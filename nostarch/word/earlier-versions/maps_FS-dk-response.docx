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1" w:name="r-is-a-full-fledged-map-making-tool"/>
    <w:p w14:paraId="2DB9C535" w14:textId="556705CF" w:rsidR="008C120D" w:rsidRDefault="007449E1" w:rsidP="00827B2A">
      <w:pPr>
        <w:pStyle w:val="TOC1"/>
        <w:rPr>
          <w:ins w:id="2" w:author="Frances" w:date="2022-12-14T12:40:00Z"/>
          <w:rFonts w:eastAsiaTheme="minorEastAsia"/>
          <w:noProof/>
          <w:sz w:val="22"/>
          <w:szCs w:val="22"/>
        </w:rPr>
      </w:pPr>
      <w:r>
        <w:fldChar w:fldCharType="begin"/>
      </w:r>
      <w:r>
        <w:instrText xml:space="preserve"> TOC \o "1-3" \h \z \t "HeadA,1,HeadB,2,HeadC,3" </w:instrText>
      </w:r>
      <w:r>
        <w:fldChar w:fldCharType="separate"/>
      </w:r>
      <w:ins w:id="3" w:author="Frances" w:date="2022-12-14T12:40:00Z">
        <w:r w:rsidR="008C120D" w:rsidRPr="001744F9">
          <w:rPr>
            <w:rStyle w:val="Hyperlink"/>
            <w:rFonts w:eastAsiaTheme="minorHAnsi"/>
            <w:noProof/>
          </w:rPr>
          <w:fldChar w:fldCharType="begin"/>
        </w:r>
        <w:r w:rsidR="008C120D" w:rsidRPr="001744F9">
          <w:rPr>
            <w:rStyle w:val="Hyperlink"/>
            <w:rFonts w:eastAsiaTheme="minorHAnsi"/>
            <w:noProof/>
          </w:rPr>
          <w:instrText xml:space="preserve"> </w:instrText>
        </w:r>
        <w:r w:rsidR="008C120D">
          <w:rPr>
            <w:noProof/>
          </w:rPr>
          <w:instrText>HYPERLINK \l "_Toc121914024"</w:instrText>
        </w:r>
        <w:r w:rsidR="008C120D" w:rsidRPr="001744F9">
          <w:rPr>
            <w:rStyle w:val="Hyperlink"/>
            <w:rFonts w:eastAsiaTheme="minorHAnsi"/>
            <w:noProof/>
          </w:rPr>
          <w:instrText xml:space="preserve"> </w:instrText>
        </w:r>
        <w:r w:rsidR="008C120D" w:rsidRPr="001744F9">
          <w:rPr>
            <w:rStyle w:val="Hyperlink"/>
            <w:rFonts w:eastAsiaTheme="minorHAnsi"/>
            <w:noProof/>
          </w:rPr>
        </w:r>
        <w:r w:rsidR="008C120D" w:rsidRPr="001744F9">
          <w:rPr>
            <w:rStyle w:val="Hyperlink"/>
            <w:rFonts w:eastAsiaTheme="minorHAnsi"/>
            <w:noProof/>
          </w:rPr>
          <w:fldChar w:fldCharType="separate"/>
        </w:r>
        <w:r w:rsidR="008C120D" w:rsidRPr="001744F9">
          <w:rPr>
            <w:rStyle w:val="Hyperlink"/>
            <w:rFonts w:eastAsiaTheme="minorHAnsi"/>
            <w:noProof/>
          </w:rPr>
          <w:t>The Briefest of Primers on Geospatial Data</w:t>
        </w:r>
        <w:r w:rsidR="008C120D">
          <w:rPr>
            <w:noProof/>
            <w:webHidden/>
          </w:rPr>
          <w:tab/>
        </w:r>
        <w:r w:rsidR="008C120D">
          <w:rPr>
            <w:noProof/>
            <w:webHidden/>
          </w:rPr>
          <w:fldChar w:fldCharType="begin"/>
        </w:r>
        <w:r w:rsidR="008C120D">
          <w:rPr>
            <w:noProof/>
            <w:webHidden/>
          </w:rPr>
          <w:instrText xml:space="preserve"> PAGEREF _Toc121914024 \h </w:instrText>
        </w:r>
      </w:ins>
      <w:r w:rsidR="008C120D">
        <w:rPr>
          <w:noProof/>
          <w:webHidden/>
        </w:rPr>
      </w:r>
      <w:r w:rsidR="008C120D">
        <w:rPr>
          <w:noProof/>
          <w:webHidden/>
        </w:rPr>
        <w:fldChar w:fldCharType="separate"/>
      </w:r>
      <w:ins w:id="4" w:author="Frances" w:date="2022-12-14T12:40:00Z">
        <w:r w:rsidR="008C120D">
          <w:rPr>
            <w:noProof/>
            <w:webHidden/>
          </w:rPr>
          <w:t>3</w:t>
        </w:r>
        <w:r w:rsidR="008C120D">
          <w:rPr>
            <w:noProof/>
            <w:webHidden/>
          </w:rPr>
          <w:fldChar w:fldCharType="end"/>
        </w:r>
        <w:r w:rsidR="008C120D" w:rsidRPr="001744F9">
          <w:rPr>
            <w:rStyle w:val="Hyperlink"/>
            <w:rFonts w:eastAsiaTheme="minorHAnsi"/>
            <w:noProof/>
          </w:rPr>
          <w:fldChar w:fldCharType="end"/>
        </w:r>
      </w:ins>
    </w:p>
    <w:p w14:paraId="4ACF3E6C" w14:textId="65917831" w:rsidR="008C120D" w:rsidRDefault="008C120D">
      <w:pPr>
        <w:pStyle w:val="TOC2"/>
        <w:tabs>
          <w:tab w:val="right" w:leader="dot" w:pos="9350"/>
        </w:tabs>
        <w:rPr>
          <w:ins w:id="5" w:author="Frances" w:date="2022-12-14T12:40:00Z"/>
          <w:rFonts w:eastAsiaTheme="minorEastAsia"/>
          <w:noProof/>
          <w:sz w:val="22"/>
          <w:szCs w:val="22"/>
        </w:rPr>
      </w:pPr>
      <w:ins w:id="6"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"_Toc121914025"</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The Geometry Type</w:t>
        </w:r>
        <w:r>
          <w:rPr>
            <w:noProof/>
            <w:webHidden/>
          </w:rPr>
          <w:tab/>
        </w:r>
        <w:r>
          <w:rPr>
            <w:noProof/>
            <w:webHidden/>
          </w:rPr>
          <w:fldChar w:fldCharType="begin"/>
        </w:r>
        <w:r>
          <w:rPr>
            <w:noProof/>
            <w:webHidden/>
          </w:rPr>
          <w:instrText xml:space="preserve"> PAGEREF _Toc121914025 \h </w:instrText>
        </w:r>
      </w:ins>
      <w:r>
        <w:rPr>
          <w:noProof/>
          <w:webHidden/>
        </w:rPr>
      </w:r>
      <w:r>
        <w:rPr>
          <w:noProof/>
          <w:webHidden/>
        </w:rPr>
        <w:fldChar w:fldCharType="separate"/>
      </w:r>
      <w:ins w:id="7" w:author="Frances" w:date="2022-12-14T12:40:00Z">
        <w:r>
          <w:rPr>
            <w:noProof/>
            <w:webHidden/>
          </w:rPr>
          <w:t>3</w:t>
        </w:r>
        <w:r>
          <w:rPr>
            <w:noProof/>
            <w:webHidden/>
          </w:rPr>
          <w:fldChar w:fldCharType="end"/>
        </w:r>
        <w:r w:rsidRPr="001744F9">
          <w:rPr>
            <w:rStyle w:val="Hyperlink"/>
            <w:rFonts w:eastAsiaTheme="minorHAnsi"/>
            <w:noProof/>
          </w:rPr>
          <w:fldChar w:fldCharType="end"/>
        </w:r>
      </w:ins>
    </w:p>
    <w:p w14:paraId="0B9A899B" w14:textId="5FB734F0" w:rsidR="008C120D" w:rsidRDefault="008C120D">
      <w:pPr>
        <w:pStyle w:val="TOC2"/>
        <w:tabs>
          <w:tab w:val="right" w:leader="dot" w:pos="9350"/>
        </w:tabs>
        <w:rPr>
          <w:ins w:id="8" w:author="Frances" w:date="2022-12-14T12:40:00Z"/>
          <w:rFonts w:eastAsiaTheme="minorEastAsia"/>
          <w:noProof/>
          <w:sz w:val="22"/>
          <w:szCs w:val="22"/>
        </w:rPr>
      </w:pPr>
      <w:ins w:id="9"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"_Toc121914026"</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The Dimensions</w:t>
        </w:r>
        <w:r>
          <w:rPr>
            <w:noProof/>
            <w:webHidden/>
          </w:rPr>
          <w:tab/>
        </w:r>
        <w:r>
          <w:rPr>
            <w:noProof/>
            <w:webHidden/>
          </w:rPr>
          <w:fldChar w:fldCharType="begin"/>
        </w:r>
        <w:r>
          <w:rPr>
            <w:noProof/>
            <w:webHidden/>
          </w:rPr>
          <w:instrText xml:space="preserve"> PAGEREF _Toc121914026 \h </w:instrText>
        </w:r>
      </w:ins>
      <w:r>
        <w:rPr>
          <w:noProof/>
          <w:webHidden/>
        </w:rPr>
      </w:r>
      <w:r>
        <w:rPr>
          <w:noProof/>
          <w:webHidden/>
        </w:rPr>
        <w:fldChar w:fldCharType="separate"/>
      </w:r>
      <w:ins w:id="10" w:author="Frances" w:date="2022-12-14T12:40:00Z">
        <w:r>
          <w:rPr>
            <w:noProof/>
            <w:webHidden/>
          </w:rPr>
          <w:t>7</w:t>
        </w:r>
        <w:r>
          <w:rPr>
            <w:noProof/>
            <w:webHidden/>
          </w:rPr>
          <w:fldChar w:fldCharType="end"/>
        </w:r>
        <w:r w:rsidRPr="001744F9">
          <w:rPr>
            <w:rStyle w:val="Hyperlink"/>
            <w:rFonts w:eastAsiaTheme="minorHAnsi"/>
            <w:noProof/>
          </w:rPr>
          <w:fldChar w:fldCharType="end"/>
        </w:r>
      </w:ins>
    </w:p>
    <w:p w14:paraId="429DC704" w14:textId="5C6D08D2" w:rsidR="008C120D" w:rsidRDefault="008C120D">
      <w:pPr>
        <w:pStyle w:val="TOC2"/>
        <w:tabs>
          <w:tab w:val="right" w:leader="dot" w:pos="9350"/>
        </w:tabs>
        <w:rPr>
          <w:ins w:id="11" w:author="Frances" w:date="2022-12-14T12:40:00Z"/>
          <w:rFonts w:eastAsiaTheme="minorEastAsia"/>
          <w:noProof/>
          <w:sz w:val="22"/>
          <w:szCs w:val="22"/>
        </w:rPr>
      </w:pPr>
      <w:ins w:id="12"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"_Toc121914027"</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The Bounding Box</w:t>
        </w:r>
        <w:r>
          <w:rPr>
            <w:noProof/>
            <w:webHidden/>
          </w:rPr>
          <w:tab/>
        </w:r>
        <w:r>
          <w:rPr>
            <w:noProof/>
            <w:webHidden/>
          </w:rPr>
          <w:fldChar w:fldCharType="begin"/>
        </w:r>
        <w:r>
          <w:rPr>
            <w:noProof/>
            <w:webHidden/>
          </w:rPr>
          <w:instrText xml:space="preserve"> PAGEREF _Toc121914027 \h </w:instrText>
        </w:r>
      </w:ins>
      <w:r>
        <w:rPr>
          <w:noProof/>
          <w:webHidden/>
        </w:rPr>
      </w:r>
      <w:r>
        <w:rPr>
          <w:noProof/>
          <w:webHidden/>
        </w:rPr>
        <w:fldChar w:fldCharType="separate"/>
      </w:r>
      <w:ins w:id="13" w:author="Frances" w:date="2022-12-14T12:40:00Z">
        <w:r>
          <w:rPr>
            <w:noProof/>
            <w:webHidden/>
          </w:rPr>
          <w:t>7</w:t>
        </w:r>
        <w:r>
          <w:rPr>
            <w:noProof/>
            <w:webHidden/>
          </w:rPr>
          <w:fldChar w:fldCharType="end"/>
        </w:r>
        <w:r w:rsidRPr="001744F9">
          <w:rPr>
            <w:rStyle w:val="Hyperlink"/>
            <w:rFonts w:eastAsiaTheme="minorHAnsi"/>
            <w:noProof/>
          </w:rPr>
          <w:fldChar w:fldCharType="end"/>
        </w:r>
      </w:ins>
    </w:p>
    <w:p w14:paraId="39E8B7C6" w14:textId="5A066AD2" w:rsidR="008C120D" w:rsidRDefault="008C120D">
      <w:pPr>
        <w:pStyle w:val="TOC2"/>
        <w:tabs>
          <w:tab w:val="right" w:leader="dot" w:pos="9350"/>
        </w:tabs>
        <w:rPr>
          <w:ins w:id="14" w:author="Frances" w:date="2022-12-14T12:40:00Z"/>
          <w:rFonts w:eastAsiaTheme="minorEastAsia"/>
          <w:noProof/>
          <w:sz w:val="22"/>
          <w:szCs w:val="22"/>
        </w:rPr>
      </w:pPr>
      <w:ins w:id="15"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"_Toc121914028"</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The Geodetic CRS</w:t>
        </w:r>
        <w:r>
          <w:rPr>
            <w:noProof/>
            <w:webHidden/>
          </w:rPr>
          <w:tab/>
        </w:r>
        <w:r>
          <w:rPr>
            <w:noProof/>
            <w:webHidden/>
          </w:rPr>
          <w:fldChar w:fldCharType="begin"/>
        </w:r>
        <w:r>
          <w:rPr>
            <w:noProof/>
            <w:webHidden/>
          </w:rPr>
          <w:instrText xml:space="preserve"> PAGEREF _Toc121914028 \h </w:instrText>
        </w:r>
      </w:ins>
      <w:r>
        <w:rPr>
          <w:noProof/>
          <w:webHidden/>
        </w:rPr>
      </w:r>
      <w:r>
        <w:rPr>
          <w:noProof/>
          <w:webHidden/>
        </w:rPr>
        <w:fldChar w:fldCharType="separate"/>
      </w:r>
      <w:ins w:id="16" w:author="Frances" w:date="2022-12-14T12:40:00Z">
        <w:r>
          <w:rPr>
            <w:noProof/>
            <w:webHidden/>
          </w:rPr>
          <w:t>7</w:t>
        </w:r>
        <w:r>
          <w:rPr>
            <w:noProof/>
            <w:webHidden/>
          </w:rPr>
          <w:fldChar w:fldCharType="end"/>
        </w:r>
        <w:r w:rsidRPr="001744F9">
          <w:rPr>
            <w:rStyle w:val="Hyperlink"/>
            <w:rFonts w:eastAsiaTheme="minorHAnsi"/>
            <w:noProof/>
          </w:rPr>
          <w:fldChar w:fldCharType="end"/>
        </w:r>
      </w:ins>
    </w:p>
    <w:p w14:paraId="2FDF002C" w14:textId="6E2AE3E8" w:rsidR="008C120D" w:rsidRDefault="008C120D">
      <w:pPr>
        <w:pStyle w:val="TOC2"/>
        <w:tabs>
          <w:tab w:val="right" w:leader="dot" w:pos="9350"/>
        </w:tabs>
        <w:rPr>
          <w:ins w:id="17" w:author="Frances" w:date="2022-12-14T12:40:00Z"/>
          <w:rFonts w:eastAsiaTheme="minorEastAsia"/>
          <w:noProof/>
          <w:sz w:val="22"/>
          <w:szCs w:val="22"/>
        </w:rPr>
      </w:pPr>
      <w:ins w:id="18"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"_Toc121914029"</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The geometry Column</w:t>
        </w:r>
        <w:r>
          <w:rPr>
            <w:noProof/>
            <w:webHidden/>
          </w:rPr>
          <w:tab/>
        </w:r>
        <w:r>
          <w:rPr>
            <w:noProof/>
            <w:webHidden/>
          </w:rPr>
          <w:fldChar w:fldCharType="begin"/>
        </w:r>
        <w:r>
          <w:rPr>
            <w:noProof/>
            <w:webHidden/>
          </w:rPr>
          <w:instrText xml:space="preserve"> PAGEREF _Toc121914029 \h </w:instrText>
        </w:r>
      </w:ins>
      <w:r>
        <w:rPr>
          <w:noProof/>
          <w:webHidden/>
        </w:rPr>
      </w:r>
      <w:r>
        <w:rPr>
          <w:noProof/>
          <w:webHidden/>
        </w:rPr>
        <w:fldChar w:fldCharType="separate"/>
      </w:r>
      <w:ins w:id="19" w:author="Frances" w:date="2022-12-14T12:40:00Z">
        <w:r>
          <w:rPr>
            <w:noProof/>
            <w:webHidden/>
          </w:rPr>
          <w:t>8</w:t>
        </w:r>
        <w:r>
          <w:rPr>
            <w:noProof/>
            <w:webHidden/>
          </w:rPr>
          <w:fldChar w:fldCharType="end"/>
        </w:r>
        <w:r w:rsidRPr="001744F9">
          <w:rPr>
            <w:rStyle w:val="Hyperlink"/>
            <w:rFonts w:eastAsiaTheme="minorHAnsi"/>
            <w:noProof/>
          </w:rPr>
          <w:fldChar w:fldCharType="end"/>
        </w:r>
      </w:ins>
    </w:p>
    <w:p w14:paraId="19165847" w14:textId="28E38CAB" w:rsidR="008C120D" w:rsidRDefault="008C120D" w:rsidP="00827B2A">
      <w:pPr>
        <w:pStyle w:val="TOC1"/>
        <w:rPr>
          <w:ins w:id="20" w:author="Frances" w:date="2022-12-14T12:40:00Z"/>
          <w:rFonts w:eastAsiaTheme="minorEastAsia"/>
          <w:noProof/>
          <w:sz w:val="22"/>
          <w:szCs w:val="22"/>
        </w:rPr>
      </w:pPr>
      <w:ins w:id="21"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"_Toc121914030"</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Recreating the COVID Map</w:t>
        </w:r>
        <w:r>
          <w:rPr>
            <w:noProof/>
            <w:webHidden/>
          </w:rPr>
          <w:tab/>
        </w:r>
        <w:r>
          <w:rPr>
            <w:noProof/>
            <w:webHidden/>
          </w:rPr>
          <w:fldChar w:fldCharType="begin"/>
        </w:r>
        <w:r>
          <w:rPr>
            <w:noProof/>
            <w:webHidden/>
          </w:rPr>
          <w:instrText xml:space="preserve"> PAGEREF _Toc121914030 \h </w:instrText>
        </w:r>
      </w:ins>
      <w:r>
        <w:rPr>
          <w:noProof/>
          <w:webHidden/>
        </w:rPr>
      </w:r>
      <w:r>
        <w:rPr>
          <w:noProof/>
          <w:webHidden/>
        </w:rPr>
        <w:fldChar w:fldCharType="separate"/>
      </w:r>
      <w:ins w:id="22" w:author="Frances" w:date="2022-12-14T12:40:00Z">
        <w:r>
          <w:rPr>
            <w:noProof/>
            <w:webHidden/>
          </w:rPr>
          <w:t>9</w:t>
        </w:r>
        <w:r>
          <w:rPr>
            <w:noProof/>
            <w:webHidden/>
          </w:rPr>
          <w:fldChar w:fldCharType="end"/>
        </w:r>
        <w:r w:rsidRPr="001744F9">
          <w:rPr>
            <w:rStyle w:val="Hyperlink"/>
            <w:rFonts w:eastAsiaTheme="minorHAnsi"/>
            <w:noProof/>
          </w:rPr>
          <w:fldChar w:fldCharType="end"/>
        </w:r>
      </w:ins>
    </w:p>
    <w:p w14:paraId="0945496E" w14:textId="45A9F951" w:rsidR="008C120D" w:rsidRDefault="008C120D">
      <w:pPr>
        <w:pStyle w:val="TOC2"/>
        <w:tabs>
          <w:tab w:val="right" w:leader="dot" w:pos="9350"/>
        </w:tabs>
        <w:rPr>
          <w:ins w:id="23" w:author="Frances" w:date="2022-12-14T12:40:00Z"/>
          <w:rFonts w:eastAsiaTheme="minorEastAsia"/>
          <w:noProof/>
          <w:sz w:val="22"/>
          <w:szCs w:val="22"/>
        </w:rPr>
      </w:pPr>
      <w:ins w:id="24"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"_Toc121914031"</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Importing the Data</w:t>
        </w:r>
        <w:r>
          <w:rPr>
            <w:noProof/>
            <w:webHidden/>
          </w:rPr>
          <w:tab/>
        </w:r>
        <w:r>
          <w:rPr>
            <w:noProof/>
            <w:webHidden/>
          </w:rPr>
          <w:fldChar w:fldCharType="begin"/>
        </w:r>
        <w:r>
          <w:rPr>
            <w:noProof/>
            <w:webHidden/>
          </w:rPr>
          <w:instrText xml:space="preserve"> PAGEREF _Toc121914031 \h </w:instrText>
        </w:r>
      </w:ins>
      <w:r>
        <w:rPr>
          <w:noProof/>
          <w:webHidden/>
        </w:rPr>
      </w:r>
      <w:r>
        <w:rPr>
          <w:noProof/>
          <w:webHidden/>
        </w:rPr>
        <w:fldChar w:fldCharType="separate"/>
      </w:r>
      <w:ins w:id="25" w:author="Frances" w:date="2022-12-14T12:40:00Z">
        <w:r>
          <w:rPr>
            <w:noProof/>
            <w:webHidden/>
          </w:rPr>
          <w:t>9</w:t>
        </w:r>
        <w:r>
          <w:rPr>
            <w:noProof/>
            <w:webHidden/>
          </w:rPr>
          <w:fldChar w:fldCharType="end"/>
        </w:r>
        <w:r w:rsidRPr="001744F9">
          <w:rPr>
            <w:rStyle w:val="Hyperlink"/>
            <w:rFonts w:eastAsiaTheme="minorHAnsi"/>
            <w:noProof/>
          </w:rPr>
          <w:fldChar w:fldCharType="end"/>
        </w:r>
      </w:ins>
    </w:p>
    <w:p w14:paraId="421EA5D3" w14:textId="4854B4B6" w:rsidR="008C120D" w:rsidRDefault="008C120D">
      <w:pPr>
        <w:pStyle w:val="TOC2"/>
        <w:tabs>
          <w:tab w:val="right" w:leader="dot" w:pos="9350"/>
        </w:tabs>
        <w:rPr>
          <w:ins w:id="26" w:author="Frances" w:date="2022-12-14T12:40:00Z"/>
          <w:rFonts w:eastAsiaTheme="minorEastAsia"/>
          <w:noProof/>
          <w:sz w:val="22"/>
          <w:szCs w:val="22"/>
        </w:rPr>
      </w:pPr>
      <w:ins w:id="27"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"_Toc121914032"</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Calculating Daily COVID Cases</w:t>
        </w:r>
        <w:r>
          <w:rPr>
            <w:noProof/>
            <w:webHidden/>
          </w:rPr>
          <w:tab/>
        </w:r>
        <w:r>
          <w:rPr>
            <w:noProof/>
            <w:webHidden/>
          </w:rPr>
          <w:fldChar w:fldCharType="begin"/>
        </w:r>
        <w:r>
          <w:rPr>
            <w:noProof/>
            <w:webHidden/>
          </w:rPr>
          <w:instrText xml:space="preserve"> PAGEREF _Toc121914032 \h </w:instrText>
        </w:r>
      </w:ins>
      <w:r>
        <w:rPr>
          <w:noProof/>
          <w:webHidden/>
        </w:rPr>
      </w:r>
      <w:r>
        <w:rPr>
          <w:noProof/>
          <w:webHidden/>
        </w:rPr>
        <w:fldChar w:fldCharType="separate"/>
      </w:r>
      <w:ins w:id="28" w:author="Frances" w:date="2022-12-14T12:40:00Z">
        <w:r>
          <w:rPr>
            <w:noProof/>
            <w:webHidden/>
          </w:rPr>
          <w:t>10</w:t>
        </w:r>
        <w:r>
          <w:rPr>
            <w:noProof/>
            <w:webHidden/>
          </w:rPr>
          <w:fldChar w:fldCharType="end"/>
        </w:r>
        <w:r w:rsidRPr="001744F9">
          <w:rPr>
            <w:rStyle w:val="Hyperlink"/>
            <w:rFonts w:eastAsiaTheme="minorHAnsi"/>
            <w:noProof/>
          </w:rPr>
          <w:fldChar w:fldCharType="end"/>
        </w:r>
      </w:ins>
    </w:p>
    <w:p w14:paraId="2CCC7794" w14:textId="3F478A75" w:rsidR="008C120D" w:rsidRDefault="008C120D">
      <w:pPr>
        <w:pStyle w:val="TOC2"/>
        <w:tabs>
          <w:tab w:val="right" w:leader="dot" w:pos="9350"/>
        </w:tabs>
        <w:rPr>
          <w:ins w:id="29" w:author="Frances" w:date="2022-12-14T12:40:00Z"/>
          <w:rFonts w:eastAsiaTheme="minorEastAsia"/>
          <w:noProof/>
          <w:sz w:val="22"/>
          <w:szCs w:val="22"/>
        </w:rPr>
      </w:pPr>
      <w:ins w:id="30"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"_Toc121914033"</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Calculating Incidence Rates</w:t>
        </w:r>
        <w:r>
          <w:rPr>
            <w:noProof/>
            <w:webHidden/>
          </w:rPr>
          <w:tab/>
        </w:r>
        <w:r>
          <w:rPr>
            <w:noProof/>
            <w:webHidden/>
          </w:rPr>
          <w:fldChar w:fldCharType="begin"/>
        </w:r>
        <w:r>
          <w:rPr>
            <w:noProof/>
            <w:webHidden/>
          </w:rPr>
          <w:instrText xml:space="preserve"> PAGEREF _Toc121914033 \h </w:instrText>
        </w:r>
      </w:ins>
      <w:r>
        <w:rPr>
          <w:noProof/>
          <w:webHidden/>
        </w:rPr>
      </w:r>
      <w:r>
        <w:rPr>
          <w:noProof/>
          <w:webHidden/>
        </w:rPr>
        <w:fldChar w:fldCharType="separate"/>
      </w:r>
      <w:ins w:id="31" w:author="Frances" w:date="2022-12-14T12:40:00Z">
        <w:r>
          <w:rPr>
            <w:noProof/>
            <w:webHidden/>
          </w:rPr>
          <w:t>11</w:t>
        </w:r>
        <w:r>
          <w:rPr>
            <w:noProof/>
            <w:webHidden/>
          </w:rPr>
          <w:fldChar w:fldCharType="end"/>
        </w:r>
        <w:r w:rsidRPr="001744F9">
          <w:rPr>
            <w:rStyle w:val="Hyperlink"/>
            <w:rFonts w:eastAsiaTheme="minorHAnsi"/>
            <w:noProof/>
          </w:rPr>
          <w:fldChar w:fldCharType="end"/>
        </w:r>
      </w:ins>
    </w:p>
    <w:p w14:paraId="3B144022" w14:textId="38AC8672" w:rsidR="008C120D" w:rsidRDefault="008C120D">
      <w:pPr>
        <w:pStyle w:val="TOC2"/>
        <w:tabs>
          <w:tab w:val="right" w:leader="dot" w:pos="9350"/>
        </w:tabs>
        <w:rPr>
          <w:ins w:id="32" w:author="Frances" w:date="2022-12-14T12:40:00Z"/>
          <w:rFonts w:eastAsiaTheme="minorEastAsia"/>
          <w:noProof/>
          <w:sz w:val="22"/>
          <w:szCs w:val="22"/>
        </w:rPr>
      </w:pPr>
      <w:ins w:id="33"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"_Toc121914034"</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Adding Geospatial Data</w:t>
        </w:r>
        <w:r>
          <w:rPr>
            <w:noProof/>
            <w:webHidden/>
          </w:rPr>
          <w:tab/>
        </w:r>
        <w:r>
          <w:rPr>
            <w:noProof/>
            <w:webHidden/>
          </w:rPr>
          <w:fldChar w:fldCharType="begin"/>
        </w:r>
        <w:r>
          <w:rPr>
            <w:noProof/>
            <w:webHidden/>
          </w:rPr>
          <w:instrText xml:space="preserve"> PAGEREF _Toc121914034 \h </w:instrText>
        </w:r>
      </w:ins>
      <w:r>
        <w:rPr>
          <w:noProof/>
          <w:webHidden/>
        </w:rPr>
      </w:r>
      <w:r>
        <w:rPr>
          <w:noProof/>
          <w:webHidden/>
        </w:rPr>
        <w:fldChar w:fldCharType="separate"/>
      </w:r>
      <w:ins w:id="34" w:author="Frances" w:date="2022-12-14T12:40:00Z">
        <w:r>
          <w:rPr>
            <w:noProof/>
            <w:webHidden/>
          </w:rPr>
          <w:t>12</w:t>
        </w:r>
        <w:r>
          <w:rPr>
            <w:noProof/>
            <w:webHidden/>
          </w:rPr>
          <w:fldChar w:fldCharType="end"/>
        </w:r>
        <w:r w:rsidRPr="001744F9">
          <w:rPr>
            <w:rStyle w:val="Hyperlink"/>
            <w:rFonts w:eastAsiaTheme="minorHAnsi"/>
            <w:noProof/>
          </w:rPr>
          <w:fldChar w:fldCharType="end"/>
        </w:r>
      </w:ins>
    </w:p>
    <w:p w14:paraId="12ED2A40" w14:textId="2D1FEF49" w:rsidR="008C120D" w:rsidRDefault="008C120D">
      <w:pPr>
        <w:pStyle w:val="TOC2"/>
        <w:tabs>
          <w:tab w:val="right" w:leader="dot" w:pos="9350"/>
        </w:tabs>
        <w:rPr>
          <w:ins w:id="35" w:author="Frances" w:date="2022-12-14T12:40:00Z"/>
          <w:rFonts w:eastAsiaTheme="minorEastAsia"/>
          <w:noProof/>
          <w:sz w:val="22"/>
          <w:szCs w:val="22"/>
        </w:rPr>
      </w:pPr>
      <w:ins w:id="36"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"_Toc121914035"</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Making the Map</w:t>
        </w:r>
        <w:r>
          <w:rPr>
            <w:noProof/>
            <w:webHidden/>
          </w:rPr>
          <w:tab/>
        </w:r>
        <w:r>
          <w:rPr>
            <w:noProof/>
            <w:webHidden/>
          </w:rPr>
          <w:fldChar w:fldCharType="begin"/>
        </w:r>
        <w:r>
          <w:rPr>
            <w:noProof/>
            <w:webHidden/>
          </w:rPr>
          <w:instrText xml:space="preserve"> PAGEREF _Toc121914035 \h </w:instrText>
        </w:r>
      </w:ins>
      <w:r>
        <w:rPr>
          <w:noProof/>
          <w:webHidden/>
        </w:rPr>
      </w:r>
      <w:r>
        <w:rPr>
          <w:noProof/>
          <w:webHidden/>
        </w:rPr>
        <w:fldChar w:fldCharType="separate"/>
      </w:r>
      <w:ins w:id="37" w:author="Frances" w:date="2022-12-14T12:40:00Z">
        <w:r>
          <w:rPr>
            <w:noProof/>
            <w:webHidden/>
          </w:rPr>
          <w:t>13</w:t>
        </w:r>
        <w:r>
          <w:rPr>
            <w:noProof/>
            <w:webHidden/>
          </w:rPr>
          <w:fldChar w:fldCharType="end"/>
        </w:r>
        <w:r w:rsidRPr="001744F9">
          <w:rPr>
            <w:rStyle w:val="Hyperlink"/>
            <w:rFonts w:eastAsiaTheme="minorHAnsi"/>
            <w:noProof/>
          </w:rPr>
          <w:fldChar w:fldCharType="end"/>
        </w:r>
      </w:ins>
    </w:p>
    <w:p w14:paraId="2F7AA12F" w14:textId="30438BF0" w:rsidR="008C120D" w:rsidRDefault="008C120D">
      <w:pPr>
        <w:pStyle w:val="TOC3"/>
        <w:tabs>
          <w:tab w:val="right" w:leader="dot" w:pos="9350"/>
        </w:tabs>
        <w:rPr>
          <w:ins w:id="38" w:author="Frances" w:date="2022-12-14T12:40:00Z"/>
          <w:rFonts w:eastAsiaTheme="minorEastAsia"/>
          <w:noProof/>
          <w:sz w:val="22"/>
          <w:szCs w:val="22"/>
        </w:rPr>
      </w:pPr>
      <w:ins w:id="39"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"_Toc121914036"</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Generating the Basic Map</w:t>
        </w:r>
        <w:r>
          <w:rPr>
            <w:noProof/>
            <w:webHidden/>
          </w:rPr>
          <w:tab/>
        </w:r>
        <w:r>
          <w:rPr>
            <w:noProof/>
            <w:webHidden/>
          </w:rPr>
          <w:fldChar w:fldCharType="begin"/>
        </w:r>
        <w:r>
          <w:rPr>
            <w:noProof/>
            <w:webHidden/>
          </w:rPr>
          <w:instrText xml:space="preserve"> PAGEREF _Toc121914036 \h </w:instrText>
        </w:r>
      </w:ins>
      <w:r>
        <w:rPr>
          <w:noProof/>
          <w:webHidden/>
        </w:rPr>
      </w:r>
      <w:r>
        <w:rPr>
          <w:noProof/>
          <w:webHidden/>
        </w:rPr>
        <w:fldChar w:fldCharType="separate"/>
      </w:r>
      <w:ins w:id="40" w:author="Frances" w:date="2022-12-14T12:40:00Z">
        <w:r>
          <w:rPr>
            <w:noProof/>
            <w:webHidden/>
          </w:rPr>
          <w:t>14</w:t>
        </w:r>
        <w:r>
          <w:rPr>
            <w:noProof/>
            <w:webHidden/>
          </w:rPr>
          <w:fldChar w:fldCharType="end"/>
        </w:r>
        <w:r w:rsidRPr="001744F9">
          <w:rPr>
            <w:rStyle w:val="Hyperlink"/>
            <w:rFonts w:eastAsiaTheme="minorHAnsi"/>
            <w:noProof/>
          </w:rPr>
          <w:fldChar w:fldCharType="end"/>
        </w:r>
      </w:ins>
    </w:p>
    <w:p w14:paraId="0E8649F1" w14:textId="70D90D73" w:rsidR="008C120D" w:rsidRDefault="008C120D">
      <w:pPr>
        <w:pStyle w:val="TOC3"/>
        <w:tabs>
          <w:tab w:val="right" w:leader="dot" w:pos="9350"/>
        </w:tabs>
        <w:rPr>
          <w:ins w:id="41" w:author="Frances" w:date="2022-12-14T12:40:00Z"/>
          <w:rFonts w:eastAsiaTheme="minorEastAsia"/>
          <w:noProof/>
          <w:sz w:val="22"/>
          <w:szCs w:val="22"/>
        </w:rPr>
      </w:pPr>
      <w:ins w:id="42"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"_Toc121914037"</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Changing Colors and Tweaking the Legend</w:t>
        </w:r>
        <w:r>
          <w:rPr>
            <w:noProof/>
            <w:webHidden/>
          </w:rPr>
          <w:tab/>
        </w:r>
        <w:r>
          <w:rPr>
            <w:noProof/>
            <w:webHidden/>
          </w:rPr>
          <w:fldChar w:fldCharType="begin"/>
        </w:r>
        <w:r>
          <w:rPr>
            <w:noProof/>
            <w:webHidden/>
          </w:rPr>
          <w:instrText xml:space="preserve"> PAGEREF _Toc121914037 \h </w:instrText>
        </w:r>
      </w:ins>
      <w:r>
        <w:rPr>
          <w:noProof/>
          <w:webHidden/>
        </w:rPr>
      </w:r>
      <w:r>
        <w:rPr>
          <w:noProof/>
          <w:webHidden/>
        </w:rPr>
        <w:fldChar w:fldCharType="separate"/>
      </w:r>
      <w:ins w:id="43" w:author="Frances" w:date="2022-12-14T12:40:00Z">
        <w:r>
          <w:rPr>
            <w:noProof/>
            <w:webHidden/>
          </w:rPr>
          <w:t>15</w:t>
        </w:r>
        <w:r>
          <w:rPr>
            <w:noProof/>
            <w:webHidden/>
          </w:rPr>
          <w:fldChar w:fldCharType="end"/>
        </w:r>
        <w:r w:rsidRPr="001744F9">
          <w:rPr>
            <w:rStyle w:val="Hyperlink"/>
            <w:rFonts w:eastAsiaTheme="minorHAnsi"/>
            <w:noProof/>
          </w:rPr>
          <w:fldChar w:fldCharType="end"/>
        </w:r>
      </w:ins>
    </w:p>
    <w:p w14:paraId="50CF4910" w14:textId="378CB01A" w:rsidR="008C120D" w:rsidRDefault="008C120D">
      <w:pPr>
        <w:pStyle w:val="TOC3"/>
        <w:tabs>
          <w:tab w:val="right" w:leader="dot" w:pos="9350"/>
        </w:tabs>
        <w:rPr>
          <w:ins w:id="44" w:author="Frances" w:date="2022-12-14T12:40:00Z"/>
          <w:rFonts w:eastAsiaTheme="minorEastAsia"/>
          <w:noProof/>
          <w:sz w:val="22"/>
          <w:szCs w:val="22"/>
        </w:rPr>
      </w:pPr>
      <w:ins w:id="45"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"_Toc121914038"</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Tweaking the Legend</w:t>
        </w:r>
        <w:r>
          <w:rPr>
            <w:noProof/>
            <w:webHidden/>
          </w:rPr>
          <w:tab/>
        </w:r>
        <w:r>
          <w:rPr>
            <w:noProof/>
            <w:webHidden/>
          </w:rPr>
          <w:fldChar w:fldCharType="begin"/>
        </w:r>
        <w:r>
          <w:rPr>
            <w:noProof/>
            <w:webHidden/>
          </w:rPr>
          <w:instrText xml:space="preserve"> PAGEREF _Toc121914038 \h </w:instrText>
        </w:r>
      </w:ins>
      <w:r>
        <w:rPr>
          <w:noProof/>
          <w:webHidden/>
        </w:rPr>
      </w:r>
      <w:r>
        <w:rPr>
          <w:noProof/>
          <w:webHidden/>
        </w:rPr>
        <w:fldChar w:fldCharType="separate"/>
      </w:r>
      <w:ins w:id="46" w:author="Frances" w:date="2022-12-14T12:40:00Z">
        <w:r>
          <w:rPr>
            <w:noProof/>
            <w:webHidden/>
          </w:rPr>
          <w:t>17</w:t>
        </w:r>
        <w:r>
          <w:rPr>
            <w:noProof/>
            <w:webHidden/>
          </w:rPr>
          <w:fldChar w:fldCharType="end"/>
        </w:r>
        <w:r w:rsidRPr="001744F9">
          <w:rPr>
            <w:rStyle w:val="Hyperlink"/>
            <w:rFonts w:eastAsiaTheme="minorHAnsi"/>
            <w:noProof/>
          </w:rPr>
          <w:fldChar w:fldCharType="end"/>
        </w:r>
      </w:ins>
    </w:p>
    <w:p w14:paraId="3B32D297" w14:textId="231C4A11" w:rsidR="008C120D" w:rsidRDefault="008C120D">
      <w:pPr>
        <w:pStyle w:val="TOC3"/>
        <w:tabs>
          <w:tab w:val="right" w:leader="dot" w:pos="9350"/>
        </w:tabs>
        <w:rPr>
          <w:ins w:id="47" w:author="Frances" w:date="2022-12-14T12:40:00Z"/>
          <w:rFonts w:eastAsiaTheme="minorEastAsia"/>
          <w:noProof/>
          <w:sz w:val="22"/>
          <w:szCs w:val="22"/>
        </w:rPr>
      </w:pPr>
      <w:ins w:id="48"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"_Toc121914039"</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Tweaking the Theme: The Title, Caption, and Strip Text</w:t>
        </w:r>
        <w:r>
          <w:rPr>
            <w:noProof/>
            <w:webHidden/>
          </w:rPr>
          <w:tab/>
        </w:r>
        <w:r>
          <w:rPr>
            <w:noProof/>
            <w:webHidden/>
          </w:rPr>
          <w:fldChar w:fldCharType="begin"/>
        </w:r>
        <w:r>
          <w:rPr>
            <w:noProof/>
            <w:webHidden/>
          </w:rPr>
          <w:instrText xml:space="preserve"> PAGEREF _Toc121914039 \h </w:instrText>
        </w:r>
      </w:ins>
      <w:r>
        <w:rPr>
          <w:noProof/>
          <w:webHidden/>
        </w:rPr>
      </w:r>
      <w:r>
        <w:rPr>
          <w:noProof/>
          <w:webHidden/>
        </w:rPr>
        <w:fldChar w:fldCharType="separate"/>
      </w:r>
      <w:ins w:id="49" w:author="Frances" w:date="2022-12-14T12:40:00Z">
        <w:r>
          <w:rPr>
            <w:noProof/>
            <w:webHidden/>
          </w:rPr>
          <w:t>18</w:t>
        </w:r>
        <w:r>
          <w:rPr>
            <w:noProof/>
            <w:webHidden/>
          </w:rPr>
          <w:fldChar w:fldCharType="end"/>
        </w:r>
        <w:r w:rsidRPr="001744F9">
          <w:rPr>
            <w:rStyle w:val="Hyperlink"/>
            <w:rFonts w:eastAsiaTheme="minorHAnsi"/>
            <w:noProof/>
          </w:rPr>
          <w:fldChar w:fldCharType="end"/>
        </w:r>
      </w:ins>
    </w:p>
    <w:p w14:paraId="27C5B449" w14:textId="13EF0653" w:rsidR="008C120D" w:rsidRDefault="008C120D">
      <w:pPr>
        <w:pStyle w:val="TOC3"/>
        <w:tabs>
          <w:tab w:val="right" w:leader="dot" w:pos="9350"/>
        </w:tabs>
        <w:rPr>
          <w:ins w:id="50" w:author="Frances" w:date="2022-12-14T12:40:00Z"/>
          <w:rFonts w:eastAsiaTheme="minorEastAsia"/>
          <w:noProof/>
          <w:sz w:val="22"/>
          <w:szCs w:val="22"/>
        </w:rPr>
      </w:pPr>
      <w:ins w:id="51"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"_Toc121914040"</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Tweaking Grid Lines and Axis Text</w:t>
        </w:r>
        <w:r>
          <w:rPr>
            <w:noProof/>
            <w:webHidden/>
          </w:rPr>
          <w:tab/>
        </w:r>
        <w:r>
          <w:rPr>
            <w:noProof/>
            <w:webHidden/>
          </w:rPr>
          <w:fldChar w:fldCharType="begin"/>
        </w:r>
        <w:r>
          <w:rPr>
            <w:noProof/>
            <w:webHidden/>
          </w:rPr>
          <w:instrText xml:space="preserve"> PAGEREF _Toc121914040 \h </w:instrText>
        </w:r>
      </w:ins>
      <w:r>
        <w:rPr>
          <w:noProof/>
          <w:webHidden/>
        </w:rPr>
      </w:r>
      <w:r>
        <w:rPr>
          <w:noProof/>
          <w:webHidden/>
        </w:rPr>
        <w:fldChar w:fldCharType="separate"/>
      </w:r>
      <w:ins w:id="52" w:author="Frances" w:date="2022-12-14T12:40:00Z">
        <w:r>
          <w:rPr>
            <w:noProof/>
            <w:webHidden/>
          </w:rPr>
          <w:t>19</w:t>
        </w:r>
        <w:r>
          <w:rPr>
            <w:noProof/>
            <w:webHidden/>
          </w:rPr>
          <w:fldChar w:fldCharType="end"/>
        </w:r>
        <w:r w:rsidRPr="001744F9">
          <w:rPr>
            <w:rStyle w:val="Hyperlink"/>
            <w:rFonts w:eastAsiaTheme="minorHAnsi"/>
            <w:noProof/>
          </w:rPr>
          <w:fldChar w:fldCharType="end"/>
        </w:r>
      </w:ins>
    </w:p>
    <w:p w14:paraId="66A22EA8" w14:textId="4A6AF7E4" w:rsidR="008C120D" w:rsidRDefault="008C120D">
      <w:pPr>
        <w:pStyle w:val="TOC3"/>
        <w:tabs>
          <w:tab w:val="right" w:leader="dot" w:pos="9350"/>
        </w:tabs>
        <w:rPr>
          <w:ins w:id="53" w:author="Frances" w:date="2022-12-14T12:40:00Z"/>
          <w:rFonts w:eastAsiaTheme="minorEastAsia"/>
          <w:noProof/>
          <w:sz w:val="22"/>
          <w:szCs w:val="22"/>
        </w:rPr>
      </w:pPr>
      <w:ins w:id="54"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"_Toc121914041"</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Tweaking Plot Background and Margins</w:t>
        </w:r>
        <w:r>
          <w:rPr>
            <w:noProof/>
            <w:webHidden/>
          </w:rPr>
          <w:tab/>
        </w:r>
        <w:r>
          <w:rPr>
            <w:noProof/>
            <w:webHidden/>
          </w:rPr>
          <w:fldChar w:fldCharType="begin"/>
        </w:r>
        <w:r>
          <w:rPr>
            <w:noProof/>
            <w:webHidden/>
          </w:rPr>
          <w:instrText xml:space="preserve"> PAGEREF _Toc121914041 \h </w:instrText>
        </w:r>
      </w:ins>
      <w:r>
        <w:rPr>
          <w:noProof/>
          <w:webHidden/>
        </w:rPr>
      </w:r>
      <w:r>
        <w:rPr>
          <w:noProof/>
          <w:webHidden/>
        </w:rPr>
        <w:fldChar w:fldCharType="separate"/>
      </w:r>
      <w:ins w:id="55" w:author="Frances" w:date="2022-12-14T12:40:00Z">
        <w:r>
          <w:rPr>
            <w:noProof/>
            <w:webHidden/>
          </w:rPr>
          <w:t>20</w:t>
        </w:r>
        <w:r>
          <w:rPr>
            <w:noProof/>
            <w:webHidden/>
          </w:rPr>
          <w:fldChar w:fldCharType="end"/>
        </w:r>
        <w:r w:rsidRPr="001744F9">
          <w:rPr>
            <w:rStyle w:val="Hyperlink"/>
            <w:rFonts w:eastAsiaTheme="minorHAnsi"/>
            <w:noProof/>
          </w:rPr>
          <w:fldChar w:fldCharType="end"/>
        </w:r>
      </w:ins>
    </w:p>
    <w:p w14:paraId="76E4D093" w14:textId="000F2510" w:rsidR="008C120D" w:rsidRDefault="008C120D" w:rsidP="00827B2A">
      <w:pPr>
        <w:pStyle w:val="TOC1"/>
        <w:rPr>
          <w:ins w:id="56" w:author="Frances" w:date="2022-12-14T12:40:00Z"/>
          <w:rFonts w:eastAsiaTheme="minorEastAsia"/>
          <w:noProof/>
          <w:sz w:val="22"/>
          <w:szCs w:val="22"/>
        </w:rPr>
      </w:pPr>
      <w:ins w:id="57"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"_Toc121914042"</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Making Your Own Maps</w:t>
        </w:r>
        <w:r>
          <w:rPr>
            <w:noProof/>
            <w:webHidden/>
          </w:rPr>
          <w:tab/>
        </w:r>
        <w:r>
          <w:rPr>
            <w:noProof/>
            <w:webHidden/>
          </w:rPr>
          <w:fldChar w:fldCharType="begin"/>
        </w:r>
        <w:r>
          <w:rPr>
            <w:noProof/>
            <w:webHidden/>
          </w:rPr>
          <w:instrText xml:space="preserve"> PAGEREF _Toc121914042 \h </w:instrText>
        </w:r>
      </w:ins>
      <w:r>
        <w:rPr>
          <w:noProof/>
          <w:webHidden/>
        </w:rPr>
      </w:r>
      <w:r>
        <w:rPr>
          <w:noProof/>
          <w:webHidden/>
        </w:rPr>
        <w:fldChar w:fldCharType="separate"/>
      </w:r>
      <w:ins w:id="58" w:author="Frances" w:date="2022-12-14T12:40:00Z">
        <w:r>
          <w:rPr>
            <w:noProof/>
            <w:webHidden/>
          </w:rPr>
          <w:t>21</w:t>
        </w:r>
        <w:r>
          <w:rPr>
            <w:noProof/>
            <w:webHidden/>
          </w:rPr>
          <w:fldChar w:fldCharType="end"/>
        </w:r>
        <w:r w:rsidRPr="001744F9">
          <w:rPr>
            <w:rStyle w:val="Hyperlink"/>
            <w:rFonts w:eastAsiaTheme="minorHAnsi"/>
            <w:noProof/>
          </w:rPr>
          <w:fldChar w:fldCharType="end"/>
        </w:r>
      </w:ins>
    </w:p>
    <w:p w14:paraId="432286AC" w14:textId="0643FF2D" w:rsidR="008C120D" w:rsidRDefault="008C120D">
      <w:pPr>
        <w:pStyle w:val="TOC2"/>
        <w:tabs>
          <w:tab w:val="right" w:leader="dot" w:pos="9350"/>
        </w:tabs>
        <w:rPr>
          <w:ins w:id="59" w:author="Frances" w:date="2022-12-14T12:40:00Z"/>
          <w:rFonts w:eastAsiaTheme="minorEastAsia"/>
          <w:noProof/>
          <w:sz w:val="22"/>
          <w:szCs w:val="22"/>
        </w:rPr>
      </w:pPr>
      <w:ins w:id="60"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"_Toc121914043"</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Importing Raw Data</w:t>
        </w:r>
        <w:r>
          <w:rPr>
            <w:noProof/>
            <w:webHidden/>
          </w:rPr>
          <w:tab/>
        </w:r>
        <w:r>
          <w:rPr>
            <w:noProof/>
            <w:webHidden/>
          </w:rPr>
          <w:fldChar w:fldCharType="begin"/>
        </w:r>
        <w:r>
          <w:rPr>
            <w:noProof/>
            <w:webHidden/>
          </w:rPr>
          <w:instrText xml:space="preserve"> PAGEREF _Toc121914043 \h </w:instrText>
        </w:r>
      </w:ins>
      <w:r>
        <w:rPr>
          <w:noProof/>
          <w:webHidden/>
        </w:rPr>
      </w:r>
      <w:r>
        <w:rPr>
          <w:noProof/>
          <w:webHidden/>
        </w:rPr>
        <w:fldChar w:fldCharType="separate"/>
      </w:r>
      <w:ins w:id="61" w:author="Frances" w:date="2022-12-14T12:40:00Z">
        <w:r>
          <w:rPr>
            <w:noProof/>
            <w:webHidden/>
          </w:rPr>
          <w:t>21</w:t>
        </w:r>
        <w:r>
          <w:rPr>
            <w:noProof/>
            <w:webHidden/>
          </w:rPr>
          <w:fldChar w:fldCharType="end"/>
        </w:r>
        <w:r w:rsidRPr="001744F9">
          <w:rPr>
            <w:rStyle w:val="Hyperlink"/>
            <w:rFonts w:eastAsiaTheme="minorHAnsi"/>
            <w:noProof/>
          </w:rPr>
          <w:fldChar w:fldCharType="end"/>
        </w:r>
      </w:ins>
    </w:p>
    <w:p w14:paraId="1E954449" w14:textId="677AC676" w:rsidR="008C120D" w:rsidRDefault="008C120D">
      <w:pPr>
        <w:pStyle w:val="TOC2"/>
        <w:tabs>
          <w:tab w:val="right" w:leader="dot" w:pos="9350"/>
        </w:tabs>
        <w:rPr>
          <w:ins w:id="62" w:author="Frances" w:date="2022-12-14T12:40:00Z"/>
          <w:rFonts w:eastAsiaTheme="minorEastAsia"/>
          <w:noProof/>
          <w:sz w:val="22"/>
          <w:szCs w:val="22"/>
        </w:rPr>
      </w:pPr>
      <w:ins w:id="63"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"_Toc121914044"</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Accessing Geospatial Data Using R Functions</w:t>
        </w:r>
        <w:r>
          <w:rPr>
            <w:noProof/>
            <w:webHidden/>
          </w:rPr>
          <w:tab/>
        </w:r>
        <w:r>
          <w:rPr>
            <w:noProof/>
            <w:webHidden/>
          </w:rPr>
          <w:fldChar w:fldCharType="begin"/>
        </w:r>
        <w:r>
          <w:rPr>
            <w:noProof/>
            <w:webHidden/>
          </w:rPr>
          <w:instrText xml:space="preserve"> PAGEREF _Toc121914044 \h </w:instrText>
        </w:r>
      </w:ins>
      <w:r>
        <w:rPr>
          <w:noProof/>
          <w:webHidden/>
        </w:rPr>
      </w:r>
      <w:r>
        <w:rPr>
          <w:noProof/>
          <w:webHidden/>
        </w:rPr>
        <w:fldChar w:fldCharType="separate"/>
      </w:r>
      <w:ins w:id="64" w:author="Frances" w:date="2022-12-14T12:40:00Z">
        <w:r>
          <w:rPr>
            <w:noProof/>
            <w:webHidden/>
          </w:rPr>
          <w:t>22</w:t>
        </w:r>
        <w:r>
          <w:rPr>
            <w:noProof/>
            <w:webHidden/>
          </w:rPr>
          <w:fldChar w:fldCharType="end"/>
        </w:r>
        <w:r w:rsidRPr="001744F9">
          <w:rPr>
            <w:rStyle w:val="Hyperlink"/>
            <w:rFonts w:eastAsiaTheme="minorHAnsi"/>
            <w:noProof/>
          </w:rPr>
          <w:fldChar w:fldCharType="end"/>
        </w:r>
      </w:ins>
    </w:p>
    <w:p w14:paraId="5F696927" w14:textId="3F5C1AF8" w:rsidR="008C120D" w:rsidRDefault="008C120D">
      <w:pPr>
        <w:pStyle w:val="TOC2"/>
        <w:tabs>
          <w:tab w:val="right" w:leader="dot" w:pos="9350"/>
        </w:tabs>
        <w:rPr>
          <w:ins w:id="65" w:author="Frances" w:date="2022-12-14T12:40:00Z"/>
          <w:rFonts w:eastAsiaTheme="minorEastAsia"/>
          <w:noProof/>
          <w:sz w:val="22"/>
          <w:szCs w:val="22"/>
        </w:rPr>
      </w:pPr>
      <w:ins w:id="66"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"_Toc121914045"</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Using Appropriate Projections</w:t>
        </w:r>
        <w:r>
          <w:rPr>
            <w:noProof/>
            <w:webHidden/>
          </w:rPr>
          <w:tab/>
        </w:r>
        <w:r>
          <w:rPr>
            <w:noProof/>
            <w:webHidden/>
          </w:rPr>
          <w:fldChar w:fldCharType="begin"/>
        </w:r>
        <w:r>
          <w:rPr>
            <w:noProof/>
            <w:webHidden/>
          </w:rPr>
          <w:instrText xml:space="preserve"> PAGEREF _Toc121914045 \h </w:instrText>
        </w:r>
      </w:ins>
      <w:r>
        <w:rPr>
          <w:noProof/>
          <w:webHidden/>
        </w:rPr>
      </w:r>
      <w:r>
        <w:rPr>
          <w:noProof/>
          <w:webHidden/>
        </w:rPr>
        <w:fldChar w:fldCharType="separate"/>
      </w:r>
      <w:ins w:id="67" w:author="Frances" w:date="2022-12-14T12:40:00Z">
        <w:r>
          <w:rPr>
            <w:noProof/>
            <w:webHidden/>
          </w:rPr>
          <w:t>23</w:t>
        </w:r>
        <w:r>
          <w:rPr>
            <w:noProof/>
            <w:webHidden/>
          </w:rPr>
          <w:fldChar w:fldCharType="end"/>
        </w:r>
        <w:r w:rsidRPr="001744F9">
          <w:rPr>
            <w:rStyle w:val="Hyperlink"/>
            <w:rFonts w:eastAsiaTheme="minorHAnsi"/>
            <w:noProof/>
          </w:rPr>
          <w:fldChar w:fldCharType="end"/>
        </w:r>
      </w:ins>
    </w:p>
    <w:p w14:paraId="69F3E5B1" w14:textId="7D906FC3" w:rsidR="008C120D" w:rsidRDefault="008C120D">
      <w:pPr>
        <w:pStyle w:val="TOC2"/>
        <w:tabs>
          <w:tab w:val="right" w:leader="dot" w:pos="9350"/>
        </w:tabs>
        <w:rPr>
          <w:ins w:id="68" w:author="Frances" w:date="2022-12-14T12:40:00Z"/>
          <w:rFonts w:eastAsiaTheme="minorEastAsia"/>
          <w:noProof/>
          <w:sz w:val="22"/>
          <w:szCs w:val="22"/>
        </w:rPr>
      </w:pPr>
      <w:ins w:id="69"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"_Toc121914046"</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Wrangling Your Geospatial Data</w:t>
        </w:r>
        <w:r>
          <w:rPr>
            <w:noProof/>
            <w:webHidden/>
          </w:rPr>
          <w:tab/>
        </w:r>
        <w:r>
          <w:rPr>
            <w:noProof/>
            <w:webHidden/>
          </w:rPr>
          <w:fldChar w:fldCharType="begin"/>
        </w:r>
        <w:r>
          <w:rPr>
            <w:noProof/>
            <w:webHidden/>
          </w:rPr>
          <w:instrText xml:space="preserve"> PAGEREF _Toc121914046 \h </w:instrText>
        </w:r>
      </w:ins>
      <w:r>
        <w:rPr>
          <w:noProof/>
          <w:webHidden/>
        </w:rPr>
      </w:r>
      <w:r>
        <w:rPr>
          <w:noProof/>
          <w:webHidden/>
        </w:rPr>
        <w:fldChar w:fldCharType="separate"/>
      </w:r>
      <w:ins w:id="70" w:author="Frances" w:date="2022-12-14T12:40:00Z">
        <w:r>
          <w:rPr>
            <w:noProof/>
            <w:webHidden/>
          </w:rPr>
          <w:t>24</w:t>
        </w:r>
        <w:r>
          <w:rPr>
            <w:noProof/>
            <w:webHidden/>
          </w:rPr>
          <w:fldChar w:fldCharType="end"/>
        </w:r>
        <w:r w:rsidRPr="001744F9">
          <w:rPr>
            <w:rStyle w:val="Hyperlink"/>
            <w:rFonts w:eastAsiaTheme="minorHAnsi"/>
            <w:noProof/>
          </w:rPr>
          <w:fldChar w:fldCharType="end"/>
        </w:r>
      </w:ins>
    </w:p>
    <w:p w14:paraId="4CBFA00D" w14:textId="560DCF81" w:rsidR="008C120D" w:rsidRDefault="008C120D" w:rsidP="00827B2A">
      <w:pPr>
        <w:pStyle w:val="TOC1"/>
        <w:rPr>
          <w:ins w:id="71" w:author="Frances" w:date="2022-12-14T12:40:00Z"/>
          <w:rFonts w:eastAsiaTheme="minorEastAsia"/>
          <w:noProof/>
          <w:sz w:val="22"/>
          <w:szCs w:val="22"/>
        </w:rPr>
      </w:pPr>
      <w:ins w:id="72" w:author="Frances" w:date="2022-12-14T12:40:00Z">
        <w:r w:rsidRPr="001744F9">
          <w:rPr>
            <w:rStyle w:val="Hyperlink"/>
            <w:rFonts w:eastAsiaTheme="minorHAnsi"/>
            <w:noProof/>
          </w:rPr>
          <w:fldChar w:fldCharType="begin"/>
        </w:r>
        <w:r w:rsidRPr="001744F9">
          <w:rPr>
            <w:rStyle w:val="Hyperlink"/>
            <w:rFonts w:eastAsiaTheme="minorHAnsi"/>
            <w:noProof/>
          </w:rPr>
          <w:instrText xml:space="preserve"> </w:instrText>
        </w:r>
        <w:r>
          <w:rPr>
            <w:noProof/>
          </w:rPr>
          <w:instrText>HYPERLINK \l "_Toc121914047"</w:instrText>
        </w:r>
        <w:r w:rsidRPr="001744F9">
          <w:rPr>
            <w:rStyle w:val="Hyperlink"/>
            <w:rFonts w:eastAsiaTheme="minorHAnsi"/>
            <w:noProof/>
          </w:rPr>
          <w:instrText xml:space="preserve"> </w:instrText>
        </w:r>
        <w:r w:rsidRPr="001744F9">
          <w:rPr>
            <w:rStyle w:val="Hyperlink"/>
            <w:rFonts w:eastAsiaTheme="minorHAnsi"/>
            <w:noProof/>
          </w:rPr>
        </w:r>
        <w:r w:rsidRPr="001744F9">
          <w:rPr>
            <w:rStyle w:val="Hyperlink"/>
            <w:rFonts w:eastAsiaTheme="minorHAnsi"/>
            <w:noProof/>
          </w:rPr>
          <w:fldChar w:fldCharType="separate"/>
        </w:r>
        <w:r w:rsidRPr="001744F9">
          <w:rPr>
            <w:rStyle w:val="Hyperlink"/>
            <w:rFonts w:eastAsiaTheme="minorHAnsi"/>
            <w:noProof/>
          </w:rPr>
          <w:t>In Conclusion: R is a Map-Making Swiss Army Knife</w:t>
        </w:r>
        <w:r>
          <w:rPr>
            <w:noProof/>
            <w:webHidden/>
          </w:rPr>
          <w:tab/>
        </w:r>
        <w:r>
          <w:rPr>
            <w:noProof/>
            <w:webHidden/>
          </w:rPr>
          <w:fldChar w:fldCharType="begin"/>
        </w:r>
        <w:r>
          <w:rPr>
            <w:noProof/>
            <w:webHidden/>
          </w:rPr>
          <w:instrText xml:space="preserve"> PAGEREF _Toc121914047 \h </w:instrText>
        </w:r>
      </w:ins>
      <w:r>
        <w:rPr>
          <w:noProof/>
          <w:webHidden/>
        </w:rPr>
      </w:r>
      <w:r>
        <w:rPr>
          <w:noProof/>
          <w:webHidden/>
        </w:rPr>
        <w:fldChar w:fldCharType="separate"/>
      </w:r>
      <w:ins w:id="73" w:author="Frances" w:date="2022-12-14T12:40:00Z">
        <w:r>
          <w:rPr>
            <w:noProof/>
            <w:webHidden/>
          </w:rPr>
          <w:t>26</w:t>
        </w:r>
        <w:r>
          <w:rPr>
            <w:noProof/>
            <w:webHidden/>
          </w:rPr>
          <w:fldChar w:fldCharType="end"/>
        </w:r>
        <w:r w:rsidRPr="001744F9">
          <w:rPr>
            <w:rStyle w:val="Hyperlink"/>
            <w:rFonts w:eastAsiaTheme="minorHAnsi"/>
            <w:noProof/>
          </w:rPr>
          <w:fldChar w:fldCharType="end"/>
        </w:r>
      </w:ins>
    </w:p>
    <w:p w14:paraId="5E157676" w14:textId="6E6BEA03" w:rsidR="00B17AC5" w:rsidDel="008C120D" w:rsidRDefault="00B17AC5">
      <w:pPr>
        <w:pStyle w:val="TOC1"/>
        <w:rPr>
          <w:del w:id="74" w:author="Frances" w:date="2022-12-14T12:40:00Z"/>
          <w:rFonts w:eastAsiaTheme="minorEastAsia"/>
          <w:noProof/>
          <w:sz w:val="22"/>
          <w:szCs w:val="22"/>
        </w:rPr>
      </w:pPr>
      <w:del w:id="75" w:author="Frances" w:date="2022-12-14T12:40:00Z">
        <w:r w:rsidRPr="008C120D" w:rsidDel="008C120D">
          <w:rPr>
            <w:rStyle w:val="Hyperlink"/>
            <w:rFonts w:eastAsiaTheme="minorHAnsi"/>
            <w:noProof/>
          </w:rPr>
          <w:lastRenderedPageBreak/>
          <w:delText>The Briefest of Primers on Geospatial Data</w:delText>
        </w:r>
        <w:r w:rsidDel="008C120D">
          <w:rPr>
            <w:noProof/>
            <w:webHidden/>
          </w:rPr>
          <w:tab/>
          <w:delText>3</w:delText>
        </w:r>
      </w:del>
    </w:p>
    <w:p w14:paraId="786E8520" w14:textId="74854790" w:rsidR="00B17AC5" w:rsidDel="008C120D" w:rsidRDefault="00B17AC5">
      <w:pPr>
        <w:pStyle w:val="TOC2"/>
        <w:tabs>
          <w:tab w:val="right" w:leader="dot" w:pos="9350"/>
        </w:tabs>
        <w:rPr>
          <w:del w:id="76" w:author="Frances" w:date="2022-12-14T12:40:00Z"/>
          <w:rFonts w:eastAsiaTheme="minorEastAsia"/>
          <w:noProof/>
          <w:sz w:val="22"/>
          <w:szCs w:val="22"/>
        </w:rPr>
      </w:pPr>
      <w:del w:id="77" w:author="Frances" w:date="2022-12-14T12:40:00Z">
        <w:r w:rsidRPr="008C120D" w:rsidDel="008C120D">
          <w:rPr>
            <w:rStyle w:val="Hyperlink"/>
            <w:rFonts w:eastAsiaTheme="minorHAnsi"/>
            <w:noProof/>
          </w:rPr>
          <w:delText>The Geometry Type</w:delText>
        </w:r>
        <w:r w:rsidDel="008C120D">
          <w:rPr>
            <w:noProof/>
            <w:webHidden/>
          </w:rPr>
          <w:tab/>
          <w:delText>3</w:delText>
        </w:r>
      </w:del>
    </w:p>
    <w:p w14:paraId="42F60AEB" w14:textId="43AEC2A3" w:rsidR="00B17AC5" w:rsidDel="008C120D" w:rsidRDefault="00B17AC5">
      <w:pPr>
        <w:pStyle w:val="TOC2"/>
        <w:tabs>
          <w:tab w:val="right" w:leader="dot" w:pos="9350"/>
        </w:tabs>
        <w:rPr>
          <w:del w:id="78" w:author="Frances" w:date="2022-12-14T12:40:00Z"/>
          <w:rFonts w:eastAsiaTheme="minorEastAsia"/>
          <w:noProof/>
          <w:sz w:val="22"/>
          <w:szCs w:val="22"/>
        </w:rPr>
      </w:pPr>
      <w:del w:id="79" w:author="Frances" w:date="2022-12-14T12:40:00Z">
        <w:r w:rsidRPr="008C120D" w:rsidDel="008C120D">
          <w:rPr>
            <w:rStyle w:val="Hyperlink"/>
            <w:rFonts w:eastAsiaTheme="minorHAnsi"/>
            <w:noProof/>
          </w:rPr>
          <w:delText>The Dimensions</w:delText>
        </w:r>
        <w:r w:rsidDel="008C120D">
          <w:rPr>
            <w:noProof/>
            <w:webHidden/>
          </w:rPr>
          <w:tab/>
          <w:delText>7</w:delText>
        </w:r>
      </w:del>
    </w:p>
    <w:p w14:paraId="740DC198" w14:textId="71139992" w:rsidR="00B17AC5" w:rsidDel="008C120D" w:rsidRDefault="00B17AC5">
      <w:pPr>
        <w:pStyle w:val="TOC2"/>
        <w:tabs>
          <w:tab w:val="right" w:leader="dot" w:pos="9350"/>
        </w:tabs>
        <w:rPr>
          <w:del w:id="80" w:author="Frances" w:date="2022-12-14T12:40:00Z"/>
          <w:rFonts w:eastAsiaTheme="minorEastAsia"/>
          <w:noProof/>
          <w:sz w:val="22"/>
          <w:szCs w:val="22"/>
        </w:rPr>
      </w:pPr>
      <w:del w:id="81" w:author="Frances" w:date="2022-12-14T12:40:00Z">
        <w:r w:rsidRPr="008C120D" w:rsidDel="008C120D">
          <w:rPr>
            <w:rStyle w:val="Hyperlink"/>
            <w:rFonts w:eastAsiaTheme="minorHAnsi"/>
            <w:noProof/>
          </w:rPr>
          <w:delText>The Bounding Box</w:delText>
        </w:r>
        <w:r w:rsidDel="008C120D">
          <w:rPr>
            <w:noProof/>
            <w:webHidden/>
          </w:rPr>
          <w:tab/>
          <w:delText>7</w:delText>
        </w:r>
      </w:del>
    </w:p>
    <w:p w14:paraId="4EC8D775" w14:textId="5813439B" w:rsidR="00B17AC5" w:rsidDel="008C120D" w:rsidRDefault="00B17AC5">
      <w:pPr>
        <w:pStyle w:val="TOC2"/>
        <w:tabs>
          <w:tab w:val="right" w:leader="dot" w:pos="9350"/>
        </w:tabs>
        <w:rPr>
          <w:del w:id="82" w:author="Frances" w:date="2022-12-14T12:40:00Z"/>
          <w:rFonts w:eastAsiaTheme="minorEastAsia"/>
          <w:noProof/>
          <w:sz w:val="22"/>
          <w:szCs w:val="22"/>
        </w:rPr>
      </w:pPr>
      <w:del w:id="83" w:author="Frances" w:date="2022-12-14T12:40:00Z">
        <w:r w:rsidRPr="008C120D" w:rsidDel="008C120D">
          <w:rPr>
            <w:rStyle w:val="Hyperlink"/>
            <w:rFonts w:eastAsiaTheme="minorHAnsi"/>
            <w:noProof/>
          </w:rPr>
          <w:delText>The Geodetic CRS</w:delText>
        </w:r>
        <w:r w:rsidDel="008C120D">
          <w:rPr>
            <w:noProof/>
            <w:webHidden/>
          </w:rPr>
          <w:tab/>
          <w:delText>7</w:delText>
        </w:r>
      </w:del>
    </w:p>
    <w:p w14:paraId="09FE8B6F" w14:textId="5AE199E2" w:rsidR="00B17AC5" w:rsidDel="008C120D" w:rsidRDefault="00B17AC5">
      <w:pPr>
        <w:pStyle w:val="TOC2"/>
        <w:tabs>
          <w:tab w:val="right" w:leader="dot" w:pos="9350"/>
        </w:tabs>
        <w:rPr>
          <w:del w:id="84" w:author="Frances" w:date="2022-12-14T12:40:00Z"/>
          <w:rFonts w:eastAsiaTheme="minorEastAsia"/>
          <w:noProof/>
          <w:sz w:val="22"/>
          <w:szCs w:val="22"/>
        </w:rPr>
      </w:pPr>
      <w:del w:id="85" w:author="Frances" w:date="2022-12-14T12:40:00Z">
        <w:r w:rsidRPr="008C120D" w:rsidDel="008C120D">
          <w:rPr>
            <w:rStyle w:val="Hyperlink"/>
            <w:rFonts w:eastAsiaTheme="minorHAnsi"/>
            <w:noProof/>
          </w:rPr>
          <w:delText>The geometry Column</w:delText>
        </w:r>
        <w:r w:rsidDel="008C120D">
          <w:rPr>
            <w:noProof/>
            <w:webHidden/>
          </w:rPr>
          <w:tab/>
          <w:delText>8</w:delText>
        </w:r>
      </w:del>
    </w:p>
    <w:p w14:paraId="0537D255" w14:textId="288DF541" w:rsidR="00B17AC5" w:rsidDel="008C120D" w:rsidRDefault="00B17AC5">
      <w:pPr>
        <w:pStyle w:val="TOC1"/>
        <w:rPr>
          <w:del w:id="86" w:author="Frances" w:date="2022-12-14T12:40:00Z"/>
          <w:rFonts w:eastAsiaTheme="minorEastAsia"/>
          <w:noProof/>
          <w:sz w:val="22"/>
          <w:szCs w:val="22"/>
        </w:rPr>
      </w:pPr>
      <w:del w:id="87" w:author="Frances" w:date="2022-12-14T12:40:00Z">
        <w:r w:rsidRPr="008C120D" w:rsidDel="008C120D">
          <w:rPr>
            <w:rStyle w:val="Hyperlink"/>
            <w:rFonts w:eastAsiaTheme="minorHAnsi"/>
            <w:noProof/>
          </w:rPr>
          <w:delText>Recreating the COVID Map</w:delText>
        </w:r>
        <w:r w:rsidDel="008C120D">
          <w:rPr>
            <w:noProof/>
            <w:webHidden/>
          </w:rPr>
          <w:tab/>
          <w:delText>9</w:delText>
        </w:r>
      </w:del>
    </w:p>
    <w:p w14:paraId="498CB269" w14:textId="3DFD9D22" w:rsidR="00B17AC5" w:rsidDel="008C120D" w:rsidRDefault="00B17AC5">
      <w:pPr>
        <w:pStyle w:val="TOC2"/>
        <w:tabs>
          <w:tab w:val="right" w:leader="dot" w:pos="9350"/>
        </w:tabs>
        <w:rPr>
          <w:del w:id="88" w:author="Frances" w:date="2022-12-14T12:40:00Z"/>
          <w:rFonts w:eastAsiaTheme="minorEastAsia"/>
          <w:noProof/>
          <w:sz w:val="22"/>
          <w:szCs w:val="22"/>
        </w:rPr>
      </w:pPr>
      <w:del w:id="89" w:author="Frances" w:date="2022-12-14T12:40:00Z">
        <w:r w:rsidRPr="008C120D" w:rsidDel="008C120D">
          <w:rPr>
            <w:rStyle w:val="Hyperlink"/>
            <w:rFonts w:eastAsiaTheme="minorHAnsi"/>
            <w:noProof/>
          </w:rPr>
          <w:delText>Importing the Data</w:delText>
        </w:r>
        <w:r w:rsidDel="008C120D">
          <w:rPr>
            <w:noProof/>
            <w:webHidden/>
          </w:rPr>
          <w:tab/>
          <w:delText>9</w:delText>
        </w:r>
      </w:del>
    </w:p>
    <w:p w14:paraId="35A55471" w14:textId="76AB9CFA" w:rsidR="00B17AC5" w:rsidDel="008C120D" w:rsidRDefault="00B17AC5">
      <w:pPr>
        <w:pStyle w:val="TOC2"/>
        <w:tabs>
          <w:tab w:val="right" w:leader="dot" w:pos="9350"/>
        </w:tabs>
        <w:rPr>
          <w:del w:id="90" w:author="Frances" w:date="2022-12-14T12:40:00Z"/>
          <w:rFonts w:eastAsiaTheme="minorEastAsia"/>
          <w:noProof/>
          <w:sz w:val="22"/>
          <w:szCs w:val="22"/>
        </w:rPr>
      </w:pPr>
      <w:del w:id="91" w:author="Frances" w:date="2022-12-14T12:40:00Z">
        <w:r w:rsidRPr="008C120D" w:rsidDel="008C120D">
          <w:rPr>
            <w:rStyle w:val="Hyperlink"/>
            <w:rFonts w:eastAsiaTheme="minorHAnsi"/>
            <w:noProof/>
          </w:rPr>
          <w:delText>Calculating Daily COVID Cases</w:delText>
        </w:r>
        <w:r w:rsidDel="008C120D">
          <w:rPr>
            <w:noProof/>
            <w:webHidden/>
          </w:rPr>
          <w:tab/>
          <w:delText>10</w:delText>
        </w:r>
      </w:del>
    </w:p>
    <w:p w14:paraId="22A534EA" w14:textId="5C8E877E" w:rsidR="00B17AC5" w:rsidDel="008C120D" w:rsidRDefault="00B17AC5">
      <w:pPr>
        <w:pStyle w:val="TOC2"/>
        <w:tabs>
          <w:tab w:val="right" w:leader="dot" w:pos="9350"/>
        </w:tabs>
        <w:rPr>
          <w:del w:id="92" w:author="Frances" w:date="2022-12-14T12:40:00Z"/>
          <w:rFonts w:eastAsiaTheme="minorEastAsia"/>
          <w:noProof/>
          <w:sz w:val="22"/>
          <w:szCs w:val="22"/>
        </w:rPr>
      </w:pPr>
      <w:del w:id="93" w:author="Frances" w:date="2022-12-14T12:40:00Z">
        <w:r w:rsidRPr="008C120D" w:rsidDel="008C120D">
          <w:rPr>
            <w:rStyle w:val="Hyperlink"/>
            <w:rFonts w:eastAsiaTheme="minorHAnsi"/>
            <w:noProof/>
          </w:rPr>
          <w:delText>Calculating Incidence Rates</w:delText>
        </w:r>
        <w:r w:rsidDel="008C120D">
          <w:rPr>
            <w:noProof/>
            <w:webHidden/>
          </w:rPr>
          <w:tab/>
          <w:delText>11</w:delText>
        </w:r>
      </w:del>
    </w:p>
    <w:p w14:paraId="36EBC1E3" w14:textId="34026FCF" w:rsidR="00B17AC5" w:rsidDel="008C120D" w:rsidRDefault="00B17AC5">
      <w:pPr>
        <w:pStyle w:val="TOC2"/>
        <w:tabs>
          <w:tab w:val="right" w:leader="dot" w:pos="9350"/>
        </w:tabs>
        <w:rPr>
          <w:del w:id="94" w:author="Frances" w:date="2022-12-14T12:40:00Z"/>
          <w:rFonts w:eastAsiaTheme="minorEastAsia"/>
          <w:noProof/>
          <w:sz w:val="22"/>
          <w:szCs w:val="22"/>
        </w:rPr>
      </w:pPr>
      <w:del w:id="95" w:author="Frances" w:date="2022-12-14T12:40:00Z">
        <w:r w:rsidRPr="008C120D" w:rsidDel="008C120D">
          <w:rPr>
            <w:rStyle w:val="Hyperlink"/>
            <w:rFonts w:eastAsiaTheme="minorHAnsi"/>
            <w:noProof/>
          </w:rPr>
          <w:delText>Adding Geospatial Data</w:delText>
        </w:r>
        <w:r w:rsidDel="008C120D">
          <w:rPr>
            <w:noProof/>
            <w:webHidden/>
          </w:rPr>
          <w:tab/>
          <w:delText>12</w:delText>
        </w:r>
      </w:del>
    </w:p>
    <w:p w14:paraId="0D79E2E1" w14:textId="10A06501" w:rsidR="00B17AC5" w:rsidDel="008C120D" w:rsidRDefault="00B17AC5">
      <w:pPr>
        <w:pStyle w:val="TOC2"/>
        <w:tabs>
          <w:tab w:val="right" w:leader="dot" w:pos="9350"/>
        </w:tabs>
        <w:rPr>
          <w:del w:id="96" w:author="Frances" w:date="2022-12-14T12:40:00Z"/>
          <w:rFonts w:eastAsiaTheme="minorEastAsia"/>
          <w:noProof/>
          <w:sz w:val="22"/>
          <w:szCs w:val="22"/>
        </w:rPr>
      </w:pPr>
      <w:del w:id="97" w:author="Frances" w:date="2022-12-14T12:40:00Z">
        <w:r w:rsidRPr="008C120D" w:rsidDel="008C120D">
          <w:rPr>
            <w:rStyle w:val="Hyperlink"/>
            <w:rFonts w:eastAsiaTheme="minorHAnsi"/>
            <w:noProof/>
          </w:rPr>
          <w:delText>Making the Map</w:delText>
        </w:r>
        <w:r w:rsidDel="008C120D">
          <w:rPr>
            <w:noProof/>
            <w:webHidden/>
          </w:rPr>
          <w:tab/>
          <w:delText>13</w:delText>
        </w:r>
      </w:del>
    </w:p>
    <w:p w14:paraId="18019B2C" w14:textId="388E4DA5" w:rsidR="00B17AC5" w:rsidDel="008C120D" w:rsidRDefault="00B17AC5">
      <w:pPr>
        <w:pStyle w:val="TOC3"/>
        <w:tabs>
          <w:tab w:val="right" w:leader="dot" w:pos="9350"/>
        </w:tabs>
        <w:rPr>
          <w:del w:id="98" w:author="Frances" w:date="2022-12-14T12:40:00Z"/>
          <w:rFonts w:eastAsiaTheme="minorEastAsia"/>
          <w:noProof/>
          <w:sz w:val="22"/>
          <w:szCs w:val="22"/>
        </w:rPr>
      </w:pPr>
      <w:del w:id="99" w:author="Frances" w:date="2022-12-14T12:40:00Z">
        <w:r w:rsidRPr="008C120D" w:rsidDel="008C120D">
          <w:rPr>
            <w:rStyle w:val="Hyperlink"/>
            <w:rFonts w:eastAsiaTheme="minorHAnsi"/>
            <w:noProof/>
          </w:rPr>
          <w:delText>Generating the Basic Map</w:delText>
        </w:r>
        <w:r w:rsidDel="008C120D">
          <w:rPr>
            <w:noProof/>
            <w:webHidden/>
          </w:rPr>
          <w:tab/>
          <w:delText>14</w:delText>
        </w:r>
      </w:del>
    </w:p>
    <w:p w14:paraId="10AA9AC3" w14:textId="4F37607A" w:rsidR="00B17AC5" w:rsidDel="008C120D" w:rsidRDefault="00B17AC5">
      <w:pPr>
        <w:pStyle w:val="TOC3"/>
        <w:tabs>
          <w:tab w:val="right" w:leader="dot" w:pos="9350"/>
        </w:tabs>
        <w:rPr>
          <w:del w:id="100" w:author="Frances" w:date="2022-12-14T12:40:00Z"/>
          <w:rFonts w:eastAsiaTheme="minorEastAsia"/>
          <w:noProof/>
          <w:sz w:val="22"/>
          <w:szCs w:val="22"/>
        </w:rPr>
      </w:pPr>
      <w:del w:id="101" w:author="Frances" w:date="2022-12-14T12:40:00Z">
        <w:r w:rsidRPr="008C120D" w:rsidDel="008C120D">
          <w:rPr>
            <w:rStyle w:val="Hyperlink"/>
            <w:rFonts w:eastAsiaTheme="minorHAnsi"/>
            <w:noProof/>
          </w:rPr>
          <w:delText>Changing Colors and Tweaking the Legend</w:delText>
        </w:r>
        <w:r w:rsidDel="008C120D">
          <w:rPr>
            <w:noProof/>
            <w:webHidden/>
          </w:rPr>
          <w:tab/>
          <w:delText>15</w:delText>
        </w:r>
      </w:del>
    </w:p>
    <w:p w14:paraId="7BFFF205" w14:textId="783F135F" w:rsidR="00B17AC5" w:rsidDel="008C120D" w:rsidRDefault="00B17AC5">
      <w:pPr>
        <w:pStyle w:val="TOC3"/>
        <w:tabs>
          <w:tab w:val="right" w:leader="dot" w:pos="9350"/>
        </w:tabs>
        <w:rPr>
          <w:del w:id="102" w:author="Frances" w:date="2022-12-14T12:40:00Z"/>
          <w:rFonts w:eastAsiaTheme="minorEastAsia"/>
          <w:noProof/>
          <w:sz w:val="22"/>
          <w:szCs w:val="22"/>
        </w:rPr>
      </w:pPr>
      <w:del w:id="103" w:author="Frances" w:date="2022-12-14T12:40:00Z">
        <w:r w:rsidRPr="008C120D" w:rsidDel="008C120D">
          <w:rPr>
            <w:rStyle w:val="Hyperlink"/>
            <w:rFonts w:eastAsiaTheme="minorHAnsi"/>
            <w:noProof/>
          </w:rPr>
          <w:delText>Tweaking the Legend</w:delText>
        </w:r>
        <w:r w:rsidDel="008C120D">
          <w:rPr>
            <w:noProof/>
            <w:webHidden/>
          </w:rPr>
          <w:tab/>
          <w:delText>17</w:delText>
        </w:r>
      </w:del>
    </w:p>
    <w:p w14:paraId="24F49916" w14:textId="2658E37C" w:rsidR="00B17AC5" w:rsidDel="008C120D" w:rsidRDefault="00B17AC5">
      <w:pPr>
        <w:pStyle w:val="TOC3"/>
        <w:tabs>
          <w:tab w:val="right" w:leader="dot" w:pos="9350"/>
        </w:tabs>
        <w:rPr>
          <w:del w:id="104" w:author="Frances" w:date="2022-12-14T12:40:00Z"/>
          <w:rFonts w:eastAsiaTheme="minorEastAsia"/>
          <w:noProof/>
          <w:sz w:val="22"/>
          <w:szCs w:val="22"/>
        </w:rPr>
      </w:pPr>
      <w:del w:id="105" w:author="Frances" w:date="2022-12-14T12:40:00Z">
        <w:r w:rsidRPr="008C120D" w:rsidDel="008C120D">
          <w:rPr>
            <w:rStyle w:val="Hyperlink"/>
            <w:rFonts w:eastAsiaTheme="minorHAnsi"/>
            <w:noProof/>
          </w:rPr>
          <w:delText>Tweaking the Theme: The Title, Caption, and Strip Text</w:delText>
        </w:r>
        <w:r w:rsidDel="008C120D">
          <w:rPr>
            <w:noProof/>
            <w:webHidden/>
          </w:rPr>
          <w:tab/>
          <w:delText>18</w:delText>
        </w:r>
      </w:del>
    </w:p>
    <w:p w14:paraId="56A1B0CA" w14:textId="6F96E934" w:rsidR="00B17AC5" w:rsidDel="008C120D" w:rsidRDefault="00B17AC5">
      <w:pPr>
        <w:pStyle w:val="TOC3"/>
        <w:tabs>
          <w:tab w:val="right" w:leader="dot" w:pos="9350"/>
        </w:tabs>
        <w:rPr>
          <w:del w:id="106" w:author="Frances" w:date="2022-12-14T12:40:00Z"/>
          <w:rFonts w:eastAsiaTheme="minorEastAsia"/>
          <w:noProof/>
          <w:sz w:val="22"/>
          <w:szCs w:val="22"/>
        </w:rPr>
      </w:pPr>
      <w:del w:id="107" w:author="Frances" w:date="2022-12-14T12:40:00Z">
        <w:r w:rsidRPr="008C120D" w:rsidDel="008C120D">
          <w:rPr>
            <w:rStyle w:val="Hyperlink"/>
            <w:rFonts w:eastAsiaTheme="minorHAnsi"/>
            <w:noProof/>
          </w:rPr>
          <w:delText>Tweaking Grid Lines and Axis Text</w:delText>
        </w:r>
        <w:r w:rsidDel="008C120D">
          <w:rPr>
            <w:noProof/>
            <w:webHidden/>
          </w:rPr>
          <w:tab/>
          <w:delText>19</w:delText>
        </w:r>
      </w:del>
    </w:p>
    <w:p w14:paraId="14082062" w14:textId="7F614FD7" w:rsidR="00B17AC5" w:rsidDel="008C120D" w:rsidRDefault="00B17AC5">
      <w:pPr>
        <w:pStyle w:val="TOC3"/>
        <w:tabs>
          <w:tab w:val="right" w:leader="dot" w:pos="9350"/>
        </w:tabs>
        <w:rPr>
          <w:del w:id="108" w:author="Frances" w:date="2022-12-14T12:40:00Z"/>
          <w:rFonts w:eastAsiaTheme="minorEastAsia"/>
          <w:noProof/>
          <w:sz w:val="22"/>
          <w:szCs w:val="22"/>
        </w:rPr>
      </w:pPr>
      <w:del w:id="109" w:author="Frances" w:date="2022-12-14T12:40:00Z">
        <w:r w:rsidRPr="008C120D" w:rsidDel="008C120D">
          <w:rPr>
            <w:rStyle w:val="Hyperlink"/>
            <w:rFonts w:eastAsiaTheme="minorHAnsi"/>
            <w:noProof/>
          </w:rPr>
          <w:delText>Tweaking Plot Background and Margins</w:delText>
        </w:r>
        <w:r w:rsidDel="008C120D">
          <w:rPr>
            <w:noProof/>
            <w:webHidden/>
          </w:rPr>
          <w:tab/>
          <w:delText>20</w:delText>
        </w:r>
      </w:del>
    </w:p>
    <w:p w14:paraId="16CF11C4" w14:textId="400635C5" w:rsidR="00B17AC5" w:rsidDel="008C120D" w:rsidRDefault="00B17AC5">
      <w:pPr>
        <w:pStyle w:val="TOC1"/>
        <w:rPr>
          <w:del w:id="110" w:author="Frances" w:date="2022-12-14T12:40:00Z"/>
          <w:rFonts w:eastAsiaTheme="minorEastAsia"/>
          <w:noProof/>
          <w:sz w:val="22"/>
          <w:szCs w:val="22"/>
        </w:rPr>
      </w:pPr>
      <w:del w:id="111" w:author="Frances" w:date="2022-12-14T12:40:00Z">
        <w:r w:rsidRPr="008C120D" w:rsidDel="008C120D">
          <w:rPr>
            <w:rStyle w:val="Hyperlink"/>
            <w:rFonts w:eastAsiaTheme="minorHAnsi"/>
            <w:noProof/>
          </w:rPr>
          <w:delText>Making Your Own Maps</w:delText>
        </w:r>
        <w:r w:rsidDel="008C120D">
          <w:rPr>
            <w:noProof/>
            <w:webHidden/>
          </w:rPr>
          <w:tab/>
          <w:delText>21</w:delText>
        </w:r>
      </w:del>
    </w:p>
    <w:p w14:paraId="20E94E98" w14:textId="601A2B2E" w:rsidR="00B17AC5" w:rsidDel="008C120D" w:rsidRDefault="00B17AC5">
      <w:pPr>
        <w:pStyle w:val="TOC2"/>
        <w:tabs>
          <w:tab w:val="right" w:leader="dot" w:pos="9350"/>
        </w:tabs>
        <w:rPr>
          <w:del w:id="112" w:author="Frances" w:date="2022-12-14T12:40:00Z"/>
          <w:rFonts w:eastAsiaTheme="minorEastAsia"/>
          <w:noProof/>
          <w:sz w:val="22"/>
          <w:szCs w:val="22"/>
        </w:rPr>
      </w:pPr>
      <w:del w:id="113" w:author="Frances" w:date="2022-12-14T12:40:00Z">
        <w:r w:rsidRPr="008C120D" w:rsidDel="008C120D">
          <w:rPr>
            <w:rStyle w:val="Hyperlink"/>
            <w:rFonts w:eastAsiaTheme="minorHAnsi"/>
            <w:noProof/>
          </w:rPr>
          <w:delText>Importing Raw Data</w:delText>
        </w:r>
        <w:r w:rsidDel="008C120D">
          <w:rPr>
            <w:noProof/>
            <w:webHidden/>
          </w:rPr>
          <w:tab/>
          <w:delText>21</w:delText>
        </w:r>
      </w:del>
    </w:p>
    <w:p w14:paraId="3178CE26" w14:textId="7D855AD5" w:rsidR="00B17AC5" w:rsidDel="008C120D" w:rsidRDefault="00B17AC5">
      <w:pPr>
        <w:pStyle w:val="TOC2"/>
        <w:tabs>
          <w:tab w:val="right" w:leader="dot" w:pos="9350"/>
        </w:tabs>
        <w:rPr>
          <w:del w:id="114" w:author="Frances" w:date="2022-12-14T12:40:00Z"/>
          <w:rFonts w:eastAsiaTheme="minorEastAsia"/>
          <w:noProof/>
          <w:sz w:val="22"/>
          <w:szCs w:val="22"/>
        </w:rPr>
      </w:pPr>
      <w:del w:id="115" w:author="Frances" w:date="2022-12-14T12:40:00Z">
        <w:r w:rsidRPr="008C120D" w:rsidDel="008C120D">
          <w:rPr>
            <w:rStyle w:val="Hyperlink"/>
            <w:rFonts w:eastAsiaTheme="minorHAnsi"/>
            <w:noProof/>
          </w:rPr>
          <w:delText>Accessing Geospatial Data Using R Functions</w:delText>
        </w:r>
        <w:r w:rsidDel="008C120D">
          <w:rPr>
            <w:noProof/>
            <w:webHidden/>
          </w:rPr>
          <w:tab/>
          <w:delText>22</w:delText>
        </w:r>
      </w:del>
    </w:p>
    <w:p w14:paraId="028952BD" w14:textId="07291B91" w:rsidR="00B17AC5" w:rsidDel="008C120D" w:rsidRDefault="00B17AC5">
      <w:pPr>
        <w:pStyle w:val="TOC2"/>
        <w:tabs>
          <w:tab w:val="right" w:leader="dot" w:pos="9350"/>
        </w:tabs>
        <w:rPr>
          <w:del w:id="116" w:author="Frances" w:date="2022-12-14T12:40:00Z"/>
          <w:rFonts w:eastAsiaTheme="minorEastAsia"/>
          <w:noProof/>
          <w:sz w:val="22"/>
          <w:szCs w:val="22"/>
        </w:rPr>
      </w:pPr>
      <w:del w:id="117" w:author="Frances" w:date="2022-12-14T12:40:00Z">
        <w:r w:rsidRPr="008C120D" w:rsidDel="008C120D">
          <w:rPr>
            <w:rStyle w:val="Hyperlink"/>
            <w:rFonts w:eastAsiaTheme="minorHAnsi"/>
            <w:noProof/>
          </w:rPr>
          <w:delText>Using Appropriate Projections</w:delText>
        </w:r>
        <w:r w:rsidDel="008C120D">
          <w:rPr>
            <w:noProof/>
            <w:webHidden/>
          </w:rPr>
          <w:tab/>
          <w:delText>23</w:delText>
        </w:r>
      </w:del>
    </w:p>
    <w:p w14:paraId="6937C259" w14:textId="7E6591FB" w:rsidR="00B17AC5" w:rsidDel="008C120D" w:rsidRDefault="00B17AC5">
      <w:pPr>
        <w:pStyle w:val="TOC2"/>
        <w:tabs>
          <w:tab w:val="right" w:leader="dot" w:pos="9350"/>
        </w:tabs>
        <w:rPr>
          <w:del w:id="118" w:author="Frances" w:date="2022-12-14T12:40:00Z"/>
          <w:rFonts w:eastAsiaTheme="minorEastAsia"/>
          <w:noProof/>
          <w:sz w:val="22"/>
          <w:szCs w:val="22"/>
        </w:rPr>
      </w:pPr>
      <w:del w:id="119" w:author="Frances" w:date="2022-12-14T12:40:00Z">
        <w:r w:rsidRPr="008C120D" w:rsidDel="008C120D">
          <w:rPr>
            <w:rStyle w:val="Hyperlink"/>
            <w:rFonts w:eastAsiaTheme="minorHAnsi"/>
            <w:noProof/>
          </w:rPr>
          <w:delText>Bring Your Existing R Skills to Geospatial Data</w:delText>
        </w:r>
        <w:r w:rsidDel="008C120D">
          <w:rPr>
            <w:noProof/>
            <w:webHidden/>
          </w:rPr>
          <w:tab/>
          <w:delText>24</w:delText>
        </w:r>
      </w:del>
    </w:p>
    <w:p w14:paraId="1B27B830" w14:textId="2469FFBD" w:rsidR="00B17AC5" w:rsidDel="008C120D" w:rsidRDefault="00B17AC5">
      <w:pPr>
        <w:pStyle w:val="TOC1"/>
        <w:rPr>
          <w:del w:id="120" w:author="Frances" w:date="2022-12-14T12:40:00Z"/>
          <w:rFonts w:eastAsiaTheme="minorEastAsia"/>
          <w:noProof/>
          <w:sz w:val="22"/>
          <w:szCs w:val="22"/>
        </w:rPr>
      </w:pPr>
      <w:del w:id="121" w:author="Frances" w:date="2022-12-14T12:40:00Z">
        <w:r w:rsidRPr="008C120D" w:rsidDel="008C120D">
          <w:rPr>
            <w:rStyle w:val="Hyperlink"/>
            <w:rFonts w:eastAsiaTheme="minorHAnsi"/>
            <w:noProof/>
          </w:rPr>
          <w:delText>In Conclusion: R is a Map-Making Swiss Army Knife</w:delText>
        </w:r>
        <w:r w:rsidDel="008C120D">
          <w:rPr>
            <w:noProof/>
            <w:webHidden/>
          </w:rPr>
          <w:tab/>
          <w:delText>26</w:delText>
        </w:r>
      </w:del>
    </w:p>
    <w:p w14:paraId="45FA7030" w14:textId="5DD1CA79" w:rsidR="007449E1" w:rsidDel="00B17AC5" w:rsidRDefault="007449E1">
      <w:pPr>
        <w:pStyle w:val="TOC1"/>
        <w:rPr>
          <w:del w:id="122" w:author="Frances" w:date="2022-12-14T11:13:00Z"/>
          <w:noProof/>
        </w:rPr>
      </w:pPr>
      <w:del w:id="123" w:author="Frances" w:date="2022-12-14T11:13:00Z">
        <w:r w:rsidRPr="00B17AC5" w:rsidDel="00B17AC5">
          <w:rPr>
            <w:rPrChange w:id="124" w:author="Frances" w:date="2022-12-14T11:13:00Z">
              <w:rPr>
                <w:rStyle w:val="Hyperlink"/>
                <w:rFonts w:eastAsiaTheme="minorHAnsi"/>
                <w:noProof/>
              </w:rPr>
            </w:rPrChange>
          </w:rPr>
          <w:delText>The Briefest of Primers on Geospatial Data</w:delText>
        </w:r>
        <w:r w:rsidDel="00B17AC5">
          <w:rPr>
            <w:noProof/>
            <w:webHidden/>
          </w:rPr>
          <w:tab/>
          <w:delText>3</w:delText>
        </w:r>
      </w:del>
    </w:p>
    <w:p w14:paraId="33AEABB1" w14:textId="2E2D9A35" w:rsidR="007449E1" w:rsidDel="00B17AC5" w:rsidRDefault="007449E1">
      <w:pPr>
        <w:pStyle w:val="TOC2"/>
        <w:tabs>
          <w:tab w:val="right" w:leader="dot" w:pos="9350"/>
        </w:tabs>
        <w:rPr>
          <w:del w:id="125" w:author="Frances" w:date="2022-12-14T11:13:00Z"/>
          <w:noProof/>
        </w:rPr>
      </w:pPr>
      <w:del w:id="126" w:author="Frances" w:date="2022-12-14T11:13:00Z">
        <w:r w:rsidRPr="00B17AC5" w:rsidDel="00B17AC5">
          <w:rPr>
            <w:rPrChange w:id="127" w:author="Frances" w:date="2022-12-14T11:13:00Z">
              <w:rPr>
                <w:rStyle w:val="Hyperlink"/>
                <w:rFonts w:eastAsiaTheme="minorHAnsi"/>
                <w:noProof/>
              </w:rPr>
            </w:rPrChange>
          </w:rPr>
          <w:delText>Geometry Type</w:delText>
        </w:r>
        <w:r w:rsidDel="00B17AC5">
          <w:rPr>
            <w:noProof/>
            <w:webHidden/>
          </w:rPr>
          <w:tab/>
          <w:delText>4</w:delText>
        </w:r>
      </w:del>
    </w:p>
    <w:p w14:paraId="4EFD7F5D" w14:textId="1760E4CD" w:rsidR="007449E1" w:rsidDel="00B17AC5" w:rsidRDefault="007449E1">
      <w:pPr>
        <w:pStyle w:val="TOC2"/>
        <w:tabs>
          <w:tab w:val="right" w:leader="dot" w:pos="9350"/>
        </w:tabs>
        <w:rPr>
          <w:del w:id="128" w:author="Frances" w:date="2022-12-14T11:13:00Z"/>
          <w:noProof/>
        </w:rPr>
      </w:pPr>
      <w:del w:id="129" w:author="Frances" w:date="2022-12-14T11:13:00Z">
        <w:r w:rsidRPr="00B17AC5" w:rsidDel="00B17AC5">
          <w:rPr>
            <w:rPrChange w:id="130" w:author="Frances" w:date="2022-12-14T11:13:00Z">
              <w:rPr>
                <w:rStyle w:val="Hyperlink"/>
                <w:rFonts w:eastAsiaTheme="minorHAnsi"/>
                <w:noProof/>
              </w:rPr>
            </w:rPrChange>
          </w:rPr>
          <w:delText>Dimensions</w:delText>
        </w:r>
        <w:r w:rsidDel="00B17AC5">
          <w:rPr>
            <w:noProof/>
            <w:webHidden/>
          </w:rPr>
          <w:tab/>
          <w:delText>10</w:delText>
        </w:r>
      </w:del>
    </w:p>
    <w:p w14:paraId="6E0BF95C" w14:textId="69372289" w:rsidR="007449E1" w:rsidDel="00B17AC5" w:rsidRDefault="007449E1">
      <w:pPr>
        <w:pStyle w:val="TOC2"/>
        <w:tabs>
          <w:tab w:val="right" w:leader="dot" w:pos="9350"/>
        </w:tabs>
        <w:rPr>
          <w:del w:id="131" w:author="Frances" w:date="2022-12-14T11:13:00Z"/>
          <w:noProof/>
        </w:rPr>
      </w:pPr>
      <w:del w:id="132" w:author="Frances" w:date="2022-12-14T11:13:00Z">
        <w:r w:rsidRPr="00B17AC5" w:rsidDel="00B17AC5">
          <w:rPr>
            <w:rPrChange w:id="133" w:author="Frances" w:date="2022-12-14T11:13:00Z">
              <w:rPr>
                <w:rStyle w:val="Hyperlink"/>
                <w:rFonts w:eastAsiaTheme="minorHAnsi"/>
                <w:noProof/>
              </w:rPr>
            </w:rPrChange>
          </w:rPr>
          <w:delText>Bounding Box</w:delText>
        </w:r>
        <w:r w:rsidDel="00B17AC5">
          <w:rPr>
            <w:noProof/>
            <w:webHidden/>
          </w:rPr>
          <w:tab/>
          <w:delText>10</w:delText>
        </w:r>
      </w:del>
    </w:p>
    <w:p w14:paraId="5C6A31CF" w14:textId="71B4BB89" w:rsidR="007449E1" w:rsidDel="00B17AC5" w:rsidRDefault="007449E1">
      <w:pPr>
        <w:pStyle w:val="TOC2"/>
        <w:tabs>
          <w:tab w:val="right" w:leader="dot" w:pos="9350"/>
        </w:tabs>
        <w:rPr>
          <w:del w:id="134" w:author="Frances" w:date="2022-12-14T11:13:00Z"/>
          <w:noProof/>
        </w:rPr>
      </w:pPr>
      <w:del w:id="135" w:author="Frances" w:date="2022-12-14T11:13:00Z">
        <w:r w:rsidRPr="00B17AC5" w:rsidDel="00B17AC5">
          <w:rPr>
            <w:rPrChange w:id="136" w:author="Frances" w:date="2022-12-14T11:13:00Z">
              <w:rPr>
                <w:rStyle w:val="Hyperlink"/>
                <w:rFonts w:eastAsiaTheme="minorHAnsi"/>
                <w:noProof/>
              </w:rPr>
            </w:rPrChange>
          </w:rPr>
          <w:delText>Geodetic CRS</w:delText>
        </w:r>
        <w:r w:rsidDel="00B17AC5">
          <w:rPr>
            <w:noProof/>
            <w:webHidden/>
          </w:rPr>
          <w:tab/>
          <w:delText>10</w:delText>
        </w:r>
      </w:del>
    </w:p>
    <w:p w14:paraId="7105C7E9" w14:textId="222FC27C" w:rsidR="007449E1" w:rsidDel="00B17AC5" w:rsidRDefault="007449E1">
      <w:pPr>
        <w:pStyle w:val="TOC2"/>
        <w:tabs>
          <w:tab w:val="right" w:leader="dot" w:pos="9350"/>
        </w:tabs>
        <w:rPr>
          <w:del w:id="137" w:author="Frances" w:date="2022-12-14T11:13:00Z"/>
          <w:noProof/>
        </w:rPr>
      </w:pPr>
      <w:del w:id="138" w:author="Frances" w:date="2022-12-14T11:13:00Z">
        <w:r w:rsidRPr="00B17AC5" w:rsidDel="00B17AC5">
          <w:rPr>
            <w:rPrChange w:id="139" w:author="Frances" w:date="2022-12-14T11:13:00Z">
              <w:rPr>
                <w:rStyle w:val="Hyperlink"/>
                <w:rFonts w:eastAsiaTheme="minorHAnsi"/>
                <w:noProof/>
              </w:rPr>
            </w:rPrChange>
          </w:rPr>
          <w:delText xml:space="preserve">The </w:delText>
        </w:r>
        <w:r w:rsidRPr="00B17AC5" w:rsidDel="00B17AC5">
          <w:rPr>
            <w:rPrChange w:id="140" w:author="Frances" w:date="2022-12-14T11:13:00Z">
              <w:rPr>
                <w:rStyle w:val="Hyperlink"/>
                <w:rFonts w:ascii="Courier" w:eastAsiaTheme="minorHAnsi" w:hAnsi="Courier" w:cs="TheSansMonoCondensed-Plain"/>
                <w:noProof/>
              </w:rPr>
            </w:rPrChange>
          </w:rPr>
          <w:delText>geometry</w:delText>
        </w:r>
        <w:r w:rsidRPr="00B17AC5" w:rsidDel="00B17AC5">
          <w:rPr>
            <w:rPrChange w:id="141" w:author="Frances" w:date="2022-12-14T11:13:00Z">
              <w:rPr>
                <w:rStyle w:val="Hyperlink"/>
                <w:rFonts w:eastAsiaTheme="minorHAnsi"/>
                <w:noProof/>
              </w:rPr>
            </w:rPrChange>
          </w:rPr>
          <w:delText xml:space="preserve"> Column</w:delText>
        </w:r>
        <w:r w:rsidDel="00B17AC5">
          <w:rPr>
            <w:noProof/>
            <w:webHidden/>
          </w:rPr>
          <w:tab/>
          <w:delText>12</w:delText>
        </w:r>
      </w:del>
    </w:p>
    <w:p w14:paraId="05D31D33" w14:textId="1EE13EA8" w:rsidR="007449E1" w:rsidDel="00B17AC5" w:rsidRDefault="007449E1">
      <w:pPr>
        <w:pStyle w:val="TOC1"/>
        <w:rPr>
          <w:del w:id="142" w:author="Frances" w:date="2022-12-14T11:13:00Z"/>
          <w:noProof/>
        </w:rPr>
      </w:pPr>
      <w:del w:id="143" w:author="Frances" w:date="2022-12-14T11:13:00Z">
        <w:r w:rsidRPr="00B17AC5" w:rsidDel="00B17AC5">
          <w:rPr>
            <w:rPrChange w:id="144" w:author="Frances" w:date="2022-12-14T11:13:00Z">
              <w:rPr>
                <w:rStyle w:val="Hyperlink"/>
                <w:rFonts w:eastAsiaTheme="minorHAnsi"/>
                <w:noProof/>
              </w:rPr>
            </w:rPrChange>
          </w:rPr>
          <w:delText>Recreating the COVID Map</w:delText>
        </w:r>
        <w:r w:rsidDel="00B17AC5">
          <w:rPr>
            <w:noProof/>
            <w:webHidden/>
          </w:rPr>
          <w:tab/>
          <w:delText>12</w:delText>
        </w:r>
      </w:del>
    </w:p>
    <w:p w14:paraId="0F13E235" w14:textId="1427910A" w:rsidR="007449E1" w:rsidDel="00B17AC5" w:rsidRDefault="007449E1">
      <w:pPr>
        <w:pStyle w:val="TOC2"/>
        <w:tabs>
          <w:tab w:val="right" w:leader="dot" w:pos="9350"/>
        </w:tabs>
        <w:rPr>
          <w:del w:id="145" w:author="Frances" w:date="2022-12-14T11:13:00Z"/>
          <w:noProof/>
        </w:rPr>
      </w:pPr>
      <w:del w:id="146" w:author="Frances" w:date="2022-12-14T11:13:00Z">
        <w:r w:rsidRPr="00B17AC5" w:rsidDel="00B17AC5">
          <w:rPr>
            <w:rPrChange w:id="147" w:author="Frances" w:date="2022-12-14T11:13:00Z">
              <w:rPr>
                <w:rStyle w:val="Hyperlink"/>
                <w:rFonts w:eastAsiaTheme="minorHAnsi"/>
                <w:noProof/>
              </w:rPr>
            </w:rPrChange>
          </w:rPr>
          <w:delText>Importing Our Data</w:delText>
        </w:r>
        <w:r w:rsidDel="00B17AC5">
          <w:rPr>
            <w:noProof/>
            <w:webHidden/>
          </w:rPr>
          <w:tab/>
          <w:delText>13</w:delText>
        </w:r>
      </w:del>
    </w:p>
    <w:p w14:paraId="08D9B2F8" w14:textId="042A9D13" w:rsidR="007449E1" w:rsidDel="00B17AC5" w:rsidRDefault="007449E1">
      <w:pPr>
        <w:pStyle w:val="TOC3"/>
        <w:tabs>
          <w:tab w:val="right" w:leader="dot" w:pos="9350"/>
        </w:tabs>
        <w:rPr>
          <w:del w:id="148" w:author="Frances" w:date="2022-12-14T11:13:00Z"/>
          <w:noProof/>
        </w:rPr>
      </w:pPr>
      <w:del w:id="149" w:author="Frances" w:date="2022-12-14T11:13:00Z">
        <w:r w:rsidRPr="00B17AC5" w:rsidDel="00B17AC5">
          <w:rPr>
            <w:rPrChange w:id="150" w:author="Frances" w:date="2022-12-14T11:13:00Z">
              <w:rPr>
                <w:rStyle w:val="Hyperlink"/>
                <w:rFonts w:eastAsiaTheme="minorHAnsi"/>
                <w:noProof/>
              </w:rPr>
            </w:rPrChange>
          </w:rPr>
          <w:delText>A Short Detour to Discuss Projections</w:delText>
        </w:r>
        <w:r w:rsidDel="00B17AC5">
          <w:rPr>
            <w:noProof/>
            <w:webHidden/>
          </w:rPr>
          <w:tab/>
          <w:delText>14</w:delText>
        </w:r>
      </w:del>
    </w:p>
    <w:p w14:paraId="22B391E9" w14:textId="3C81CFDE" w:rsidR="007449E1" w:rsidDel="00B17AC5" w:rsidRDefault="007449E1">
      <w:pPr>
        <w:pStyle w:val="TOC2"/>
        <w:tabs>
          <w:tab w:val="right" w:leader="dot" w:pos="9350"/>
        </w:tabs>
        <w:rPr>
          <w:del w:id="151" w:author="Frances" w:date="2022-12-14T11:13:00Z"/>
          <w:noProof/>
        </w:rPr>
      </w:pPr>
      <w:del w:id="152" w:author="Frances" w:date="2022-12-14T11:13:00Z">
        <w:r w:rsidRPr="00B17AC5" w:rsidDel="00B17AC5">
          <w:rPr>
            <w:rPrChange w:id="153" w:author="Frances" w:date="2022-12-14T11:13:00Z">
              <w:rPr>
                <w:rStyle w:val="Hyperlink"/>
                <w:rFonts w:eastAsiaTheme="minorHAnsi"/>
                <w:noProof/>
              </w:rPr>
            </w:rPrChange>
          </w:rPr>
          <w:delText>Calculating Daily COVID Cases</w:delText>
        </w:r>
        <w:r w:rsidDel="00B17AC5">
          <w:rPr>
            <w:noProof/>
            <w:webHidden/>
          </w:rPr>
          <w:tab/>
          <w:delText>16</w:delText>
        </w:r>
      </w:del>
    </w:p>
    <w:p w14:paraId="5DF16BDD" w14:textId="1EF817A8" w:rsidR="007449E1" w:rsidDel="00B17AC5" w:rsidRDefault="007449E1">
      <w:pPr>
        <w:pStyle w:val="TOC2"/>
        <w:tabs>
          <w:tab w:val="right" w:leader="dot" w:pos="9350"/>
        </w:tabs>
        <w:rPr>
          <w:del w:id="154" w:author="Frances" w:date="2022-12-14T11:13:00Z"/>
          <w:noProof/>
        </w:rPr>
      </w:pPr>
      <w:del w:id="155" w:author="Frances" w:date="2022-12-14T11:13:00Z">
        <w:r w:rsidRPr="00B17AC5" w:rsidDel="00B17AC5">
          <w:rPr>
            <w:rPrChange w:id="156" w:author="Frances" w:date="2022-12-14T11:13:00Z">
              <w:rPr>
                <w:rStyle w:val="Hyperlink"/>
                <w:rFonts w:eastAsiaTheme="minorHAnsi"/>
                <w:noProof/>
              </w:rPr>
            </w:rPrChange>
          </w:rPr>
          <w:delText>Calculating Incidence Rates</w:delText>
        </w:r>
        <w:r w:rsidDel="00B17AC5">
          <w:rPr>
            <w:noProof/>
            <w:webHidden/>
          </w:rPr>
          <w:tab/>
          <w:delText>17</w:delText>
        </w:r>
      </w:del>
    </w:p>
    <w:p w14:paraId="11C3DD6C" w14:textId="46493433" w:rsidR="007449E1" w:rsidDel="00B17AC5" w:rsidRDefault="007449E1">
      <w:pPr>
        <w:pStyle w:val="TOC2"/>
        <w:tabs>
          <w:tab w:val="right" w:leader="dot" w:pos="9350"/>
        </w:tabs>
        <w:rPr>
          <w:del w:id="157" w:author="Frances" w:date="2022-12-14T11:13:00Z"/>
          <w:noProof/>
        </w:rPr>
      </w:pPr>
      <w:del w:id="158" w:author="Frances" w:date="2022-12-14T11:13:00Z">
        <w:r w:rsidRPr="00B17AC5" w:rsidDel="00B17AC5">
          <w:rPr>
            <w:rPrChange w:id="159" w:author="Frances" w:date="2022-12-14T11:13:00Z">
              <w:rPr>
                <w:rStyle w:val="Hyperlink"/>
                <w:rFonts w:eastAsiaTheme="minorHAnsi"/>
                <w:noProof/>
              </w:rPr>
            </w:rPrChange>
          </w:rPr>
          <w:delText>Adding Geospatial Data</w:delText>
        </w:r>
        <w:r w:rsidDel="00B17AC5">
          <w:rPr>
            <w:noProof/>
            <w:webHidden/>
          </w:rPr>
          <w:tab/>
          <w:delText>18</w:delText>
        </w:r>
      </w:del>
    </w:p>
    <w:p w14:paraId="22122D70" w14:textId="0C5ECF92" w:rsidR="007449E1" w:rsidDel="00B17AC5" w:rsidRDefault="007449E1">
      <w:pPr>
        <w:pStyle w:val="TOC2"/>
        <w:tabs>
          <w:tab w:val="right" w:leader="dot" w:pos="9350"/>
        </w:tabs>
        <w:rPr>
          <w:del w:id="160" w:author="Frances" w:date="2022-12-14T11:13:00Z"/>
          <w:noProof/>
        </w:rPr>
      </w:pPr>
      <w:del w:id="161" w:author="Frances" w:date="2022-12-14T11:13:00Z">
        <w:r w:rsidRPr="00B17AC5" w:rsidDel="00B17AC5">
          <w:rPr>
            <w:rPrChange w:id="162" w:author="Frances" w:date="2022-12-14T11:13:00Z">
              <w:rPr>
                <w:rStyle w:val="Hyperlink"/>
                <w:rFonts w:eastAsiaTheme="minorHAnsi"/>
                <w:noProof/>
              </w:rPr>
            </w:rPrChange>
          </w:rPr>
          <w:delText>Making the Map</w:delText>
        </w:r>
        <w:r w:rsidDel="00B17AC5">
          <w:rPr>
            <w:noProof/>
            <w:webHidden/>
          </w:rPr>
          <w:tab/>
          <w:delText>19</w:delText>
        </w:r>
      </w:del>
    </w:p>
    <w:p w14:paraId="2E65D3D1" w14:textId="574FEB87" w:rsidR="007449E1" w:rsidDel="00B17AC5" w:rsidRDefault="007449E1">
      <w:pPr>
        <w:pStyle w:val="TOC3"/>
        <w:tabs>
          <w:tab w:val="right" w:leader="dot" w:pos="9350"/>
        </w:tabs>
        <w:rPr>
          <w:del w:id="163" w:author="Frances" w:date="2022-12-14T11:13:00Z"/>
          <w:noProof/>
        </w:rPr>
      </w:pPr>
      <w:del w:id="164" w:author="Frances" w:date="2022-12-14T11:13:00Z">
        <w:r w:rsidRPr="00B17AC5" w:rsidDel="00B17AC5">
          <w:rPr>
            <w:rPrChange w:id="165" w:author="Frances" w:date="2022-12-14T11:13:00Z">
              <w:rPr>
                <w:rStyle w:val="Hyperlink"/>
                <w:rFonts w:eastAsiaTheme="minorHAnsi"/>
                <w:noProof/>
              </w:rPr>
            </w:rPrChange>
          </w:rPr>
          <w:delText>Generating the Basic Map</w:delText>
        </w:r>
        <w:r w:rsidDel="00B17AC5">
          <w:rPr>
            <w:noProof/>
            <w:webHidden/>
          </w:rPr>
          <w:tab/>
          <w:delText>20</w:delText>
        </w:r>
      </w:del>
    </w:p>
    <w:p w14:paraId="137BC043" w14:textId="3483E98F" w:rsidR="007449E1" w:rsidDel="00B17AC5" w:rsidRDefault="007449E1">
      <w:pPr>
        <w:pStyle w:val="TOC3"/>
        <w:tabs>
          <w:tab w:val="right" w:leader="dot" w:pos="9350"/>
        </w:tabs>
        <w:rPr>
          <w:del w:id="166" w:author="Frances" w:date="2022-12-14T11:13:00Z"/>
          <w:noProof/>
        </w:rPr>
      </w:pPr>
      <w:del w:id="167" w:author="Frances" w:date="2022-12-14T11:13:00Z">
        <w:r w:rsidRPr="00B17AC5" w:rsidDel="00B17AC5">
          <w:rPr>
            <w:rPrChange w:id="168" w:author="Frances" w:date="2022-12-14T11:13:00Z">
              <w:rPr>
                <w:rStyle w:val="Hyperlink"/>
                <w:rFonts w:eastAsiaTheme="minorHAnsi"/>
                <w:noProof/>
              </w:rPr>
            </w:rPrChange>
          </w:rPr>
          <w:delText>Changing Colors and Beginning to Tweak the Legend</w:delText>
        </w:r>
        <w:r w:rsidDel="00B17AC5">
          <w:rPr>
            <w:noProof/>
            <w:webHidden/>
          </w:rPr>
          <w:tab/>
          <w:delText>21</w:delText>
        </w:r>
      </w:del>
    </w:p>
    <w:p w14:paraId="0D8B7AD2" w14:textId="06E5EFEC" w:rsidR="007449E1" w:rsidDel="00B17AC5" w:rsidRDefault="007449E1">
      <w:pPr>
        <w:pStyle w:val="TOC3"/>
        <w:tabs>
          <w:tab w:val="right" w:leader="dot" w:pos="9350"/>
        </w:tabs>
        <w:rPr>
          <w:del w:id="169" w:author="Frances" w:date="2022-12-14T11:13:00Z"/>
          <w:noProof/>
        </w:rPr>
      </w:pPr>
      <w:del w:id="170" w:author="Frances" w:date="2022-12-14T11:13:00Z">
        <w:r w:rsidRPr="00B17AC5" w:rsidDel="00B17AC5">
          <w:rPr>
            <w:rPrChange w:id="171" w:author="Frances" w:date="2022-12-14T11:13:00Z">
              <w:rPr>
                <w:rStyle w:val="Hyperlink"/>
                <w:rFonts w:eastAsiaTheme="minorHAnsi"/>
                <w:noProof/>
              </w:rPr>
            </w:rPrChange>
          </w:rPr>
          <w:delText>Tweaking the Theme: The Legend</w:delText>
        </w:r>
        <w:r w:rsidDel="00B17AC5">
          <w:rPr>
            <w:noProof/>
            <w:webHidden/>
          </w:rPr>
          <w:tab/>
          <w:delText>23</w:delText>
        </w:r>
      </w:del>
    </w:p>
    <w:p w14:paraId="3AF391C5" w14:textId="64D68C81" w:rsidR="007449E1" w:rsidDel="00B17AC5" w:rsidRDefault="007449E1">
      <w:pPr>
        <w:pStyle w:val="TOC3"/>
        <w:tabs>
          <w:tab w:val="right" w:leader="dot" w:pos="9350"/>
        </w:tabs>
        <w:rPr>
          <w:del w:id="172" w:author="Frances" w:date="2022-12-14T11:13:00Z"/>
          <w:noProof/>
        </w:rPr>
      </w:pPr>
      <w:del w:id="173" w:author="Frances" w:date="2022-12-14T11:13:00Z">
        <w:r w:rsidRPr="00B17AC5" w:rsidDel="00B17AC5">
          <w:rPr>
            <w:rPrChange w:id="174" w:author="Frances" w:date="2022-12-14T11:13:00Z">
              <w:rPr>
                <w:rStyle w:val="Hyperlink"/>
                <w:rFonts w:eastAsiaTheme="minorHAnsi"/>
                <w:noProof/>
              </w:rPr>
            </w:rPrChange>
          </w:rPr>
          <w:delText>Tweaking the Theme: The Title, Caption, and Strip Text</w:delText>
        </w:r>
        <w:r w:rsidDel="00B17AC5">
          <w:rPr>
            <w:noProof/>
            <w:webHidden/>
          </w:rPr>
          <w:tab/>
          <w:delText>24</w:delText>
        </w:r>
      </w:del>
    </w:p>
    <w:p w14:paraId="2D2C1759" w14:textId="6D14CC79" w:rsidR="007449E1" w:rsidDel="00B17AC5" w:rsidRDefault="007449E1">
      <w:pPr>
        <w:pStyle w:val="TOC3"/>
        <w:tabs>
          <w:tab w:val="right" w:leader="dot" w:pos="9350"/>
        </w:tabs>
        <w:rPr>
          <w:del w:id="175" w:author="Frances" w:date="2022-12-14T11:13:00Z"/>
          <w:noProof/>
        </w:rPr>
      </w:pPr>
      <w:del w:id="176" w:author="Frances" w:date="2022-12-14T11:13:00Z">
        <w:r w:rsidRPr="00B17AC5" w:rsidDel="00B17AC5">
          <w:rPr>
            <w:rPrChange w:id="177" w:author="Frances" w:date="2022-12-14T11:13:00Z">
              <w:rPr>
                <w:rStyle w:val="Hyperlink"/>
                <w:rFonts w:eastAsiaTheme="minorHAnsi"/>
                <w:noProof/>
              </w:rPr>
            </w:rPrChange>
          </w:rPr>
          <w:delText>Tweaking the Theme: Grid Lines and Axis Text</w:delText>
        </w:r>
        <w:r w:rsidDel="00B17AC5">
          <w:rPr>
            <w:noProof/>
            <w:webHidden/>
          </w:rPr>
          <w:tab/>
          <w:delText>25</w:delText>
        </w:r>
      </w:del>
    </w:p>
    <w:p w14:paraId="0F887093" w14:textId="1ED22FA7" w:rsidR="007449E1" w:rsidDel="00B17AC5" w:rsidRDefault="007449E1">
      <w:pPr>
        <w:pStyle w:val="TOC3"/>
        <w:tabs>
          <w:tab w:val="right" w:leader="dot" w:pos="9350"/>
        </w:tabs>
        <w:rPr>
          <w:del w:id="178" w:author="Frances" w:date="2022-12-14T11:13:00Z"/>
          <w:noProof/>
        </w:rPr>
      </w:pPr>
      <w:del w:id="179" w:author="Frances" w:date="2022-12-14T11:13:00Z">
        <w:r w:rsidRPr="00B17AC5" w:rsidDel="00B17AC5">
          <w:rPr>
            <w:rPrChange w:id="180" w:author="Frances" w:date="2022-12-14T11:13:00Z">
              <w:rPr>
                <w:rStyle w:val="Hyperlink"/>
                <w:rFonts w:eastAsiaTheme="minorHAnsi"/>
                <w:noProof/>
              </w:rPr>
            </w:rPrChange>
          </w:rPr>
          <w:delText>Tweaking the Theme: Plot Background and Margins</w:delText>
        </w:r>
        <w:r w:rsidDel="00B17AC5">
          <w:rPr>
            <w:noProof/>
            <w:webHidden/>
          </w:rPr>
          <w:tab/>
          <w:delText>26</w:delText>
        </w:r>
      </w:del>
    </w:p>
    <w:p w14:paraId="00537692" w14:textId="037D0491" w:rsidR="007449E1" w:rsidDel="00B17AC5" w:rsidRDefault="007449E1">
      <w:pPr>
        <w:pStyle w:val="TOC1"/>
        <w:rPr>
          <w:del w:id="181" w:author="Frances" w:date="2022-12-14T11:13:00Z"/>
          <w:noProof/>
        </w:rPr>
      </w:pPr>
      <w:del w:id="182" w:author="Frances" w:date="2022-12-14T11:13:00Z">
        <w:r w:rsidRPr="00B17AC5" w:rsidDel="00B17AC5">
          <w:rPr>
            <w:rPrChange w:id="183" w:author="Frances" w:date="2022-12-14T11:13:00Z">
              <w:rPr>
                <w:rStyle w:val="Hyperlink"/>
                <w:rFonts w:eastAsiaTheme="minorHAnsi"/>
                <w:noProof/>
              </w:rPr>
            </w:rPrChange>
          </w:rPr>
          <w:delText>In Conclusion: R is a Map-Making Swiss Army Knife</w:delText>
        </w:r>
        <w:r w:rsidDel="00B17AC5">
          <w:rPr>
            <w:noProof/>
            <w:webHidden/>
          </w:rPr>
          <w:tab/>
          <w:delText>27</w:delText>
        </w:r>
      </w:del>
    </w:p>
    <w:p w14:paraId="1CF8773D" w14:textId="3B4DFABF" w:rsidR="007449E1" w:rsidDel="00B17AC5" w:rsidRDefault="007449E1">
      <w:pPr>
        <w:pStyle w:val="TOC2"/>
        <w:tabs>
          <w:tab w:val="right" w:leader="dot" w:pos="9350"/>
        </w:tabs>
        <w:rPr>
          <w:del w:id="184" w:author="Frances" w:date="2022-12-14T11:13:00Z"/>
          <w:noProof/>
        </w:rPr>
      </w:pPr>
      <w:del w:id="185" w:author="Frances" w:date="2022-12-14T11:13:00Z">
        <w:r w:rsidRPr="00B17AC5" w:rsidDel="00B17AC5">
          <w:rPr>
            <w:rPrChange w:id="186" w:author="Frances" w:date="2022-12-14T11:13:00Z">
              <w:rPr>
                <w:rStyle w:val="Hyperlink"/>
                <w:rFonts w:eastAsiaTheme="minorHAnsi"/>
                <w:noProof/>
              </w:rPr>
            </w:rPrChange>
          </w:rPr>
          <w:delText>Finding Geospatial Data</w:delText>
        </w:r>
        <w:r w:rsidDel="00B17AC5">
          <w:rPr>
            <w:noProof/>
            <w:webHidden/>
          </w:rPr>
          <w:tab/>
          <w:delText>27</w:delText>
        </w:r>
      </w:del>
    </w:p>
    <w:p w14:paraId="03031B7C" w14:textId="3993C873" w:rsidR="007449E1" w:rsidDel="00B17AC5" w:rsidRDefault="007449E1">
      <w:pPr>
        <w:pStyle w:val="TOC2"/>
        <w:tabs>
          <w:tab w:val="right" w:leader="dot" w:pos="9350"/>
        </w:tabs>
        <w:rPr>
          <w:del w:id="187" w:author="Frances" w:date="2022-12-14T11:13:00Z"/>
          <w:noProof/>
        </w:rPr>
      </w:pPr>
      <w:del w:id="188" w:author="Frances" w:date="2022-12-14T11:13:00Z">
        <w:r w:rsidRPr="00B17AC5" w:rsidDel="00B17AC5">
          <w:rPr>
            <w:rPrChange w:id="189" w:author="Frances" w:date="2022-12-14T11:13:00Z">
              <w:rPr>
                <w:rStyle w:val="Hyperlink"/>
                <w:rFonts w:eastAsiaTheme="minorHAnsi"/>
                <w:noProof/>
              </w:rPr>
            </w:rPrChange>
          </w:rPr>
          <w:delText>Using Appropriate Projections</w:delText>
        </w:r>
        <w:r w:rsidDel="00B17AC5">
          <w:rPr>
            <w:noProof/>
            <w:webHidden/>
          </w:rPr>
          <w:tab/>
          <w:delText>32</w:delText>
        </w:r>
      </w:del>
    </w:p>
    <w:p w14:paraId="29420804" w14:textId="591595C0" w:rsidR="007449E1" w:rsidDel="00B17AC5" w:rsidRDefault="007449E1">
      <w:pPr>
        <w:pStyle w:val="TOC2"/>
        <w:tabs>
          <w:tab w:val="right" w:leader="dot" w:pos="9350"/>
        </w:tabs>
        <w:rPr>
          <w:del w:id="190" w:author="Frances" w:date="2022-12-14T11:13:00Z"/>
          <w:noProof/>
        </w:rPr>
      </w:pPr>
      <w:del w:id="191" w:author="Frances" w:date="2022-12-14T11:13:00Z">
        <w:r w:rsidRPr="00B17AC5" w:rsidDel="00B17AC5">
          <w:rPr>
            <w:rPrChange w:id="192" w:author="Frances" w:date="2022-12-14T11:13:00Z">
              <w:rPr>
                <w:rStyle w:val="Hyperlink"/>
                <w:rFonts w:eastAsiaTheme="minorHAnsi"/>
                <w:noProof/>
              </w:rPr>
            </w:rPrChange>
          </w:rPr>
          <w:delText>Bring Your Existing R Skills to Geospatial Data</w:delText>
        </w:r>
        <w:r w:rsidDel="00B17AC5">
          <w:rPr>
            <w:noProof/>
            <w:webHidden/>
          </w:rPr>
          <w:tab/>
          <w:delText>33</w:delText>
        </w:r>
      </w:del>
    </w:p>
    <w:p w14:paraId="653A3C1F" w14:textId="0EA3045D" w:rsidR="007449E1" w:rsidDel="00B17AC5" w:rsidRDefault="007449E1">
      <w:pPr>
        <w:pStyle w:val="TOC2"/>
        <w:tabs>
          <w:tab w:val="right" w:leader="dot" w:pos="9350"/>
        </w:tabs>
        <w:rPr>
          <w:del w:id="193" w:author="Frances" w:date="2022-12-14T11:13:00Z"/>
          <w:noProof/>
        </w:rPr>
      </w:pPr>
      <w:del w:id="194" w:author="Frances" w:date="2022-12-14T11:13:00Z">
        <w:r w:rsidRPr="00B17AC5" w:rsidDel="00B17AC5">
          <w:rPr>
            <w:rPrChange w:id="195" w:author="Frances" w:date="2022-12-14T11:13:00Z">
              <w:rPr>
                <w:rStyle w:val="Hyperlink"/>
                <w:rFonts w:eastAsiaTheme="minorHAnsi"/>
                <w:noProof/>
              </w:rPr>
            </w:rPrChange>
          </w:rPr>
          <w:delText>Why R is Best Tool for Making Maps</w:delText>
        </w:r>
        <w:r w:rsidDel="00B17AC5">
          <w:rPr>
            <w:noProof/>
            <w:webHidden/>
          </w:rPr>
          <w:tab/>
          <w:delText>35</w:delText>
        </w:r>
      </w:del>
    </w:p>
    <w:p w14:paraId="2CC7CE99" w14:textId="06216AB9" w:rsidR="00C70CDA" w:rsidRDefault="007449E1" w:rsidP="00C70CDA">
      <w:pPr>
        <w:pStyle w:val="ChapterNumber"/>
      </w:pPr>
      <w:r>
        <w:fldChar w:fldCharType="end"/>
      </w:r>
    </w:p>
    <w:p w14:paraId="7DD1F9B0" w14:textId="5DBDE1C5" w:rsidR="006806D4" w:rsidRDefault="00F61725" w:rsidP="00C70CDA">
      <w:pPr>
        <w:pStyle w:val="ChapterTitle"/>
      </w:pPr>
      <w:r>
        <w:t>Creating Maps</w:t>
      </w:r>
    </w:p>
    <w:p w14:paraId="7B64C09B" w14:textId="440114EA" w:rsidR="006806D4" w:rsidRPr="00C70CDA" w:rsidRDefault="006806D4" w:rsidP="00C70CDA">
      <w:pPr>
        <w:pStyle w:val="ChapterIntro"/>
      </w:pPr>
      <w:r w:rsidRPr="00C70CDA">
        <w:t xml:space="preserve">When I first started learning R, I </w:t>
      </w:r>
      <w:r w:rsidR="00F61725">
        <w:t>considered it</w:t>
      </w:r>
      <w:r w:rsidRPr="00C70CDA">
        <w:t xml:space="preserve"> a tool </w:t>
      </w:r>
      <w:r w:rsidR="00C17CCC">
        <w:t>for</w:t>
      </w:r>
      <w:r w:rsidRPr="00C70CDA">
        <w:t xml:space="preserve"> work</w:t>
      </w:r>
      <w:r w:rsidR="00C17CCC">
        <w:t>ing</w:t>
      </w:r>
      <w:r w:rsidRPr="00C70CDA">
        <w:t xml:space="preserve"> with numbers, not shapes</w:t>
      </w:r>
      <w:r w:rsidR="00F61725">
        <w:t>,</w:t>
      </w:r>
      <w:r w:rsidRPr="00C70CDA">
        <w:t xml:space="preserve"> </w:t>
      </w:r>
      <w:r w:rsidR="00F61725">
        <w:t>s</w:t>
      </w:r>
      <w:r w:rsidRPr="00C70CDA">
        <w:t xml:space="preserve">o I was surprised when I saw people </w:t>
      </w:r>
      <w:r w:rsidR="0095432F">
        <w:t xml:space="preserve">using it to </w:t>
      </w:r>
      <w:r w:rsidRPr="00C70CDA">
        <w:t>mak</w:t>
      </w:r>
      <w:r w:rsidR="0095432F">
        <w:t>e</w:t>
      </w:r>
      <w:r w:rsidRPr="00C70CDA">
        <w:t xml:space="preserve"> maps. </w:t>
      </w:r>
      <w:proofErr w:type="spellStart"/>
      <w:r w:rsidR="00F61725">
        <w:t>Abdoul</w:t>
      </w:r>
      <w:proofErr w:type="spellEnd"/>
      <w:r w:rsidR="00F61725">
        <w:t xml:space="preserve"> Madjid, a developer, has been </w:t>
      </w:r>
      <w:r w:rsidR="00265959">
        <w:t>creating</w:t>
      </w:r>
      <w:r w:rsidR="00F61725">
        <w:t xml:space="preserve"> maps with R for several years. </w:t>
      </w:r>
      <w:r w:rsidR="004E7984">
        <w:t>R</w:t>
      </w:r>
      <w:r w:rsidR="00DD7AD7">
        <w:t>ecent</w:t>
      </w:r>
      <w:r w:rsidR="004E7984">
        <w:t>ly</w:t>
      </w:r>
      <w:r w:rsidR="00F61725">
        <w:t xml:space="preserve">, he used one to visualize rates of COVID-19 in the United States </w:t>
      </w:r>
      <w:r w:rsidR="004E7984">
        <w:t xml:space="preserve">in </w:t>
      </w:r>
      <w:r w:rsidR="00F61725">
        <w:t xml:space="preserve">2021. </w:t>
      </w:r>
    </w:p>
    <w:p w14:paraId="35AD6BE3" w14:textId="4DDCC4B5" w:rsidR="00F61725" w:rsidRDefault="00F61725" w:rsidP="00010CA3">
      <w:pPr>
        <w:pStyle w:val="Body"/>
      </w:pPr>
      <w:r>
        <w:t>You might</w:t>
      </w:r>
      <w:r w:rsidR="006806D4">
        <w:t xml:space="preserve"> think </w:t>
      </w:r>
      <w:r>
        <w:t>you need specialized mapmaking software like</w:t>
      </w:r>
      <w:r w:rsidR="006806D4">
        <w:t xml:space="preserve"> ArcGIS</w:t>
      </w:r>
      <w:r>
        <w:t xml:space="preserve"> to make maps</w:t>
      </w:r>
      <w:r w:rsidR="00063ED0">
        <w:t>,</w:t>
      </w:r>
      <w:r w:rsidR="006806D4">
        <w:t xml:space="preserve"> </w:t>
      </w:r>
      <w:r w:rsidR="00063ED0">
        <w:t>b</w:t>
      </w:r>
      <w:r w:rsidR="006806D4">
        <w:t>ut this tool is expensive</w:t>
      </w:r>
      <w:r w:rsidR="00063ED0">
        <w:t>,</w:t>
      </w:r>
      <w:r w:rsidR="005C1F93">
        <w:t xml:space="preserve"> and while</w:t>
      </w:r>
      <w:r w:rsidR="006806D4">
        <w:t xml:space="preserve"> Excel has added support for map-making in recent years, </w:t>
      </w:r>
      <w:r w:rsidR="0095432F">
        <w:t xml:space="preserve">its </w:t>
      </w:r>
      <w:r w:rsidR="006806D4">
        <w:t>features are limited (</w:t>
      </w:r>
      <w:r>
        <w:t xml:space="preserve">for example, you can’t use it to </w:t>
      </w:r>
      <w:r w:rsidR="006806D4">
        <w:t>mak</w:t>
      </w:r>
      <w:r>
        <w:t>e</w:t>
      </w:r>
      <w:r w:rsidR="006806D4">
        <w:t xml:space="preserve"> maps based on street addresses). </w:t>
      </w:r>
      <w:r w:rsidR="005C1F93">
        <w:t>Even</w:t>
      </w:r>
      <w:r w:rsidR="006806D4">
        <w:t xml:space="preserve"> QGIS, an </w:t>
      </w:r>
      <w:proofErr w:type="gramStart"/>
      <w:r w:rsidR="006806D4">
        <w:t>open</w:t>
      </w:r>
      <w:r w:rsidR="0095432F">
        <w:t xml:space="preserve"> </w:t>
      </w:r>
      <w:r w:rsidR="006806D4">
        <w:t>source</w:t>
      </w:r>
      <w:proofErr w:type="gramEnd"/>
      <w:r w:rsidR="006806D4">
        <w:t xml:space="preserve"> tool similar to ArcGIS</w:t>
      </w:r>
      <w:r>
        <w:t>, still requires</w:t>
      </w:r>
      <w:r w:rsidR="006806D4">
        <w:t xml:space="preserve"> learn</w:t>
      </w:r>
      <w:r>
        <w:t>ing</w:t>
      </w:r>
      <w:r w:rsidR="006806D4">
        <w:t xml:space="preserve"> </w:t>
      </w:r>
      <w:r>
        <w:t xml:space="preserve">new </w:t>
      </w:r>
      <w:r w:rsidR="00063ED0">
        <w:t>skills</w:t>
      </w:r>
      <w:r w:rsidR="006806D4">
        <w:t xml:space="preserve">. </w:t>
      </w:r>
    </w:p>
    <w:p w14:paraId="48F0F782" w14:textId="2783A7AB" w:rsidR="006806D4" w:rsidRDefault="00F61725" w:rsidP="00265959">
      <w:pPr>
        <w:pStyle w:val="Body"/>
      </w:pPr>
      <w:r>
        <w:t xml:space="preserve">Using R for map-making has benefits. </w:t>
      </w:r>
      <w:r w:rsidR="005C1F93">
        <w:t>It lets</w:t>
      </w:r>
      <w:r w:rsidR="006806D4">
        <w:t xml:space="preserve"> you </w:t>
      </w:r>
      <w:r w:rsidR="00265959">
        <w:t>perform all of your data manipulation tasks with</w:t>
      </w:r>
      <w:r w:rsidR="006806D4">
        <w:t xml:space="preserve"> one tool</w:t>
      </w:r>
      <w:r>
        <w:t xml:space="preserve"> </w:t>
      </w:r>
      <w:r w:rsidR="005C1F93">
        <w:t>a</w:t>
      </w:r>
      <w:r w:rsidR="006806D4">
        <w:t xml:space="preserve">nd </w:t>
      </w:r>
      <w:r w:rsidR="005C1F93">
        <w:t>apply the principles of</w:t>
      </w:r>
      <w:r w:rsidR="006806D4">
        <w:t xml:space="preserve"> high-quality data visualization </w:t>
      </w:r>
      <w:r w:rsidR="005C1F93">
        <w:t xml:space="preserve">discussed </w:t>
      </w:r>
      <w:r w:rsidR="006806D4">
        <w:t xml:space="preserve">in </w:t>
      </w:r>
      <w:proofErr w:type="spellStart"/>
      <w:r w:rsidR="006806D4" w:rsidRPr="00106115">
        <w:rPr>
          <w:rStyle w:val="Xref"/>
        </w:rPr>
        <w:t>Chapter</w:t>
      </w:r>
      <w:proofErr w:type="spellEnd"/>
      <w:r w:rsidR="006806D4" w:rsidRPr="00106115">
        <w:rPr>
          <w:rStyle w:val="Xref"/>
        </w:rPr>
        <w:t xml:space="preserve"> 2</w:t>
      </w:r>
      <w:r w:rsidR="006806D4">
        <w:t xml:space="preserve">. </w:t>
      </w:r>
      <w:r w:rsidR="00265959">
        <w:t>For example,</w:t>
      </w:r>
      <w:r w:rsidR="006806D4">
        <w:t xml:space="preserve"> Madjid </w:t>
      </w:r>
      <w:r w:rsidR="00265959">
        <w:t xml:space="preserve">used R to </w:t>
      </w:r>
      <w:r w:rsidR="006806D4">
        <w:t xml:space="preserve">obtain </w:t>
      </w:r>
      <w:r w:rsidR="00265959">
        <w:t xml:space="preserve">his </w:t>
      </w:r>
      <w:r w:rsidR="006806D4">
        <w:t>data, analyze it, and ma</w:t>
      </w:r>
      <w:r w:rsidR="00265959">
        <w:t>k</w:t>
      </w:r>
      <w:r w:rsidR="006806D4">
        <w:t xml:space="preserve">e his COVID-19 map, which you can see in Figure </w:t>
      </w:r>
      <w:r w:rsidR="0051572D">
        <w:t>4-1</w:t>
      </w:r>
      <w:r w:rsidR="006806D4">
        <w:t>.</w:t>
      </w:r>
    </w:p>
    <w:p w14:paraId="5F540413" w14:textId="77777777" w:rsidR="006806D4" w:rsidRDefault="006806D4" w:rsidP="00C6189D">
      <w:pPr>
        <w:pStyle w:val="GraphicSlug"/>
      </w:pPr>
      <w:r>
        <w:t>[F04001.png]</w:t>
      </w:r>
    </w:p>
    <w:p w14:paraId="352D428A" w14:textId="77777777" w:rsidR="006806D4" w:rsidRDefault="006806D4" w:rsidP="006806D4">
      <w:pPr>
        <w:pStyle w:val="CaptionedFigure"/>
      </w:pPr>
      <w:r>
        <w:rPr>
          <w:noProof/>
        </w:rPr>
        <w:lastRenderedPageBreak/>
        <w:drawing>
          <wp:inline distT="0" distB="0" distL="0" distR="0" wp14:anchorId="7C15C2F2" wp14:editId="69E4AA68">
            <wp:extent cx="3657600" cy="3657600"/>
            <wp:effectExtent l="0" t="0" r="0" b="0"/>
            <wp:docPr id="168" name="Picture" descr="Figure 4.1: Abdoul Madjid’s map of COVID in the United States in 2021"/>
            <wp:cNvGraphicFramePr/>
            <a:graphic xmlns:a="http://schemas.openxmlformats.org/drawingml/2006/main">
              <a:graphicData uri="http://schemas.openxmlformats.org/drawingml/2006/picture">
                <pic:pic xmlns:pic="http://schemas.openxmlformats.org/drawingml/2006/picture">
                  <pic:nvPicPr>
                    <pic:cNvPr id="169" name="Picture" descr="../../assets/covid-map.png"/>
                    <pic:cNvPicPr>
                      <a:picLocks noChangeAspect="1" noChangeArrowheads="1"/>
                    </pic:cNvPicPr>
                  </pic:nvPicPr>
                  <pic:blipFill>
                    <a:blip r:embed="rId6"/>
                    <a:stretch>
                      <a:fillRect/>
                    </a:stretch>
                  </pic:blipFill>
                  <pic:spPr bwMode="auto">
                    <a:xfrm>
                      <a:off x="0" y="0"/>
                      <a:ext cx="3657600" cy="3657600"/>
                    </a:xfrm>
                    <a:prstGeom prst="rect">
                      <a:avLst/>
                    </a:prstGeom>
                    <a:noFill/>
                    <a:ln w="9525">
                      <a:noFill/>
                      <a:headEnd/>
                      <a:tailEnd/>
                    </a:ln>
                  </pic:spPr>
                </pic:pic>
              </a:graphicData>
            </a:graphic>
          </wp:inline>
        </w:drawing>
      </w:r>
    </w:p>
    <w:p w14:paraId="245E88B8" w14:textId="3149A137" w:rsidR="006806D4" w:rsidRDefault="006806D4" w:rsidP="009C4AF0">
      <w:pPr>
        <w:pStyle w:val="CaptionLine"/>
      </w:pPr>
      <w:proofErr w:type="spellStart"/>
      <w:r>
        <w:t>Abdoul</w:t>
      </w:r>
      <w:proofErr w:type="spellEnd"/>
      <w:r>
        <w:t xml:space="preserve"> </w:t>
      </w:r>
      <w:proofErr w:type="spellStart"/>
      <w:r>
        <w:t>Madjid’s</w:t>
      </w:r>
      <w:proofErr w:type="spellEnd"/>
      <w:r>
        <w:t xml:space="preserve"> map of COVID in the United States in 2021</w:t>
      </w:r>
    </w:p>
    <w:p w14:paraId="59AFB37D" w14:textId="5B79BAAA" w:rsidR="006806D4" w:rsidRDefault="006806D4" w:rsidP="00010CA3">
      <w:pPr>
        <w:pStyle w:val="Body"/>
      </w:pPr>
      <w:r>
        <w:t>In this chapter, we</w:t>
      </w:r>
      <w:r w:rsidR="00265959">
        <w:t>’</w:t>
      </w:r>
      <w:r>
        <w:t xml:space="preserve">ll </w:t>
      </w:r>
      <w:r w:rsidR="00265959">
        <w:t>explore principles of working with</w:t>
      </w:r>
      <w:r>
        <w:t xml:space="preserve"> geospatial data, then walk through </w:t>
      </w:r>
      <w:proofErr w:type="spellStart"/>
      <w:r>
        <w:t>Madjid’s</w:t>
      </w:r>
      <w:proofErr w:type="spellEnd"/>
      <w:r>
        <w:t xml:space="preserve"> code</w:t>
      </w:r>
      <w:r w:rsidR="00E30699">
        <w:t xml:space="preserve"> to understand how he created</w:t>
      </w:r>
      <w:r>
        <w:t xml:space="preserve"> this high-quality map. </w:t>
      </w:r>
      <w:r w:rsidR="00544214">
        <w:t>We</w:t>
      </w:r>
      <w:r w:rsidR="00B17AC5">
        <w:t>’ll</w:t>
      </w:r>
      <w:r w:rsidR="00544214">
        <w:t xml:space="preserve"> also discuss</w:t>
      </w:r>
      <w:r>
        <w:t xml:space="preserve"> where </w:t>
      </w:r>
      <w:r w:rsidR="00544214">
        <w:t xml:space="preserve">to </w:t>
      </w:r>
      <w:r>
        <w:t>find</w:t>
      </w:r>
      <w:r w:rsidR="0088460C">
        <w:t xml:space="preserve"> geospatial data</w:t>
      </w:r>
      <w:r>
        <w:t xml:space="preserve"> and </w:t>
      </w:r>
      <w:r w:rsidR="00F92A63">
        <w:t>how to use</w:t>
      </w:r>
      <w:r w:rsidR="0088460C">
        <w:t xml:space="preserve"> it </w:t>
      </w:r>
      <w:r>
        <w:t xml:space="preserve">to make your own maps. </w:t>
      </w:r>
    </w:p>
    <w:p w14:paraId="00AD297A" w14:textId="0F07014A" w:rsidR="00C17CCC" w:rsidRDefault="006806D4" w:rsidP="00106115">
      <w:pPr>
        <w:pStyle w:val="HeadA"/>
      </w:pPr>
      <w:bookmarkStart w:id="196" w:name="_Toc121914024"/>
      <w:bookmarkStart w:id="197" w:name="Xf03367721f2bea8766a2f709176c9042cf5b416"/>
      <w:r w:rsidRPr="003139C0">
        <w:t>The Briefest of Primers on Geospatial Data</w:t>
      </w:r>
      <w:bookmarkEnd w:id="196"/>
    </w:p>
    <w:p w14:paraId="3FF35131" w14:textId="608D50D6" w:rsidR="006806D4" w:rsidRDefault="006806D4" w:rsidP="00C17CCC">
      <w:pPr>
        <w:pStyle w:val="Body"/>
      </w:pPr>
      <w:r>
        <w:t>You don’t need to be a GIS expert to make maps. But you do need to understand a few things about how geospatial data works</w:t>
      </w:r>
      <w:r w:rsidR="001A1B68">
        <w:t>,</w:t>
      </w:r>
      <w:r>
        <w:t xml:space="preserve"> </w:t>
      </w:r>
      <w:r w:rsidR="001A1B68">
        <w:t>starting with</w:t>
      </w:r>
      <w:r w:rsidR="00C17CCC">
        <w:t xml:space="preserve"> its</w:t>
      </w:r>
      <w:r w:rsidR="001A1B68">
        <w:t xml:space="preserve"> </w:t>
      </w:r>
      <w:r>
        <w:t xml:space="preserve">two main types: vector and raster. </w:t>
      </w:r>
      <w:r w:rsidRPr="00106115">
        <w:rPr>
          <w:rStyle w:val="Italic"/>
        </w:rPr>
        <w:t>Vector</w:t>
      </w:r>
      <w:r>
        <w:t xml:space="preserve"> data uses </w:t>
      </w:r>
      <w:r w:rsidRPr="00C17CCC">
        <w:t>points</w:t>
      </w:r>
      <w:r>
        <w:t xml:space="preserve">, lines, and polygons to represent the world. </w:t>
      </w:r>
      <w:r w:rsidRPr="00106115">
        <w:rPr>
          <w:rStyle w:val="Italic"/>
        </w:rPr>
        <w:t>Raster</w:t>
      </w:r>
      <w:r>
        <w:t xml:space="preserve"> data, which often comes from digital photographs, ties each pixel in </w:t>
      </w:r>
      <w:r w:rsidR="00501A60">
        <w:t>an</w:t>
      </w:r>
      <w:r>
        <w:t xml:space="preserve"> </w:t>
      </w:r>
      <w:r w:rsidR="00501A60">
        <w:t>image</w:t>
      </w:r>
      <w:r>
        <w:t xml:space="preserve"> to a specific geographic location. Vector data tends to be </w:t>
      </w:r>
      <w:r w:rsidR="00F127E8">
        <w:t>easier</w:t>
      </w:r>
      <w:r>
        <w:t xml:space="preserve"> to work with, and we</w:t>
      </w:r>
      <w:r w:rsidR="00DD7AD7">
        <w:t>’</w:t>
      </w:r>
      <w:r>
        <w:t>ll be using it exclusively in this chapter.</w:t>
      </w:r>
    </w:p>
    <w:p w14:paraId="4CCFFDFF" w14:textId="39042E2B" w:rsidR="004F6B47" w:rsidRDefault="00A6298E" w:rsidP="001A1B68">
      <w:pPr>
        <w:pStyle w:val="Body"/>
      </w:pPr>
      <w:r>
        <w:t>I</w:t>
      </w:r>
      <w:r w:rsidR="006806D4">
        <w:t>n</w:t>
      </w:r>
      <w:r w:rsidR="00DD7AD7">
        <w:t xml:space="preserve"> the past</w:t>
      </w:r>
      <w:r>
        <w:t>,</w:t>
      </w:r>
      <w:r w:rsidR="006806D4">
        <w:t xml:space="preserve"> </w:t>
      </w:r>
      <w:r w:rsidR="00DD7AD7">
        <w:t>working with geospatial data meant mastering</w:t>
      </w:r>
      <w:r w:rsidR="006806D4">
        <w:t xml:space="preserve"> competing standards, each</w:t>
      </w:r>
      <w:r w:rsidR="00DD7AD7">
        <w:t xml:space="preserve"> of which</w:t>
      </w:r>
      <w:r w:rsidR="006806D4">
        <w:t xml:space="preserve"> required learning a different approach. Today, though</w:t>
      </w:r>
      <w:r w:rsidR="00916614">
        <w:t>, most people use</w:t>
      </w:r>
      <w:r w:rsidR="006806D4">
        <w:t xml:space="preserve"> the </w:t>
      </w:r>
      <w:r w:rsidR="006806D4" w:rsidRPr="00106115">
        <w:rPr>
          <w:rStyle w:val="Italic"/>
        </w:rPr>
        <w:t>simple features</w:t>
      </w:r>
      <w:r w:rsidR="006806D4">
        <w:t xml:space="preserve"> model for working with vector geospatial data </w:t>
      </w:r>
      <w:r w:rsidR="00916614">
        <w:t xml:space="preserve">(often abbreviated as </w:t>
      </w:r>
      <w:bookmarkStart w:id="198" w:name="OLE_LINK5"/>
      <w:r w:rsidR="00916614" w:rsidRPr="00B62E0C">
        <w:rPr>
          <w:rStyle w:val="Italic"/>
        </w:rPr>
        <w:t>sf</w:t>
      </w:r>
      <w:bookmarkEnd w:id="198"/>
      <w:r w:rsidR="00916614">
        <w:t xml:space="preserve">), </w:t>
      </w:r>
      <w:r w:rsidR="00DD7AD7">
        <w:t>which is</w:t>
      </w:r>
      <w:r w:rsidR="006806D4">
        <w:t xml:space="preserve"> way easier to </w:t>
      </w:r>
      <w:r w:rsidR="00DD7AD7">
        <w:t>understand</w:t>
      </w:r>
      <w:r w:rsidR="006806D4">
        <w:t>.</w:t>
      </w:r>
      <w:r w:rsidR="001A1B68">
        <w:t xml:space="preserve"> For example, </w:t>
      </w:r>
      <w:r w:rsidR="004F6B47">
        <w:t xml:space="preserve">I can import </w:t>
      </w:r>
      <w:r w:rsidR="004F6B47" w:rsidRPr="00B62E0C">
        <w:rPr>
          <w:rStyle w:val="Italic"/>
        </w:rPr>
        <w:t>sf</w:t>
      </w:r>
      <w:r w:rsidR="004F6B47">
        <w:t xml:space="preserve"> data on the state of Wyoming using this code:</w:t>
      </w:r>
    </w:p>
    <w:p w14:paraId="706BF16C" w14:textId="1038263A" w:rsidR="004F6B47" w:rsidRDefault="004F6B47" w:rsidP="004F6B47">
      <w:pPr>
        <w:pStyle w:val="Code"/>
      </w:pPr>
      <w:r>
        <w:t>library(sf)</w:t>
      </w:r>
    </w:p>
    <w:p w14:paraId="5BB56403" w14:textId="58CAA905" w:rsidR="004F6B47" w:rsidRDefault="004F6B47" w:rsidP="004F6B47">
      <w:pPr>
        <w:pStyle w:val="Code"/>
      </w:pPr>
    </w:p>
    <w:p w14:paraId="71C30E2A" w14:textId="22A23668" w:rsidR="004F6B47" w:rsidRDefault="004F6B47" w:rsidP="004F6B47">
      <w:pPr>
        <w:pStyle w:val="Code"/>
      </w:pPr>
      <w:proofErr w:type="spellStart"/>
      <w:r>
        <w:t>wyoming</w:t>
      </w:r>
      <w:proofErr w:type="spellEnd"/>
      <w:r>
        <w:t xml:space="preserve"> &lt;- </w:t>
      </w:r>
      <w:proofErr w:type="spellStart"/>
      <w:r>
        <w:t>read_sf</w:t>
      </w:r>
      <w:proofErr w:type="spellEnd"/>
      <w:r>
        <w:t>("</w:t>
      </w:r>
      <w:r w:rsidRPr="004F6B47">
        <w:t>https://data.rwithoutstatistics.com/</w:t>
      </w:r>
      <w:proofErr w:type="spellStart"/>
      <w:r w:rsidRPr="004F6B47">
        <w:t>wyoming.geojson</w:t>
      </w:r>
      <w:proofErr w:type="spellEnd"/>
      <w:r>
        <w:t>")</w:t>
      </w:r>
    </w:p>
    <w:p w14:paraId="40CF78FC" w14:textId="0B7109FD" w:rsidR="006806D4" w:rsidRPr="004F6B47" w:rsidRDefault="004F6B47" w:rsidP="004F6B47">
      <w:pPr>
        <w:pStyle w:val="Body"/>
      </w:pPr>
      <w:r>
        <w:t xml:space="preserve">After doing this, I can now </w:t>
      </w:r>
      <w:r w:rsidR="006806D4">
        <w:t>tak</w:t>
      </w:r>
      <w:r w:rsidR="001A1B68">
        <w:t>e</w:t>
      </w:r>
      <w:r w:rsidR="006806D4">
        <w:t xml:space="preserve"> a look at </w:t>
      </w:r>
      <w:r>
        <w:t>this data:</w:t>
      </w:r>
    </w:p>
    <w:p w14:paraId="1D7E16F2" w14:textId="77777777" w:rsidR="004C6ED5" w:rsidRPr="001A1B68" w:rsidRDefault="006806D4" w:rsidP="00E37B9D">
      <w:pPr>
        <w:pStyle w:val="Code"/>
      </w:pPr>
      <w:r w:rsidRPr="00106115">
        <w:t>#&gt; Simple feature collection with 1 feature and 1 field</w:t>
      </w:r>
    </w:p>
    <w:p w14:paraId="6B05F564" w14:textId="77777777" w:rsidR="004C6ED5" w:rsidRPr="001A1B68" w:rsidRDefault="006806D4" w:rsidP="00E37B9D">
      <w:pPr>
        <w:pStyle w:val="Code"/>
      </w:pPr>
      <w:r w:rsidRPr="00106115">
        <w:t>#&gt; Geometry type: POLYGON</w:t>
      </w:r>
    </w:p>
    <w:p w14:paraId="608DBB8F" w14:textId="0943043B" w:rsidR="004C6ED5" w:rsidRPr="001A1B68" w:rsidRDefault="006806D4" w:rsidP="00E37B9D">
      <w:pPr>
        <w:pStyle w:val="Code"/>
      </w:pPr>
      <w:r w:rsidRPr="00106115">
        <w:t>#&gt; Dimension:     XY</w:t>
      </w:r>
    </w:p>
    <w:p w14:paraId="0687FDA7" w14:textId="77777777" w:rsidR="004C6ED5" w:rsidRPr="001A1B68" w:rsidRDefault="006806D4" w:rsidP="00E37B9D">
      <w:pPr>
        <w:pStyle w:val="Code"/>
      </w:pPr>
      <w:r w:rsidRPr="00106115">
        <w:t xml:space="preserve">#&gt; Bounding box:  </w:t>
      </w:r>
      <w:proofErr w:type="spellStart"/>
      <w:r w:rsidRPr="00106115">
        <w:t>xmin</w:t>
      </w:r>
      <w:proofErr w:type="spellEnd"/>
      <w:r w:rsidRPr="00106115">
        <w:t xml:space="preserve">: -111.0546 </w:t>
      </w:r>
      <w:proofErr w:type="spellStart"/>
      <w:r w:rsidRPr="00106115">
        <w:t>ymin</w:t>
      </w:r>
      <w:proofErr w:type="spellEnd"/>
      <w:r w:rsidRPr="00106115">
        <w:t xml:space="preserve">: 40.99477 </w:t>
      </w:r>
      <w:proofErr w:type="spellStart"/>
      <w:r w:rsidRPr="00106115">
        <w:t>xmax</w:t>
      </w:r>
      <w:proofErr w:type="spellEnd"/>
      <w:r w:rsidRPr="00106115">
        <w:t xml:space="preserve">: -104.0522 </w:t>
      </w:r>
      <w:proofErr w:type="spellStart"/>
      <w:r w:rsidRPr="00106115">
        <w:t>ymax</w:t>
      </w:r>
      <w:proofErr w:type="spellEnd"/>
      <w:r w:rsidRPr="00106115">
        <w:t>: 45.00582</w:t>
      </w:r>
    </w:p>
    <w:p w14:paraId="5853D23F" w14:textId="77777777" w:rsidR="004C6ED5" w:rsidRPr="001A1B68" w:rsidRDefault="006806D4" w:rsidP="00E37B9D">
      <w:pPr>
        <w:pStyle w:val="Code"/>
      </w:pPr>
      <w:r w:rsidRPr="00106115">
        <w:t>#&gt; Geodetic CRS:  WGS 84</w:t>
      </w:r>
    </w:p>
    <w:p w14:paraId="2B315414" w14:textId="77777777" w:rsidR="004C6ED5" w:rsidRPr="001A1B68" w:rsidRDefault="006806D4" w:rsidP="00E37B9D">
      <w:pPr>
        <w:pStyle w:val="Code"/>
      </w:pPr>
      <w:r w:rsidRPr="00106115">
        <w:t>#&gt;      NAME                       geometry</w:t>
      </w:r>
    </w:p>
    <w:p w14:paraId="726143B2" w14:textId="22B59567" w:rsidR="006806D4" w:rsidRPr="001A1B68" w:rsidRDefault="006806D4" w:rsidP="00E37B9D">
      <w:pPr>
        <w:pStyle w:val="Code"/>
      </w:pPr>
      <w:r w:rsidRPr="00106115">
        <w:lastRenderedPageBreak/>
        <w:t>#&gt; 1 Wyoming POLYGON ((-111.0449 43.3157...</w:t>
      </w:r>
    </w:p>
    <w:p w14:paraId="1708133B" w14:textId="4C0B0B36" w:rsidR="006806D4" w:rsidRDefault="006806D4" w:rsidP="00DD7AD7">
      <w:pPr>
        <w:pStyle w:val="Body"/>
      </w:pPr>
      <w:r>
        <w:t xml:space="preserve">You can see that </w:t>
      </w:r>
      <w:r w:rsidR="00B17AC5">
        <w:t>the data has two</w:t>
      </w:r>
      <w:r>
        <w:t xml:space="preserve"> column</w:t>
      </w:r>
      <w:r w:rsidR="00B17AC5">
        <w:t>s,</w:t>
      </w:r>
      <w:r>
        <w:t xml:space="preserve"> </w:t>
      </w:r>
      <w:r w:rsidR="00B17AC5">
        <w:t xml:space="preserve">one </w:t>
      </w:r>
      <w:r>
        <w:t xml:space="preserve">for </w:t>
      </w:r>
      <w:r w:rsidR="00C17CCC">
        <w:t xml:space="preserve">the </w:t>
      </w:r>
      <w:r>
        <w:t>state name (</w:t>
      </w:r>
      <w:r w:rsidRPr="00010CA3">
        <w:rPr>
          <w:rStyle w:val="Literal"/>
        </w:rPr>
        <w:t>NAME</w:t>
      </w:r>
      <w:r>
        <w:t xml:space="preserve">) and another called </w:t>
      </w:r>
      <w:r w:rsidRPr="00010CA3">
        <w:rPr>
          <w:rStyle w:val="Literal"/>
        </w:rPr>
        <w:t>geometry</w:t>
      </w:r>
      <w:r>
        <w:t xml:space="preserve">. </w:t>
      </w:r>
      <w:r w:rsidR="00A9399B">
        <w:t>T</w:t>
      </w:r>
      <w:r>
        <w:t xml:space="preserve">his </w:t>
      </w:r>
      <w:r w:rsidR="00DD7AD7">
        <w:t xml:space="preserve">data </w:t>
      </w:r>
      <w:r>
        <w:t xml:space="preserve">looks like the </w:t>
      </w:r>
      <w:r w:rsidR="00DD7AD7">
        <w:t xml:space="preserve">data frames you’re </w:t>
      </w:r>
      <w:r>
        <w:t>used to</w:t>
      </w:r>
      <w:r w:rsidR="00DD7AD7">
        <w:t xml:space="preserve"> encountering</w:t>
      </w:r>
      <w:r w:rsidR="00916614">
        <w:t>, aside from</w:t>
      </w:r>
      <w:r>
        <w:t xml:space="preserve"> two major differences:</w:t>
      </w:r>
      <w:r w:rsidR="00C17CCC">
        <w:t xml:space="preserve"> </w:t>
      </w:r>
      <w:r>
        <w:t>There</w:t>
      </w:r>
      <w:r w:rsidR="00916614">
        <w:t>’</w:t>
      </w:r>
      <w:r>
        <w:t>s a bunch of metadata above the data frame</w:t>
      </w:r>
      <w:r w:rsidR="00916614">
        <w:t>, and o</w:t>
      </w:r>
      <w:r>
        <w:t xml:space="preserve">ur simple features data </w:t>
      </w:r>
      <w:commentRangeStart w:id="199"/>
      <w:commentRangeStart w:id="200"/>
      <w:del w:id="201" w:author="David Keyes" w:date="2023-01-04T14:16:00Z">
        <w:r w:rsidDel="00C64183">
          <w:delText xml:space="preserve">has a </w:delText>
        </w:r>
      </w:del>
      <w:ins w:id="202" w:author="David Keyes" w:date="2023-01-04T14:16:00Z">
        <w:r w:rsidR="00C64183">
          <w:t xml:space="preserve">contains geographical data in a </w:t>
        </w:r>
      </w:ins>
      <w:ins w:id="203" w:author="David Keyes" w:date="2023-01-04T14:17:00Z">
        <w:r w:rsidR="00C64183">
          <w:t xml:space="preserve">variable called </w:t>
        </w:r>
      </w:ins>
      <w:r w:rsidRPr="00010CA3">
        <w:rPr>
          <w:rStyle w:val="Literal"/>
        </w:rPr>
        <w:t>geometry</w:t>
      </w:r>
      <w:del w:id="204" w:author="David Keyes" w:date="2023-01-04T14:17:00Z">
        <w:r w:rsidDel="00C64183">
          <w:delText xml:space="preserve"> column</w:delText>
        </w:r>
        <w:commentRangeEnd w:id="199"/>
        <w:r w:rsidR="00B17AC5" w:rsidDel="00C64183">
          <w:rPr>
            <w:rStyle w:val="CommentReference"/>
            <w:rFonts w:asciiTheme="minorHAnsi" w:eastAsiaTheme="minorHAnsi" w:hAnsiTheme="minorHAnsi" w:cstheme="minorBidi"/>
            <w:color w:val="auto"/>
            <w:lang w:eastAsia="en-US"/>
          </w:rPr>
          <w:commentReference w:id="199"/>
        </w:r>
      </w:del>
      <w:commentRangeEnd w:id="200"/>
      <w:r w:rsidR="00C64183">
        <w:rPr>
          <w:rStyle w:val="CommentReference"/>
          <w:rFonts w:asciiTheme="minorHAnsi" w:eastAsiaTheme="minorHAnsi" w:hAnsiTheme="minorHAnsi" w:cstheme="minorBidi"/>
          <w:color w:val="auto"/>
          <w:lang w:eastAsia="en-US"/>
        </w:rPr>
        <w:commentReference w:id="200"/>
      </w:r>
      <w:r w:rsidR="00C17CCC">
        <w:t xml:space="preserve">. </w:t>
      </w:r>
      <w:r w:rsidR="00916614">
        <w:t>The</w:t>
      </w:r>
      <w:r>
        <w:t xml:space="preserve"> metadata</w:t>
      </w:r>
      <w:r w:rsidR="00916614">
        <w:t xml:space="preserve"> begins with</w:t>
      </w:r>
      <w:r>
        <w:t xml:space="preserve"> the text “Simple feature collection with 1 feature and 1 field</w:t>
      </w:r>
      <w:del w:id="205" w:author="David Keyes" w:date="2023-01-04T14:19:00Z">
        <w:r w:rsidDel="004C5615">
          <w:delText>.</w:delText>
        </w:r>
      </w:del>
      <w:r>
        <w:t>”</w:t>
      </w:r>
      <w:ins w:id="206" w:author="David Keyes" w:date="2023-01-04T14:19:00Z">
        <w:r w:rsidR="004C5615">
          <w:t xml:space="preserve"> (because the </w:t>
        </w:r>
        <w:r w:rsidR="004C5615" w:rsidRPr="00010CA3">
          <w:rPr>
            <w:rStyle w:val="Literal"/>
          </w:rPr>
          <w:t>geometry</w:t>
        </w:r>
        <w:r w:rsidR="004C5615">
          <w:t xml:space="preserve"> column must be present in order for a data frame to be geospatial data it is not counted as a field).</w:t>
        </w:r>
      </w:ins>
      <w:r>
        <w:t xml:space="preserve"> The feature </w:t>
      </w:r>
      <w:r w:rsidR="00916614">
        <w:t xml:space="preserve">referenced </w:t>
      </w:r>
      <w:r>
        <w:t>here is the row</w:t>
      </w:r>
      <w:r w:rsidR="00916614">
        <w:t>,</w:t>
      </w:r>
      <w:r>
        <w:t xml:space="preserve"> and the field is the </w:t>
      </w:r>
      <w:r w:rsidRPr="00010CA3">
        <w:rPr>
          <w:rStyle w:val="Literal"/>
        </w:rPr>
        <w:t>NAME</w:t>
      </w:r>
      <w:r>
        <w:t xml:space="preserve"> </w:t>
      </w:r>
      <w:r w:rsidR="00916614">
        <w:t xml:space="preserve">variable, which </w:t>
      </w:r>
      <w:r>
        <w:t xml:space="preserve">contains non-spatial data </w:t>
      </w:r>
      <w:ins w:id="207" w:author="David Keyes" w:date="2023-01-04T14:19:00Z">
        <w:r w:rsidR="004C5615">
          <w:t>(</w:t>
        </w:r>
      </w:ins>
      <w:del w:id="208" w:author="David Keyes" w:date="2023-01-04T14:19:00Z">
        <w:r w:rsidDel="004C5615">
          <w:delText>(</w:delText>
        </w:r>
        <w:commentRangeStart w:id="209"/>
        <w:r w:rsidDel="004C5615">
          <w:delText xml:space="preserve">the </w:delText>
        </w:r>
        <w:r w:rsidRPr="00010CA3" w:rsidDel="004C5615">
          <w:rPr>
            <w:rStyle w:val="Literal"/>
          </w:rPr>
          <w:delText>geometry</w:delText>
        </w:r>
        <w:r w:rsidDel="004C5615">
          <w:delText xml:space="preserve"> column, which contains geospatial data</w:delText>
        </w:r>
      </w:del>
      <w:ins w:id="210" w:author="David Keyes" w:date="2023-01-04T14:19:00Z">
        <w:r w:rsidR="004C5615">
          <w:t xml:space="preserve">the </w:t>
        </w:r>
      </w:ins>
      <w:ins w:id="211" w:author="David Keyes" w:date="2023-01-04T14:20:00Z">
        <w:r w:rsidR="004C5615" w:rsidRPr="00010CA3">
          <w:rPr>
            <w:rStyle w:val="Literal"/>
          </w:rPr>
          <w:t>geometry</w:t>
        </w:r>
        <w:r w:rsidR="004C5615">
          <w:t xml:space="preserve"> </w:t>
        </w:r>
      </w:ins>
      <w:ins w:id="212" w:author="David Keyes" w:date="2023-01-04T14:19:00Z">
        <w:r w:rsidR="004C5615">
          <w:t>column</w:t>
        </w:r>
      </w:ins>
      <w:del w:id="213" w:author="David Keyes" w:date="2023-01-04T14:19:00Z">
        <w:r w:rsidDel="004C5615">
          <w:delText>,</w:delText>
        </w:r>
      </w:del>
      <w:r>
        <w:t xml:space="preserve"> will be discussed below). </w:t>
      </w:r>
      <w:commentRangeEnd w:id="209"/>
      <w:r w:rsidR="00A9399B">
        <w:rPr>
          <w:rStyle w:val="CommentReference"/>
          <w:rFonts w:asciiTheme="minorHAnsi" w:eastAsiaTheme="minorHAnsi" w:hAnsiTheme="minorHAnsi" w:cstheme="minorBidi"/>
          <w:color w:val="auto"/>
          <w:lang w:eastAsia="en-US"/>
        </w:rPr>
        <w:commentReference w:id="209"/>
      </w:r>
      <w:r>
        <w:t xml:space="preserve">This line, and the lines that follow, are metadata about the geospatial data in the </w:t>
      </w:r>
      <w:proofErr w:type="spellStart"/>
      <w:r w:rsidRPr="00010CA3">
        <w:rPr>
          <w:rStyle w:val="Literal"/>
        </w:rPr>
        <w:t>wyoming</w:t>
      </w:r>
      <w:proofErr w:type="spellEnd"/>
      <w:r>
        <w:t xml:space="preserve"> object. Let’s look at each </w:t>
      </w:r>
      <w:r w:rsidR="00B17AC5">
        <w:t>part of this simple features data.</w:t>
      </w:r>
    </w:p>
    <w:p w14:paraId="2BD669BE" w14:textId="3AF05947" w:rsidR="006806D4" w:rsidRDefault="00C17CCC" w:rsidP="003139C0">
      <w:pPr>
        <w:pStyle w:val="HeadB"/>
      </w:pPr>
      <w:bookmarkStart w:id="214" w:name="_Toc121914025"/>
      <w:bookmarkStart w:id="215" w:name="geometry-type"/>
      <w:r>
        <w:t xml:space="preserve">The </w:t>
      </w:r>
      <w:r w:rsidR="006806D4">
        <w:t>Geometry Type</w:t>
      </w:r>
      <w:bookmarkEnd w:id="214"/>
    </w:p>
    <w:p w14:paraId="5BA37769" w14:textId="2F5988AC" w:rsidR="006806D4" w:rsidRDefault="006806D4" w:rsidP="00010CA3">
      <w:pPr>
        <w:pStyle w:val="Body"/>
      </w:pPr>
      <w:r>
        <w:t xml:space="preserve">The geometry type </w:t>
      </w:r>
      <w:r w:rsidR="00A9399B">
        <w:t xml:space="preserve">represents the shape </w:t>
      </w:r>
      <w:r>
        <w:t xml:space="preserve">of </w:t>
      </w:r>
      <w:r w:rsidR="00A9399B">
        <w:t xml:space="preserve">the </w:t>
      </w:r>
      <w:r>
        <w:t>geospatial data we’re working with.</w:t>
      </w:r>
      <w:r w:rsidR="00A9399B" w:rsidRPr="00A9399B">
        <w:t xml:space="preserve"> </w:t>
      </w:r>
      <w:r w:rsidR="00A9399B">
        <w:t xml:space="preserve">These types are typically written in all caps. In this case, the relatively simple </w:t>
      </w:r>
      <w:r w:rsidRPr="00106115">
        <w:rPr>
          <w:rStyle w:val="Literal"/>
        </w:rPr>
        <w:t>POLYGON</w:t>
      </w:r>
      <w:r>
        <w:t xml:space="preserve"> </w:t>
      </w:r>
      <w:r w:rsidR="00A9399B">
        <w:t>type represents</w:t>
      </w:r>
      <w:r>
        <w:t xml:space="preserve"> a single polygon. We can use ggplot to display this data</w:t>
      </w:r>
      <w:r w:rsidR="00A9399B">
        <w:t xml:space="preserve"> by calling</w:t>
      </w:r>
      <w:r>
        <w:t xml:space="preserve"> </w:t>
      </w:r>
      <w:proofErr w:type="spellStart"/>
      <w:r w:rsidRPr="00010CA3">
        <w:rPr>
          <w:rStyle w:val="Literal"/>
        </w:rPr>
        <w:t>geom_</w:t>
      </w:r>
      <w:proofErr w:type="gramStart"/>
      <w:r w:rsidRPr="00010CA3">
        <w:rPr>
          <w:rStyle w:val="Literal"/>
        </w:rPr>
        <w:t>sf</w:t>
      </w:r>
      <w:proofErr w:type="spellEnd"/>
      <w:r w:rsidRPr="00010CA3">
        <w:rPr>
          <w:rStyle w:val="Literal"/>
        </w:rPr>
        <w:t>(</w:t>
      </w:r>
      <w:proofErr w:type="gramEnd"/>
      <w:r w:rsidRPr="00010CA3">
        <w:rPr>
          <w:rStyle w:val="Literal"/>
        </w:rPr>
        <w:t>)</w:t>
      </w:r>
      <w:r w:rsidR="00A9399B">
        <w:t>,</w:t>
      </w:r>
      <w:r>
        <w:t xml:space="preserve"> a special </w:t>
      </w:r>
      <w:proofErr w:type="spellStart"/>
      <w:r>
        <w:t>geom</w:t>
      </w:r>
      <w:proofErr w:type="spellEnd"/>
      <w:r>
        <w:t xml:space="preserve"> designed to work with simple features data</w:t>
      </w:r>
      <w:r w:rsidR="00F127E8">
        <w:t>:</w:t>
      </w:r>
    </w:p>
    <w:p w14:paraId="2BE62D51" w14:textId="2BE831BE" w:rsidR="009974AA" w:rsidRDefault="009974AA" w:rsidP="007B3B08">
      <w:pPr>
        <w:pStyle w:val="Code"/>
        <w:rPr>
          <w:ins w:id="216" w:author="David Keyes" w:date="2023-03-09T11:37:00Z"/>
        </w:rPr>
      </w:pPr>
      <w:ins w:id="217" w:author="David Keyes" w:date="2023-03-09T11:37:00Z">
        <w:r>
          <w:t>library(</w:t>
        </w:r>
        <w:proofErr w:type="spellStart"/>
        <w:r>
          <w:t>tidyverse</w:t>
        </w:r>
        <w:proofErr w:type="spellEnd"/>
        <w:r>
          <w:t>)</w:t>
        </w:r>
      </w:ins>
    </w:p>
    <w:p w14:paraId="05C90B69" w14:textId="77777777" w:rsidR="009974AA" w:rsidRDefault="009974AA" w:rsidP="007B3B08">
      <w:pPr>
        <w:pStyle w:val="Code"/>
        <w:rPr>
          <w:ins w:id="218" w:author="David Keyes" w:date="2023-03-09T11:37:00Z"/>
        </w:rPr>
      </w:pPr>
    </w:p>
    <w:p w14:paraId="0D4E93C7" w14:textId="33219F39" w:rsidR="004C6ED5" w:rsidRPr="00106115" w:rsidRDefault="006806D4" w:rsidP="007B3B08">
      <w:pPr>
        <w:pStyle w:val="Code"/>
      </w:pPr>
      <w:proofErr w:type="spellStart"/>
      <w:r w:rsidRPr="00106115">
        <w:t>wyoming</w:t>
      </w:r>
      <w:proofErr w:type="spellEnd"/>
      <w:r w:rsidRPr="00106115">
        <w:t xml:space="preserve"> %&gt;%</w:t>
      </w:r>
    </w:p>
    <w:p w14:paraId="6D959C16" w14:textId="77777777" w:rsidR="004C6ED5" w:rsidRPr="00106115" w:rsidRDefault="006806D4" w:rsidP="007B3B08">
      <w:pPr>
        <w:pStyle w:val="Code"/>
      </w:pPr>
      <w:r w:rsidRPr="00106115">
        <w:t xml:space="preserve">  </w:t>
      </w:r>
      <w:proofErr w:type="gramStart"/>
      <w:r w:rsidRPr="00106115">
        <w:t>ggplot(</w:t>
      </w:r>
      <w:proofErr w:type="gramEnd"/>
      <w:r w:rsidRPr="00106115">
        <w:t>) +</w:t>
      </w:r>
    </w:p>
    <w:p w14:paraId="2928EBBC" w14:textId="1A87FA2F" w:rsidR="006806D4" w:rsidRPr="00106115" w:rsidRDefault="006806D4" w:rsidP="007B3B08">
      <w:pPr>
        <w:pStyle w:val="Code"/>
      </w:pPr>
      <w:r w:rsidRPr="00106115">
        <w:t xml:space="preserve">  </w:t>
      </w:r>
      <w:proofErr w:type="spellStart"/>
      <w:r w:rsidRPr="00106115">
        <w:t>geom_</w:t>
      </w:r>
      <w:proofErr w:type="gramStart"/>
      <w:r w:rsidRPr="00106115">
        <w:t>sf</w:t>
      </w:r>
      <w:proofErr w:type="spellEnd"/>
      <w:r w:rsidRPr="00106115">
        <w:t>(</w:t>
      </w:r>
      <w:proofErr w:type="gramEnd"/>
      <w:r w:rsidRPr="00106115">
        <w:t>)</w:t>
      </w:r>
    </w:p>
    <w:p w14:paraId="21E8570D" w14:textId="18DCF2BF" w:rsidR="006806D4" w:rsidRDefault="00A9399B" w:rsidP="00010CA3">
      <w:pPr>
        <w:pStyle w:val="Body"/>
      </w:pPr>
      <w:bookmarkStart w:id="219" w:name="OLE_LINK1"/>
      <w:r>
        <w:t>Figure 4-</w:t>
      </w:r>
      <w:r w:rsidR="00DD7AD7">
        <w:t>2</w:t>
      </w:r>
      <w:r>
        <w:t xml:space="preserve"> shows</w:t>
      </w:r>
      <w:r w:rsidR="006806D4">
        <w:t xml:space="preserve"> the resulting map of Wyoming. It may not look like much, but, hey, I wasn’t the one who chose to make Wyoming a nearly perfect rectangle!</w:t>
      </w:r>
    </w:p>
    <w:bookmarkEnd w:id="219"/>
    <w:p w14:paraId="696059B3" w14:textId="22A69872" w:rsidR="006806D4" w:rsidRDefault="006806D4" w:rsidP="005D0226">
      <w:pPr>
        <w:pStyle w:val="GraphicSlug"/>
      </w:pPr>
      <w:r>
        <w:t>[F0400</w:t>
      </w:r>
      <w:ins w:id="220" w:author="David Keyes" w:date="2023-01-03T09:37:00Z">
        <w:r w:rsidR="0076473B">
          <w:t>2</w:t>
        </w:r>
      </w:ins>
      <w:del w:id="221" w:author="David Keyes" w:date="2023-01-03T09:37:00Z">
        <w:r w:rsidDel="0076473B">
          <w:delText>3</w:delText>
        </w:r>
      </w:del>
      <w:r>
        <w:t>.pdf]</w:t>
      </w:r>
    </w:p>
    <w:p w14:paraId="305E08E9" w14:textId="77777777" w:rsidR="006806D4" w:rsidRDefault="006806D4" w:rsidP="006806D4">
      <w:pPr>
        <w:pStyle w:val="CaptionedFigure"/>
      </w:pPr>
      <w:r>
        <w:rPr>
          <w:noProof/>
        </w:rPr>
        <w:drawing>
          <wp:inline distT="0" distB="0" distL="0" distR="0" wp14:anchorId="537FFCDC" wp14:editId="224E5CAE">
            <wp:extent cx="3378200" cy="2862580"/>
            <wp:effectExtent l="0" t="0" r="0" b="0"/>
            <wp:docPr id="174" name="Picture" descr="Figure 4.3: A map of Wyoming"/>
            <wp:cNvGraphicFramePr/>
            <a:graphic xmlns:a="http://schemas.openxmlformats.org/drawingml/2006/main">
              <a:graphicData uri="http://schemas.openxmlformats.org/drawingml/2006/picture">
                <pic:pic xmlns:pic="http://schemas.openxmlformats.org/drawingml/2006/picture">
                  <pic:nvPicPr>
                    <pic:cNvPr id="175" name="Picture" descr="maps_files/figure-docx/wyoming-map-plot-1.png"/>
                    <pic:cNvPicPr>
                      <a:picLocks noChangeAspect="1" noChangeArrowheads="1"/>
                    </pic:cNvPicPr>
                  </pic:nvPicPr>
                  <pic:blipFill>
                    <a:blip r:embed="rId11"/>
                    <a:stretch>
                      <a:fillRect/>
                    </a:stretch>
                  </pic:blipFill>
                  <pic:spPr bwMode="auto">
                    <a:xfrm>
                      <a:off x="0" y="0"/>
                      <a:ext cx="3378591" cy="2862911"/>
                    </a:xfrm>
                    <a:prstGeom prst="rect">
                      <a:avLst/>
                    </a:prstGeom>
                    <a:noFill/>
                    <a:ln w="9525">
                      <a:noFill/>
                      <a:headEnd/>
                      <a:tailEnd/>
                    </a:ln>
                  </pic:spPr>
                </pic:pic>
              </a:graphicData>
            </a:graphic>
          </wp:inline>
        </w:drawing>
      </w:r>
    </w:p>
    <w:p w14:paraId="2288A72A" w14:textId="73A30E90" w:rsidR="006806D4" w:rsidRDefault="006806D4" w:rsidP="009C4AF0">
      <w:pPr>
        <w:pStyle w:val="CaptionLine"/>
      </w:pPr>
      <w:r>
        <w:t>A map of Wyoming</w:t>
      </w:r>
    </w:p>
    <w:p w14:paraId="4AFB50FA" w14:textId="5C5D55DE" w:rsidR="00D52B74" w:rsidRDefault="005F29D6" w:rsidP="00F127E8">
      <w:pPr>
        <w:pStyle w:val="Body"/>
      </w:pPr>
      <w:bookmarkStart w:id="222" w:name="OLE_LINK2"/>
      <w:r>
        <w:t xml:space="preserve">Other </w:t>
      </w:r>
      <w:r w:rsidR="006806D4">
        <w:t xml:space="preserve">geometry types </w:t>
      </w:r>
      <w:r>
        <w:t>used in simple feature</w:t>
      </w:r>
      <w:r w:rsidR="006806D4">
        <w:t xml:space="preserve"> data include</w:t>
      </w:r>
      <w:r w:rsidR="00F127E8">
        <w:t xml:space="preserve"> </w:t>
      </w:r>
      <w:r w:rsidR="006806D4" w:rsidRPr="00106115">
        <w:rPr>
          <w:rStyle w:val="Literal"/>
        </w:rPr>
        <w:t>POINT</w:t>
      </w:r>
      <w:r w:rsidR="00F127E8">
        <w:t>,</w:t>
      </w:r>
      <w:r w:rsidR="006806D4">
        <w:t xml:space="preserve"> to display </w:t>
      </w:r>
      <w:r w:rsidR="00F127E8">
        <w:t>elements such as</w:t>
      </w:r>
      <w:r w:rsidR="006806D4">
        <w:t xml:space="preserve"> a pin on a map that </w:t>
      </w:r>
      <w:r w:rsidR="00BB2F65">
        <w:t>represent</w:t>
      </w:r>
      <w:r w:rsidR="00DD7AD7">
        <w:t>s</w:t>
      </w:r>
      <w:r w:rsidR="006806D4">
        <w:t xml:space="preserve"> a single location. </w:t>
      </w:r>
      <w:r w:rsidR="00D52B74">
        <w:t xml:space="preserve">We can import data </w:t>
      </w:r>
      <w:r w:rsidR="007F74A0">
        <w:t>that shows a single electrical vehicle charging station in Wyoming using this code:</w:t>
      </w:r>
    </w:p>
    <w:p w14:paraId="03B41AFD" w14:textId="16744605" w:rsidR="007F74A0" w:rsidRDefault="007F74A0" w:rsidP="007F74A0">
      <w:pPr>
        <w:pStyle w:val="Code"/>
      </w:pPr>
      <w:proofErr w:type="spellStart"/>
      <w:r w:rsidRPr="007F74A0">
        <w:t>wyoming_one_ev_station</w:t>
      </w:r>
      <w:proofErr w:type="spellEnd"/>
      <w:r w:rsidRPr="007F74A0">
        <w:t xml:space="preserve"> &lt;- read_sf("https://data.rwithoutstatistics.com/wyoming-one-ev-station.geojson")</w:t>
      </w:r>
    </w:p>
    <w:p w14:paraId="201456C9" w14:textId="2C33C379" w:rsidR="007F74A0" w:rsidRDefault="007F74A0" w:rsidP="00F127E8">
      <w:pPr>
        <w:pStyle w:val="Body"/>
      </w:pPr>
      <w:r>
        <w:lastRenderedPageBreak/>
        <w:t>We can then show this data on a map with the following code:</w:t>
      </w:r>
    </w:p>
    <w:p w14:paraId="0450EF9B" w14:textId="77777777" w:rsidR="007F74A0" w:rsidRDefault="007F74A0" w:rsidP="007F74A0">
      <w:pPr>
        <w:pStyle w:val="Code"/>
      </w:pPr>
      <w:proofErr w:type="gramStart"/>
      <w:r>
        <w:t>ggplot(</w:t>
      </w:r>
      <w:proofErr w:type="gramEnd"/>
      <w:r>
        <w:t>) +</w:t>
      </w:r>
    </w:p>
    <w:p w14:paraId="3004C249" w14:textId="77777777" w:rsidR="007F74A0" w:rsidRDefault="007F74A0" w:rsidP="007F74A0">
      <w:pPr>
        <w:pStyle w:val="Code"/>
      </w:pPr>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p>
    <w:p w14:paraId="419E2E1B" w14:textId="77777777" w:rsidR="007F74A0" w:rsidRDefault="007F74A0" w:rsidP="007F74A0">
      <w:pPr>
        <w:pStyle w:val="Code"/>
      </w:pPr>
      <w:r>
        <w:t xml:space="preserve">  </w:t>
      </w:r>
      <w:proofErr w:type="spellStart"/>
      <w:r>
        <w:t>geom_</w:t>
      </w:r>
      <w:proofErr w:type="gramStart"/>
      <w:r>
        <w:t>sf</w:t>
      </w:r>
      <w:proofErr w:type="spellEnd"/>
      <w:r>
        <w:t>(</w:t>
      </w:r>
      <w:proofErr w:type="gramEnd"/>
    </w:p>
    <w:p w14:paraId="6C5B9580" w14:textId="77777777" w:rsidR="007F74A0" w:rsidRDefault="007F74A0" w:rsidP="007F74A0">
      <w:pPr>
        <w:pStyle w:val="Code"/>
      </w:pPr>
      <w:r>
        <w:t xml:space="preserve">    data = </w:t>
      </w:r>
      <w:proofErr w:type="spellStart"/>
      <w:r>
        <w:t>wyoming_one_ev_station</w:t>
      </w:r>
      <w:proofErr w:type="spellEnd"/>
      <w:r>
        <w:t>,</w:t>
      </w:r>
    </w:p>
    <w:p w14:paraId="10834B96" w14:textId="77777777" w:rsidR="007F74A0" w:rsidRDefault="007F74A0" w:rsidP="007F74A0">
      <w:pPr>
        <w:pStyle w:val="Code"/>
      </w:pPr>
      <w:r>
        <w:t xml:space="preserve">    shape = 21,</w:t>
      </w:r>
    </w:p>
    <w:p w14:paraId="17F7652E" w14:textId="77777777" w:rsidR="007F74A0" w:rsidRDefault="007F74A0" w:rsidP="007F74A0">
      <w:pPr>
        <w:pStyle w:val="Code"/>
      </w:pPr>
      <w:r>
        <w:t xml:space="preserve">    fill = "#ff7400",</w:t>
      </w:r>
    </w:p>
    <w:p w14:paraId="08F14538" w14:textId="77777777" w:rsidR="007F74A0" w:rsidRDefault="007F74A0" w:rsidP="007F74A0">
      <w:pPr>
        <w:pStyle w:val="Code"/>
      </w:pPr>
      <w:r>
        <w:t xml:space="preserve">    color = "white",</w:t>
      </w:r>
    </w:p>
    <w:p w14:paraId="2AF92EF7" w14:textId="77777777" w:rsidR="007F74A0" w:rsidRDefault="007F74A0" w:rsidP="007F74A0">
      <w:pPr>
        <w:pStyle w:val="Code"/>
      </w:pPr>
      <w:r>
        <w:t xml:space="preserve">    size = 3</w:t>
      </w:r>
    </w:p>
    <w:p w14:paraId="58DECC5A" w14:textId="348B875B" w:rsidR="007F74A0" w:rsidRDefault="007F74A0" w:rsidP="007F74A0">
      <w:pPr>
        <w:pStyle w:val="Code"/>
      </w:pPr>
      <w:r>
        <w:t xml:space="preserve">  )</w:t>
      </w:r>
    </w:p>
    <w:p w14:paraId="617827FF" w14:textId="6DC15183" w:rsidR="006806D4" w:rsidRDefault="00F127E8" w:rsidP="00F127E8">
      <w:pPr>
        <w:pStyle w:val="Body"/>
      </w:pPr>
      <w:r>
        <w:t>Figure 4-</w:t>
      </w:r>
      <w:r w:rsidR="00DD7AD7">
        <w:t>3</w:t>
      </w:r>
      <w:r>
        <w:t xml:space="preserve"> </w:t>
      </w:r>
      <w:r w:rsidR="007F74A0">
        <w:t xml:space="preserve">shows the resulting </w:t>
      </w:r>
      <w:r w:rsidR="006806D4">
        <w:t>map</w:t>
      </w:r>
      <w:ins w:id="223" w:author="David Keyes" w:date="2023-03-09T10:56:00Z">
        <w:r w:rsidR="006639B4">
          <w:t>:</w:t>
        </w:r>
      </w:ins>
      <w:del w:id="224" w:author="David Keyes" w:date="2023-03-09T10:56:00Z">
        <w:r w:rsidR="006806D4" w:rsidDel="007F74A0">
          <w:delText xml:space="preserve"> showing the location of a single electric vehicle charging station in Wyoming</w:delText>
        </w:r>
      </w:del>
      <w:del w:id="225" w:author="David Keyes" w:date="2023-03-23T07:34:00Z">
        <w:r w:rsidR="006806D4" w:rsidDel="00485369">
          <w:delText>.</w:delText>
        </w:r>
      </w:del>
    </w:p>
    <w:bookmarkEnd w:id="222"/>
    <w:p w14:paraId="59A33BC6" w14:textId="50A67443" w:rsidR="006806D4" w:rsidRDefault="006806D4" w:rsidP="00203E9D">
      <w:pPr>
        <w:pStyle w:val="GraphicSlug"/>
      </w:pPr>
      <w:r>
        <w:t>[F0400</w:t>
      </w:r>
      <w:ins w:id="226" w:author="David Keyes" w:date="2023-01-03T09:37:00Z">
        <w:r w:rsidR="0076473B">
          <w:t>3</w:t>
        </w:r>
      </w:ins>
      <w:del w:id="227" w:author="David Keyes" w:date="2023-01-03T09:37:00Z">
        <w:r w:rsidDel="0076473B">
          <w:delText>4</w:delText>
        </w:r>
      </w:del>
      <w:r>
        <w:t>.pdf]</w:t>
      </w:r>
    </w:p>
    <w:p w14:paraId="66390879" w14:textId="77777777" w:rsidR="006806D4" w:rsidRDefault="006806D4" w:rsidP="006806D4">
      <w:pPr>
        <w:pStyle w:val="CaptionedFigure"/>
      </w:pPr>
      <w:r>
        <w:rPr>
          <w:noProof/>
        </w:rPr>
        <w:drawing>
          <wp:inline distT="0" distB="0" distL="0" distR="0" wp14:anchorId="57162241" wp14:editId="1567EA7D">
            <wp:extent cx="3009900" cy="2576830"/>
            <wp:effectExtent l="0" t="0" r="0" b="0"/>
            <wp:docPr id="177" name="Picture" descr="Figure 4.4: A map of a single electric vehicle charging station in Wyoming"/>
            <wp:cNvGraphicFramePr/>
            <a:graphic xmlns:a="http://schemas.openxmlformats.org/drawingml/2006/main">
              <a:graphicData uri="http://schemas.openxmlformats.org/drawingml/2006/picture">
                <pic:pic xmlns:pic="http://schemas.openxmlformats.org/drawingml/2006/picture">
                  <pic:nvPicPr>
                    <pic:cNvPr id="178" name="Picture" descr="maps_files/figure-docx/ev-stations-map-1.png"/>
                    <pic:cNvPicPr>
                      <a:picLocks noChangeAspect="1" noChangeArrowheads="1"/>
                    </pic:cNvPicPr>
                  </pic:nvPicPr>
                  <pic:blipFill>
                    <a:blip r:embed="rId12"/>
                    <a:stretch>
                      <a:fillRect/>
                    </a:stretch>
                  </pic:blipFill>
                  <pic:spPr bwMode="auto">
                    <a:xfrm>
                      <a:off x="0" y="0"/>
                      <a:ext cx="3010253" cy="2577132"/>
                    </a:xfrm>
                    <a:prstGeom prst="rect">
                      <a:avLst/>
                    </a:prstGeom>
                    <a:noFill/>
                    <a:ln w="9525">
                      <a:noFill/>
                      <a:headEnd/>
                      <a:tailEnd/>
                    </a:ln>
                  </pic:spPr>
                </pic:pic>
              </a:graphicData>
            </a:graphic>
          </wp:inline>
        </w:drawing>
      </w:r>
    </w:p>
    <w:p w14:paraId="3506F93A" w14:textId="51729D67" w:rsidR="006806D4" w:rsidRDefault="006806D4" w:rsidP="00F127E8">
      <w:pPr>
        <w:pStyle w:val="CaptionLine"/>
      </w:pPr>
      <w:r>
        <w:t>A map of a single electric vehicle charging station in Wyoming</w:t>
      </w:r>
    </w:p>
    <w:p w14:paraId="3FEF7EF5" w14:textId="4648214C" w:rsidR="00A57A08" w:rsidRDefault="00F127E8" w:rsidP="00F127E8">
      <w:pPr>
        <w:pStyle w:val="Body"/>
        <w:rPr>
          <w:ins w:id="228" w:author="David Keyes" w:date="2023-03-09T11:00:00Z"/>
        </w:rPr>
      </w:pPr>
      <w:r w:rsidRPr="00106115">
        <w:t xml:space="preserve">The </w:t>
      </w:r>
      <w:r w:rsidR="006806D4" w:rsidRPr="00106115">
        <w:rPr>
          <w:rStyle w:val="Literal"/>
        </w:rPr>
        <w:t>LINESTRING</w:t>
      </w:r>
      <w:r w:rsidR="006806D4">
        <w:t xml:space="preserve"> </w:t>
      </w:r>
      <w:r>
        <w:t>geometry type is for</w:t>
      </w:r>
      <w:r w:rsidR="006806D4">
        <w:t xml:space="preserve"> set of points that can be connected with lines, often used to represent roads. </w:t>
      </w:r>
      <w:ins w:id="229" w:author="David Keyes" w:date="2023-03-09T10:59:00Z">
        <w:r w:rsidR="00A57A08">
          <w:t>We can import data to show a</w:t>
        </w:r>
        <w:r w:rsidR="00A57A08" w:rsidRPr="00A57A08">
          <w:t xml:space="preserve"> </w:t>
        </w:r>
        <w:r w:rsidR="00A57A08" w:rsidRPr="00106115">
          <w:rPr>
            <w:rStyle w:val="Literal"/>
          </w:rPr>
          <w:t>LINESTRING</w:t>
        </w:r>
      </w:ins>
      <w:ins w:id="230" w:author="David Keyes" w:date="2023-03-09T11:00:00Z">
        <w:r w:rsidR="00A57A08" w:rsidRPr="00A57A08">
          <w:rPr>
            <w:rPrChange w:id="231" w:author="David Keyes" w:date="2023-03-09T11:00:00Z">
              <w:rPr>
                <w:rStyle w:val="Literal"/>
              </w:rPr>
            </w:rPrChange>
          </w:rPr>
          <w:t xml:space="preserve"> with this code:</w:t>
        </w:r>
      </w:ins>
    </w:p>
    <w:p w14:paraId="58322C70" w14:textId="0550CA93" w:rsidR="00A57A08" w:rsidRPr="00A57A08" w:rsidRDefault="00A57A08">
      <w:pPr>
        <w:pStyle w:val="Code"/>
        <w:rPr>
          <w:ins w:id="232" w:author="David Keyes" w:date="2023-03-09T10:59:00Z"/>
        </w:rPr>
        <w:pPrChange w:id="233" w:author="David Keyes" w:date="2023-03-09T11:00:00Z">
          <w:pPr>
            <w:pStyle w:val="Body"/>
          </w:pPr>
        </w:pPrChange>
      </w:pPr>
      <w:ins w:id="234" w:author="David Keyes" w:date="2023-03-09T11:00:00Z">
        <w:r w:rsidRPr="00A57A08">
          <w:t xml:space="preserve">wyoming_highway_30 &lt;- </w:t>
        </w:r>
        <w:proofErr w:type="spellStart"/>
        <w:r w:rsidRPr="00A57A08">
          <w:t>read_sf</w:t>
        </w:r>
        <w:proofErr w:type="spellEnd"/>
        <w:r w:rsidRPr="00A57A08">
          <w:t>("data/wyoming-highway-30.geojson")</w:t>
        </w:r>
      </w:ins>
    </w:p>
    <w:p w14:paraId="7285E6E8" w14:textId="407EDB73" w:rsidR="00A57A08" w:rsidRDefault="00A57A08" w:rsidP="00F127E8">
      <w:pPr>
        <w:pStyle w:val="Body"/>
        <w:rPr>
          <w:ins w:id="235" w:author="David Keyes" w:date="2023-03-09T11:00:00Z"/>
        </w:rPr>
      </w:pPr>
      <w:ins w:id="236" w:author="David Keyes" w:date="2023-03-09T11:00:00Z">
        <w:r>
          <w:t>We can then plot this data:</w:t>
        </w:r>
      </w:ins>
    </w:p>
    <w:p w14:paraId="00E0F573" w14:textId="77777777" w:rsidR="00A57A08" w:rsidRDefault="00A57A08" w:rsidP="00A57A08">
      <w:pPr>
        <w:pStyle w:val="Code"/>
        <w:rPr>
          <w:ins w:id="237" w:author="David Keyes" w:date="2023-03-09T11:00:00Z"/>
        </w:rPr>
      </w:pPr>
      <w:ins w:id="238" w:author="David Keyes" w:date="2023-03-09T11:00:00Z">
        <w:r>
          <w:t>wyoming_highway_30 %&gt;%</w:t>
        </w:r>
      </w:ins>
    </w:p>
    <w:p w14:paraId="5134ED08" w14:textId="77777777" w:rsidR="00A57A08" w:rsidRDefault="00A57A08" w:rsidP="00A57A08">
      <w:pPr>
        <w:pStyle w:val="Code"/>
        <w:rPr>
          <w:ins w:id="239" w:author="David Keyes" w:date="2023-03-09T11:00:00Z"/>
        </w:rPr>
      </w:pPr>
      <w:ins w:id="240" w:author="David Keyes" w:date="2023-03-09T11:00:00Z">
        <w:r>
          <w:t xml:space="preserve">  </w:t>
        </w:r>
        <w:proofErr w:type="gramStart"/>
        <w:r>
          <w:t>ggplot(</w:t>
        </w:r>
        <w:proofErr w:type="gramEnd"/>
        <w:r>
          <w:t>) +</w:t>
        </w:r>
      </w:ins>
    </w:p>
    <w:p w14:paraId="767624D8" w14:textId="77777777" w:rsidR="00A57A08" w:rsidRDefault="00A57A08" w:rsidP="00A57A08">
      <w:pPr>
        <w:pStyle w:val="Code"/>
        <w:rPr>
          <w:ins w:id="241" w:author="David Keyes" w:date="2023-03-09T11:00:00Z"/>
        </w:rPr>
      </w:pPr>
      <w:ins w:id="242" w:author="David Keyes" w:date="2023-03-09T11:00:00Z">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ins>
    </w:p>
    <w:p w14:paraId="2D706F13" w14:textId="77777777" w:rsidR="00A57A08" w:rsidRDefault="00A57A08" w:rsidP="00A57A08">
      <w:pPr>
        <w:pStyle w:val="Code"/>
        <w:rPr>
          <w:ins w:id="243" w:author="David Keyes" w:date="2023-03-09T11:00:00Z"/>
        </w:rPr>
      </w:pPr>
      <w:ins w:id="244" w:author="David Keyes" w:date="2023-03-09T11:00:00Z">
        <w:r>
          <w:t xml:space="preserve">  </w:t>
        </w:r>
        <w:proofErr w:type="spellStart"/>
        <w:r>
          <w:t>geom_</w:t>
        </w:r>
        <w:proofErr w:type="gramStart"/>
        <w:r>
          <w:t>sf</w:t>
        </w:r>
        <w:proofErr w:type="spellEnd"/>
        <w:r>
          <w:t>(</w:t>
        </w:r>
        <w:proofErr w:type="gramEnd"/>
      </w:ins>
    </w:p>
    <w:p w14:paraId="4D620870" w14:textId="77777777" w:rsidR="00A57A08" w:rsidRDefault="00A57A08" w:rsidP="00A57A08">
      <w:pPr>
        <w:pStyle w:val="Code"/>
        <w:rPr>
          <w:ins w:id="245" w:author="David Keyes" w:date="2023-03-09T11:00:00Z"/>
        </w:rPr>
      </w:pPr>
      <w:ins w:id="246" w:author="David Keyes" w:date="2023-03-09T11:00:00Z">
        <w:r>
          <w:t xml:space="preserve">    color = "#ff7400",</w:t>
        </w:r>
      </w:ins>
    </w:p>
    <w:p w14:paraId="44EA970A" w14:textId="77777777" w:rsidR="00A57A08" w:rsidRDefault="00A57A08" w:rsidP="00A57A08">
      <w:pPr>
        <w:pStyle w:val="Code"/>
        <w:rPr>
          <w:ins w:id="247" w:author="David Keyes" w:date="2023-03-09T11:00:00Z"/>
        </w:rPr>
      </w:pPr>
      <w:ins w:id="248" w:author="David Keyes" w:date="2023-03-09T11:00:00Z">
        <w:r>
          <w:t xml:space="preserve">    linewidth = 1</w:t>
        </w:r>
      </w:ins>
    </w:p>
    <w:p w14:paraId="5DB59315" w14:textId="76B1391D" w:rsidR="00A57A08" w:rsidRPr="00A57A08" w:rsidRDefault="00A57A08">
      <w:pPr>
        <w:pStyle w:val="Code"/>
        <w:rPr>
          <w:ins w:id="249" w:author="David Keyes" w:date="2023-03-09T11:00:00Z"/>
        </w:rPr>
        <w:pPrChange w:id="250" w:author="David Keyes" w:date="2023-03-09T11:00:00Z">
          <w:pPr>
            <w:pStyle w:val="Body"/>
          </w:pPr>
        </w:pPrChange>
      </w:pPr>
      <w:ins w:id="251" w:author="David Keyes" w:date="2023-03-09T11:00:00Z">
        <w:r>
          <w:t xml:space="preserve">  )</w:t>
        </w:r>
      </w:ins>
    </w:p>
    <w:p w14:paraId="6793F5CB" w14:textId="007B65D4" w:rsidR="006806D4" w:rsidRDefault="005F29D6" w:rsidP="00F127E8">
      <w:pPr>
        <w:pStyle w:val="Body"/>
      </w:pPr>
      <w:del w:id="252" w:author="David Keyes" w:date="2023-03-09T11:00:00Z">
        <w:r w:rsidDel="00A57A08">
          <w:delText>The</w:delText>
        </w:r>
        <w:r w:rsidR="006806D4" w:rsidDel="00A57A08">
          <w:delText xml:space="preserve"> </w:delText>
        </w:r>
        <w:r w:rsidR="006806D4" w:rsidRPr="00106115" w:rsidDel="00A57A08">
          <w:rPr>
            <w:rStyle w:val="Literal"/>
          </w:rPr>
          <w:delText>LINESTRING</w:delText>
        </w:r>
        <w:r w:rsidR="006806D4" w:rsidDel="00A57A08">
          <w:delText xml:space="preserve"> </w:delText>
        </w:r>
        <w:r w:rsidDel="00A57A08">
          <w:delText xml:space="preserve">in </w:delText>
        </w:r>
      </w:del>
      <w:r>
        <w:t>Figure 4-</w:t>
      </w:r>
      <w:r w:rsidR="008E36A9">
        <w:t>4</w:t>
      </w:r>
      <w:r>
        <w:t xml:space="preserve"> </w:t>
      </w:r>
      <w:r w:rsidR="006806D4">
        <w:t>show</w:t>
      </w:r>
      <w:r>
        <w:t>s</w:t>
      </w:r>
      <w:r w:rsidR="006806D4">
        <w:t xml:space="preserve"> </w:t>
      </w:r>
      <w:ins w:id="253" w:author="David Keyes" w:date="2023-03-09T11:00:00Z">
        <w:r w:rsidR="00A57A08">
          <w:t xml:space="preserve">us the resulting map, which is </w:t>
        </w:r>
      </w:ins>
      <w:r w:rsidR="006806D4">
        <w:t>a section of US Highway 30 that runs through Wyoming.</w:t>
      </w:r>
    </w:p>
    <w:p w14:paraId="324950C7" w14:textId="6B87BFF1" w:rsidR="006806D4" w:rsidRDefault="006806D4" w:rsidP="00203E9D">
      <w:pPr>
        <w:pStyle w:val="GraphicSlug"/>
      </w:pPr>
      <w:r>
        <w:t>[F0400</w:t>
      </w:r>
      <w:ins w:id="254" w:author="David Keyes" w:date="2023-01-03T09:37:00Z">
        <w:r w:rsidR="0076473B">
          <w:t>4</w:t>
        </w:r>
      </w:ins>
      <w:del w:id="255" w:author="David Keyes" w:date="2023-01-03T09:37:00Z">
        <w:r w:rsidDel="0076473B">
          <w:delText>5</w:delText>
        </w:r>
      </w:del>
      <w:r>
        <w:t>.pdf]</w:t>
      </w:r>
    </w:p>
    <w:p w14:paraId="41ACA893" w14:textId="77777777" w:rsidR="006806D4" w:rsidRDefault="006806D4" w:rsidP="006806D4">
      <w:pPr>
        <w:pStyle w:val="CaptionedFigure"/>
      </w:pPr>
      <w:r>
        <w:rPr>
          <w:noProof/>
        </w:rPr>
        <w:lastRenderedPageBreak/>
        <w:drawing>
          <wp:inline distT="0" distB="0" distL="0" distR="0" wp14:anchorId="6390B14B" wp14:editId="12B2EF54">
            <wp:extent cx="3638550" cy="3192780"/>
            <wp:effectExtent l="0" t="0" r="0" b="7620"/>
            <wp:docPr id="180" name="Picture" descr="Figure 4.5: A map of a section of U.S. Highway 30 running through Wyoming"/>
            <wp:cNvGraphicFramePr/>
            <a:graphic xmlns:a="http://schemas.openxmlformats.org/drawingml/2006/main">
              <a:graphicData uri="http://schemas.openxmlformats.org/drawingml/2006/picture">
                <pic:pic xmlns:pic="http://schemas.openxmlformats.org/drawingml/2006/picture">
                  <pic:nvPicPr>
                    <pic:cNvPr id="181" name="Picture" descr="maps_files/figure-docx/wy-roads-map-1.png"/>
                    <pic:cNvPicPr>
                      <a:picLocks noChangeAspect="1" noChangeArrowheads="1"/>
                    </pic:cNvPicPr>
                  </pic:nvPicPr>
                  <pic:blipFill>
                    <a:blip r:embed="rId13"/>
                    <a:stretch>
                      <a:fillRect/>
                    </a:stretch>
                  </pic:blipFill>
                  <pic:spPr bwMode="auto">
                    <a:xfrm>
                      <a:off x="0" y="0"/>
                      <a:ext cx="3638972" cy="3193150"/>
                    </a:xfrm>
                    <a:prstGeom prst="rect">
                      <a:avLst/>
                    </a:prstGeom>
                    <a:noFill/>
                    <a:ln w="9525">
                      <a:noFill/>
                      <a:headEnd/>
                      <a:tailEnd/>
                    </a:ln>
                  </pic:spPr>
                </pic:pic>
              </a:graphicData>
            </a:graphic>
          </wp:inline>
        </w:drawing>
      </w:r>
    </w:p>
    <w:p w14:paraId="17CBF7C8" w14:textId="350D5242" w:rsidR="006806D4" w:rsidRDefault="006806D4" w:rsidP="00F127E8">
      <w:pPr>
        <w:pStyle w:val="CaptionLine"/>
      </w:pPr>
      <w:r>
        <w:t>A map of a section of U</w:t>
      </w:r>
      <w:del w:id="256" w:author="Frances" w:date="2022-12-13T11:36:00Z">
        <w:r w:rsidDel="005F29D6">
          <w:delText>.</w:delText>
        </w:r>
      </w:del>
      <w:r>
        <w:t>S</w:t>
      </w:r>
      <w:del w:id="257" w:author="Frances" w:date="2022-12-13T11:36:00Z">
        <w:r w:rsidDel="005F29D6">
          <w:delText>.</w:delText>
        </w:r>
      </w:del>
      <w:r>
        <w:t xml:space="preserve"> Highway 30 running through Wyoming</w:t>
      </w:r>
    </w:p>
    <w:p w14:paraId="1524842A" w14:textId="77777777" w:rsidR="0002146A" w:rsidRDefault="006806D4" w:rsidP="00010CA3">
      <w:pPr>
        <w:pStyle w:val="Body"/>
        <w:rPr>
          <w:ins w:id="258" w:author="David Keyes" w:date="2023-03-09T11:03:00Z"/>
        </w:rPr>
      </w:pPr>
      <w:r>
        <w:t>Each of these</w:t>
      </w:r>
      <w:r w:rsidR="00F127E8">
        <w:t xml:space="preserve"> geometry types</w:t>
      </w:r>
      <w:r>
        <w:t xml:space="preserve"> has a </w:t>
      </w:r>
      <w:r w:rsidRPr="00B94600">
        <w:rPr>
          <w:rStyle w:val="Literal"/>
        </w:rPr>
        <w:t>MULTI</w:t>
      </w:r>
      <w:r w:rsidRPr="00BB2F65">
        <w:t xml:space="preserve"> </w:t>
      </w:r>
      <w:r>
        <w:t>variation (</w:t>
      </w:r>
      <w:r w:rsidRPr="00B94600">
        <w:rPr>
          <w:rStyle w:val="Literal"/>
        </w:rPr>
        <w:t>MULTIPOINT</w:t>
      </w:r>
      <w:r>
        <w:t xml:space="preserve">, </w:t>
      </w:r>
      <w:r w:rsidRPr="00B94600">
        <w:rPr>
          <w:rStyle w:val="Literal"/>
        </w:rPr>
        <w:t>MULTILINESTRING</w:t>
      </w:r>
      <w:r>
        <w:t xml:space="preserve">, and </w:t>
      </w:r>
      <w:r w:rsidRPr="00B94600">
        <w:rPr>
          <w:rStyle w:val="Literal"/>
        </w:rPr>
        <w:t>MULTIPOLYGON</w:t>
      </w:r>
      <w:r>
        <w:t>) t</w:t>
      </w:r>
      <w:r w:rsidR="00F127E8">
        <w:t>hat</w:t>
      </w:r>
      <w:r>
        <w:t xml:space="preserve"> combine</w:t>
      </w:r>
      <w:r w:rsidR="00BB2F65">
        <w:t>s</w:t>
      </w:r>
      <w:r>
        <w:t xml:space="preserve"> multiple instances of </w:t>
      </w:r>
      <w:r w:rsidR="00F127E8">
        <w:t>the type</w:t>
      </w:r>
      <w:r>
        <w:t xml:space="preserve"> in one row of data. </w:t>
      </w:r>
      <w:ins w:id="259" w:author="David Keyes" w:date="2023-03-09T11:03:00Z">
        <w:r w:rsidR="0002146A">
          <w:t>We can import and plot MULTIPOINT data showing all electric vehicle charging stations in Wyoming using this code:</w:t>
        </w:r>
      </w:ins>
    </w:p>
    <w:p w14:paraId="2820E2D9" w14:textId="77777777" w:rsidR="0002146A" w:rsidRDefault="0002146A" w:rsidP="0002146A">
      <w:pPr>
        <w:pStyle w:val="Code"/>
        <w:rPr>
          <w:ins w:id="260" w:author="David Keyes" w:date="2023-03-09T11:05:00Z"/>
        </w:rPr>
      </w:pPr>
      <w:proofErr w:type="spellStart"/>
      <w:ins w:id="261" w:author="David Keyes" w:date="2023-03-09T11:05:00Z">
        <w:r>
          <w:t>wyoming_all_ev_stations</w:t>
        </w:r>
        <w:proofErr w:type="spellEnd"/>
        <w:r>
          <w:t xml:space="preserve"> &lt;- </w:t>
        </w:r>
        <w:proofErr w:type="spellStart"/>
        <w:r>
          <w:t>read_sf</w:t>
        </w:r>
        <w:proofErr w:type="spellEnd"/>
        <w:r>
          <w:t>("data/</w:t>
        </w:r>
        <w:proofErr w:type="spellStart"/>
        <w:r>
          <w:t>wyoming</w:t>
        </w:r>
        <w:proofErr w:type="spellEnd"/>
        <w:r>
          <w:t>-all-</w:t>
        </w:r>
        <w:proofErr w:type="spellStart"/>
        <w:r>
          <w:t>ev</w:t>
        </w:r>
        <w:proofErr w:type="spellEnd"/>
        <w:r>
          <w:t>-</w:t>
        </w:r>
        <w:proofErr w:type="spellStart"/>
        <w:r>
          <w:t>stations.geojson</w:t>
        </w:r>
        <w:proofErr w:type="spellEnd"/>
        <w:r>
          <w:t>")</w:t>
        </w:r>
      </w:ins>
    </w:p>
    <w:p w14:paraId="10AB718E" w14:textId="77777777" w:rsidR="0002146A" w:rsidRDefault="0002146A" w:rsidP="0002146A">
      <w:pPr>
        <w:pStyle w:val="Code"/>
        <w:rPr>
          <w:ins w:id="262" w:author="David Keyes" w:date="2023-03-09T11:05:00Z"/>
        </w:rPr>
      </w:pPr>
    </w:p>
    <w:p w14:paraId="1C301C72" w14:textId="77777777" w:rsidR="0002146A" w:rsidRDefault="0002146A" w:rsidP="0002146A">
      <w:pPr>
        <w:pStyle w:val="Code"/>
        <w:rPr>
          <w:ins w:id="263" w:author="David Keyes" w:date="2023-03-09T11:05:00Z"/>
        </w:rPr>
      </w:pPr>
      <w:proofErr w:type="gramStart"/>
      <w:ins w:id="264" w:author="David Keyes" w:date="2023-03-09T11:05:00Z">
        <w:r>
          <w:t>ggplot(</w:t>
        </w:r>
        <w:proofErr w:type="gramEnd"/>
        <w:r>
          <w:t>) +</w:t>
        </w:r>
      </w:ins>
    </w:p>
    <w:p w14:paraId="7CBFFC4E" w14:textId="77777777" w:rsidR="0002146A" w:rsidRDefault="0002146A" w:rsidP="0002146A">
      <w:pPr>
        <w:pStyle w:val="Code"/>
        <w:rPr>
          <w:ins w:id="265" w:author="David Keyes" w:date="2023-03-09T11:05:00Z"/>
        </w:rPr>
      </w:pPr>
      <w:ins w:id="266" w:author="David Keyes" w:date="2023-03-09T11:05:00Z">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ins>
    </w:p>
    <w:p w14:paraId="6C3F33B2" w14:textId="77777777" w:rsidR="0002146A" w:rsidRDefault="0002146A" w:rsidP="0002146A">
      <w:pPr>
        <w:pStyle w:val="Code"/>
        <w:rPr>
          <w:ins w:id="267" w:author="David Keyes" w:date="2023-03-09T11:05:00Z"/>
        </w:rPr>
      </w:pPr>
      <w:ins w:id="268" w:author="David Keyes" w:date="2023-03-09T11:05:00Z">
        <w:r>
          <w:t xml:space="preserve">  </w:t>
        </w:r>
        <w:proofErr w:type="spellStart"/>
        <w:r>
          <w:t>geom_</w:t>
        </w:r>
        <w:proofErr w:type="gramStart"/>
        <w:r>
          <w:t>sf</w:t>
        </w:r>
        <w:proofErr w:type="spellEnd"/>
        <w:r>
          <w:t>(</w:t>
        </w:r>
        <w:proofErr w:type="gramEnd"/>
      </w:ins>
    </w:p>
    <w:p w14:paraId="4FAF1B24" w14:textId="77777777" w:rsidR="0002146A" w:rsidRDefault="0002146A" w:rsidP="0002146A">
      <w:pPr>
        <w:pStyle w:val="Code"/>
        <w:rPr>
          <w:ins w:id="269" w:author="David Keyes" w:date="2023-03-09T11:05:00Z"/>
        </w:rPr>
      </w:pPr>
      <w:ins w:id="270" w:author="David Keyes" w:date="2023-03-09T11:05:00Z">
        <w:r>
          <w:t xml:space="preserve">    data = </w:t>
        </w:r>
        <w:proofErr w:type="spellStart"/>
        <w:r>
          <w:t>wyoming_all_ev_stations</w:t>
        </w:r>
        <w:proofErr w:type="spellEnd"/>
        <w:r>
          <w:t>,</w:t>
        </w:r>
      </w:ins>
    </w:p>
    <w:p w14:paraId="0BB10814" w14:textId="77777777" w:rsidR="0002146A" w:rsidRDefault="0002146A" w:rsidP="0002146A">
      <w:pPr>
        <w:pStyle w:val="Code"/>
        <w:rPr>
          <w:ins w:id="271" w:author="David Keyes" w:date="2023-03-09T11:05:00Z"/>
        </w:rPr>
      </w:pPr>
      <w:ins w:id="272" w:author="David Keyes" w:date="2023-03-09T11:05:00Z">
        <w:r>
          <w:t xml:space="preserve">    fill = "#ff7400",</w:t>
        </w:r>
      </w:ins>
    </w:p>
    <w:p w14:paraId="218F8C22" w14:textId="77777777" w:rsidR="0002146A" w:rsidRDefault="0002146A" w:rsidP="0002146A">
      <w:pPr>
        <w:pStyle w:val="Code"/>
        <w:rPr>
          <w:ins w:id="273" w:author="David Keyes" w:date="2023-03-09T11:05:00Z"/>
        </w:rPr>
      </w:pPr>
      <w:ins w:id="274" w:author="David Keyes" w:date="2023-03-09T11:05:00Z">
        <w:r>
          <w:t xml:space="preserve">    color = "white",</w:t>
        </w:r>
      </w:ins>
    </w:p>
    <w:p w14:paraId="1AFFB5EB" w14:textId="77777777" w:rsidR="0002146A" w:rsidRDefault="0002146A" w:rsidP="0002146A">
      <w:pPr>
        <w:pStyle w:val="Code"/>
        <w:rPr>
          <w:ins w:id="275" w:author="David Keyes" w:date="2023-03-09T11:05:00Z"/>
        </w:rPr>
      </w:pPr>
      <w:ins w:id="276" w:author="David Keyes" w:date="2023-03-09T11:05:00Z">
        <w:r>
          <w:t xml:space="preserve">    shape = 21,</w:t>
        </w:r>
      </w:ins>
    </w:p>
    <w:p w14:paraId="5EF2A95F" w14:textId="77777777" w:rsidR="0002146A" w:rsidRDefault="0002146A" w:rsidP="0002146A">
      <w:pPr>
        <w:pStyle w:val="Code"/>
        <w:rPr>
          <w:ins w:id="277" w:author="David Keyes" w:date="2023-03-09T11:05:00Z"/>
        </w:rPr>
      </w:pPr>
      <w:ins w:id="278" w:author="David Keyes" w:date="2023-03-09T11:05:00Z">
        <w:r>
          <w:t xml:space="preserve">    size = 3</w:t>
        </w:r>
      </w:ins>
    </w:p>
    <w:p w14:paraId="6F1B984B" w14:textId="1E5899C6" w:rsidR="0002146A" w:rsidRPr="0002146A" w:rsidRDefault="0002146A">
      <w:pPr>
        <w:pStyle w:val="Code"/>
        <w:rPr>
          <w:ins w:id="279" w:author="David Keyes" w:date="2023-03-09T11:03:00Z"/>
        </w:rPr>
        <w:pPrChange w:id="280" w:author="David Keyes" w:date="2023-03-09T11:05:00Z">
          <w:pPr>
            <w:pStyle w:val="Body"/>
          </w:pPr>
        </w:pPrChange>
      </w:pPr>
      <w:ins w:id="281" w:author="David Keyes" w:date="2023-03-09T11:05:00Z">
        <w:r>
          <w:t xml:space="preserve">  )</w:t>
        </w:r>
      </w:ins>
    </w:p>
    <w:p w14:paraId="06ED681C" w14:textId="56C77C1E" w:rsidR="006806D4" w:rsidRDefault="006806D4" w:rsidP="00010CA3">
      <w:pPr>
        <w:pStyle w:val="Body"/>
      </w:pPr>
      <w:del w:id="282" w:author="David Keyes" w:date="2023-03-09T11:03:00Z">
        <w:r w:rsidDel="0002146A">
          <w:delText xml:space="preserve">For example, the data used to make </w:delText>
        </w:r>
      </w:del>
      <w:r w:rsidR="00F7021B">
        <w:t>Figure 4-</w:t>
      </w:r>
      <w:r w:rsidR="006D366B">
        <w:t>5</w:t>
      </w:r>
      <w:del w:id="283" w:author="David Keyes" w:date="2023-03-09T11:03:00Z">
        <w:r w:rsidDel="0002146A">
          <w:delText xml:space="preserve">, which shows all electric vehicle charging stations in Wyoming, is </w:delText>
        </w:r>
        <w:r w:rsidRPr="00B94600" w:rsidDel="0002146A">
          <w:rPr>
            <w:rStyle w:val="Literal"/>
          </w:rPr>
          <w:delText>MULTIPOINT</w:delText>
        </w:r>
        <w:r w:rsidDel="0002146A">
          <w:delText>.</w:delText>
        </w:r>
      </w:del>
      <w:ins w:id="284" w:author="David Keyes" w:date="2023-03-09T11:03:00Z">
        <w:r w:rsidR="0002146A">
          <w:t xml:space="preserve"> shows what the map made from this code looks like.</w:t>
        </w:r>
      </w:ins>
    </w:p>
    <w:p w14:paraId="5CBFB357" w14:textId="02297B35" w:rsidR="006806D4" w:rsidRDefault="006806D4" w:rsidP="00203E9D">
      <w:pPr>
        <w:pStyle w:val="GraphicSlug"/>
      </w:pPr>
      <w:r>
        <w:t>[F0400</w:t>
      </w:r>
      <w:ins w:id="285" w:author="David Keyes" w:date="2023-01-03T09:37:00Z">
        <w:r w:rsidR="00A711C9">
          <w:t>5</w:t>
        </w:r>
      </w:ins>
      <w:del w:id="286" w:author="David Keyes" w:date="2023-01-03T09:37:00Z">
        <w:r w:rsidDel="00A711C9">
          <w:delText>6</w:delText>
        </w:r>
      </w:del>
      <w:r>
        <w:t>.pdf]</w:t>
      </w:r>
    </w:p>
    <w:p w14:paraId="41500126" w14:textId="1BC9A1FE" w:rsidR="006806D4" w:rsidRDefault="0002146A" w:rsidP="006806D4">
      <w:pPr>
        <w:pStyle w:val="CaptionedFigure"/>
      </w:pPr>
      <w:ins w:id="287" w:author="David Keyes" w:date="2023-03-09T11:07:00Z">
        <w:r>
          <w:lastRenderedPageBreak/>
          <w:fldChar w:fldCharType="begin"/>
        </w:r>
        <w:r>
          <w:instrText xml:space="preserve"> INCLUDEPICTURE "http://127.0.0.1:46493/graphics/6d0f3e0c-ca6a-4ef8-84d2-445c924b1f92.png" \* MERGEFORMATINET </w:instrText>
        </w:r>
        <w:r>
          <w:fldChar w:fldCharType="separate"/>
        </w:r>
        <w:r>
          <w:rPr>
            <w:noProof/>
          </w:rPr>
          <mc:AlternateContent>
            <mc:Choice Requires="wps">
              <w:drawing>
                <wp:inline distT="0" distB="0" distL="0" distR="0" wp14:anchorId="121090C6" wp14:editId="0499CFE8">
                  <wp:extent cx="307975" cy="307975"/>
                  <wp:effectExtent l="0" t="0" r="0" b="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FF5147" id="Rectangle 1" o:spid="_x0000_s1026"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" filled="f" stroked="f">
                  <o:lock v:ext="edit" aspectratio="t"/>
                  <w10:anchorlock/>
                </v:rect>
              </w:pict>
            </mc:Fallback>
          </mc:AlternateContent>
        </w:r>
        <w:r>
          <w:fldChar w:fldCharType="end"/>
        </w:r>
        <w:r>
          <w:rPr>
            <w:noProof/>
          </w:rPr>
          <w:t xml:space="preserve"> </w:t>
        </w:r>
      </w:ins>
      <w:r w:rsidR="006806D4">
        <w:rPr>
          <w:noProof/>
        </w:rPr>
        <w:drawing>
          <wp:inline distT="0" distB="0" distL="0" distR="0" wp14:anchorId="15122B33" wp14:editId="0E83919A">
            <wp:extent cx="3879850" cy="2849880"/>
            <wp:effectExtent l="0" t="0" r="6350" b="7620"/>
            <wp:docPr id="183" name="Picture" descr="Figure 4.6: A map of all electric vehicle charging stations in Wyoming"/>
            <wp:cNvGraphicFramePr/>
            <a:graphic xmlns:a="http://schemas.openxmlformats.org/drawingml/2006/main">
              <a:graphicData uri="http://schemas.openxmlformats.org/drawingml/2006/picture">
                <pic:pic xmlns:pic="http://schemas.openxmlformats.org/drawingml/2006/picture">
                  <pic:nvPicPr>
                    <pic:cNvPr id="184" name="Picture" descr="maps_files/figure-docx/wyoming-ev-stations-map-1.png"/>
                    <pic:cNvPicPr>
                      <a:picLocks noChangeAspect="1" noChangeArrowheads="1"/>
                    </pic:cNvPicPr>
                  </pic:nvPicPr>
                  <pic:blipFill>
                    <a:blip r:embed="rId14"/>
                    <a:stretch>
                      <a:fillRect/>
                    </a:stretch>
                  </pic:blipFill>
                  <pic:spPr bwMode="auto">
                    <a:xfrm>
                      <a:off x="0" y="0"/>
                      <a:ext cx="3880294" cy="2850206"/>
                    </a:xfrm>
                    <a:prstGeom prst="rect">
                      <a:avLst/>
                    </a:prstGeom>
                    <a:noFill/>
                    <a:ln w="9525">
                      <a:noFill/>
                      <a:headEnd/>
                      <a:tailEnd/>
                    </a:ln>
                  </pic:spPr>
                </pic:pic>
              </a:graphicData>
            </a:graphic>
          </wp:inline>
        </w:drawing>
      </w:r>
    </w:p>
    <w:p w14:paraId="3548E1E7" w14:textId="5B197FA6" w:rsidR="006806D4" w:rsidRDefault="006806D4" w:rsidP="009C4AF0">
      <w:pPr>
        <w:pStyle w:val="CaptionLine"/>
      </w:pPr>
      <w:r>
        <w:t>A map of all electric vehicle charging stations in Wyoming</w:t>
      </w:r>
    </w:p>
    <w:p w14:paraId="4A155034" w14:textId="5D5F73D7" w:rsidR="000741BA" w:rsidRDefault="00F127E8" w:rsidP="00010CA3">
      <w:pPr>
        <w:pStyle w:val="Body"/>
        <w:rPr>
          <w:ins w:id="288" w:author="David Keyes" w:date="2023-03-09T11:09:00Z"/>
        </w:rPr>
      </w:pPr>
      <w:r>
        <w:t>Likewise, we can use</w:t>
      </w:r>
      <w:r w:rsidRPr="00B94600">
        <w:rPr>
          <w:rStyle w:val="Literal"/>
        </w:rPr>
        <w:t xml:space="preserve"> </w:t>
      </w:r>
      <w:r w:rsidR="006806D4" w:rsidRPr="00B94600">
        <w:rPr>
          <w:rStyle w:val="Literal"/>
        </w:rPr>
        <w:t>MULTILINESTRING</w:t>
      </w:r>
      <w:r w:rsidR="006806D4">
        <w:t xml:space="preserve"> data </w:t>
      </w:r>
      <w:r>
        <w:t>to</w:t>
      </w:r>
      <w:r w:rsidR="006806D4">
        <w:t xml:space="preserve"> show not</w:t>
      </w:r>
      <w:r>
        <w:t xml:space="preserve"> just</w:t>
      </w:r>
      <w:r w:rsidR="006806D4">
        <w:t xml:space="preserve"> one road, but all major roads in Wyoming</w:t>
      </w:r>
      <w:ins w:id="289" w:author="David Keyes" w:date="2023-03-09T11:09:00Z">
        <w:r w:rsidR="000741BA">
          <w:t>. We can import and plot the roads using this code:</w:t>
        </w:r>
      </w:ins>
    </w:p>
    <w:p w14:paraId="5354577A" w14:textId="77777777" w:rsidR="000741BA" w:rsidRDefault="000741BA" w:rsidP="000741BA">
      <w:pPr>
        <w:pStyle w:val="Code"/>
        <w:rPr>
          <w:ins w:id="290" w:author="David Keyes" w:date="2023-03-09T11:09:00Z"/>
        </w:rPr>
      </w:pPr>
      <w:proofErr w:type="spellStart"/>
      <w:ins w:id="291" w:author="David Keyes" w:date="2023-03-09T11:09:00Z">
        <w:r>
          <w:t>wyoming_roads</w:t>
        </w:r>
        <w:proofErr w:type="spellEnd"/>
        <w:r>
          <w:t xml:space="preserve"> &lt;- read_sf("https://data.rwithoutstatistics.com/wyoming-roads.geojson")</w:t>
        </w:r>
      </w:ins>
    </w:p>
    <w:p w14:paraId="65ACC327" w14:textId="77777777" w:rsidR="000741BA" w:rsidRDefault="000741BA" w:rsidP="000741BA">
      <w:pPr>
        <w:pStyle w:val="Code"/>
        <w:rPr>
          <w:ins w:id="292" w:author="David Keyes" w:date="2023-03-09T11:09:00Z"/>
        </w:rPr>
      </w:pPr>
    </w:p>
    <w:p w14:paraId="2FC79539" w14:textId="77777777" w:rsidR="000741BA" w:rsidRDefault="000741BA" w:rsidP="000741BA">
      <w:pPr>
        <w:pStyle w:val="Code"/>
        <w:rPr>
          <w:ins w:id="293" w:author="David Keyes" w:date="2023-03-09T11:09:00Z"/>
        </w:rPr>
      </w:pPr>
      <w:proofErr w:type="spellStart"/>
      <w:ins w:id="294" w:author="David Keyes" w:date="2023-03-09T11:09:00Z">
        <w:r>
          <w:t>wyoming_roads</w:t>
        </w:r>
        <w:proofErr w:type="spellEnd"/>
        <w:r>
          <w:t xml:space="preserve"> %&gt;%</w:t>
        </w:r>
      </w:ins>
    </w:p>
    <w:p w14:paraId="16B46E52" w14:textId="77777777" w:rsidR="000741BA" w:rsidRDefault="000741BA" w:rsidP="000741BA">
      <w:pPr>
        <w:pStyle w:val="Code"/>
        <w:rPr>
          <w:ins w:id="295" w:author="David Keyes" w:date="2023-03-09T11:09:00Z"/>
        </w:rPr>
      </w:pPr>
      <w:ins w:id="296" w:author="David Keyes" w:date="2023-03-09T11:09:00Z">
        <w:r>
          <w:t xml:space="preserve">  </w:t>
        </w:r>
        <w:proofErr w:type="gramStart"/>
        <w:r>
          <w:t>ggplot(</w:t>
        </w:r>
        <w:proofErr w:type="gramEnd"/>
        <w:r>
          <w:t>) +</w:t>
        </w:r>
      </w:ins>
    </w:p>
    <w:p w14:paraId="22F905A0" w14:textId="77777777" w:rsidR="000741BA" w:rsidRDefault="000741BA" w:rsidP="000741BA">
      <w:pPr>
        <w:pStyle w:val="Code"/>
        <w:rPr>
          <w:ins w:id="297" w:author="David Keyes" w:date="2023-03-09T11:09:00Z"/>
        </w:rPr>
      </w:pPr>
      <w:ins w:id="298" w:author="David Keyes" w:date="2023-03-09T11:09:00Z">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ins>
    </w:p>
    <w:p w14:paraId="465989B1" w14:textId="77777777" w:rsidR="000741BA" w:rsidRDefault="000741BA" w:rsidP="000741BA">
      <w:pPr>
        <w:pStyle w:val="Code"/>
        <w:rPr>
          <w:ins w:id="299" w:author="David Keyes" w:date="2023-03-09T11:09:00Z"/>
        </w:rPr>
      </w:pPr>
      <w:ins w:id="300" w:author="David Keyes" w:date="2023-03-09T11:09:00Z">
        <w:r>
          <w:t xml:space="preserve">  </w:t>
        </w:r>
        <w:proofErr w:type="spellStart"/>
        <w:r>
          <w:t>geom_</w:t>
        </w:r>
        <w:proofErr w:type="gramStart"/>
        <w:r>
          <w:t>sf</w:t>
        </w:r>
        <w:proofErr w:type="spellEnd"/>
        <w:r>
          <w:t>(</w:t>
        </w:r>
        <w:proofErr w:type="gramEnd"/>
      </w:ins>
    </w:p>
    <w:p w14:paraId="74041879" w14:textId="77777777" w:rsidR="000741BA" w:rsidRDefault="000741BA" w:rsidP="000741BA">
      <w:pPr>
        <w:pStyle w:val="Code"/>
        <w:rPr>
          <w:ins w:id="301" w:author="David Keyes" w:date="2023-03-09T11:09:00Z"/>
        </w:rPr>
      </w:pPr>
      <w:ins w:id="302" w:author="David Keyes" w:date="2023-03-09T11:09:00Z">
        <w:r>
          <w:t xml:space="preserve">    color = "#ff7400",</w:t>
        </w:r>
      </w:ins>
    </w:p>
    <w:p w14:paraId="5C2BDD9B" w14:textId="77777777" w:rsidR="000741BA" w:rsidRDefault="000741BA" w:rsidP="000741BA">
      <w:pPr>
        <w:pStyle w:val="Code"/>
        <w:rPr>
          <w:ins w:id="303" w:author="David Keyes" w:date="2023-03-09T11:09:00Z"/>
        </w:rPr>
      </w:pPr>
      <w:ins w:id="304" w:author="David Keyes" w:date="2023-03-09T11:09:00Z">
        <w:r>
          <w:t xml:space="preserve">    linewidth = 1</w:t>
        </w:r>
      </w:ins>
    </w:p>
    <w:p w14:paraId="5635AC5B" w14:textId="19E162B2" w:rsidR="000741BA" w:rsidRPr="000741BA" w:rsidRDefault="000741BA">
      <w:pPr>
        <w:pStyle w:val="Code"/>
        <w:rPr>
          <w:ins w:id="305" w:author="David Keyes" w:date="2023-03-09T11:09:00Z"/>
        </w:rPr>
        <w:pPrChange w:id="306" w:author="David Keyes" w:date="2023-03-09T11:09:00Z">
          <w:pPr>
            <w:pStyle w:val="Body"/>
          </w:pPr>
        </w:pPrChange>
      </w:pPr>
      <w:ins w:id="307" w:author="David Keyes" w:date="2023-03-09T11:09:00Z">
        <w:r>
          <w:t xml:space="preserve">  )</w:t>
        </w:r>
      </w:ins>
    </w:p>
    <w:p w14:paraId="480F1F41" w14:textId="66C5F166" w:rsidR="006806D4" w:rsidRDefault="006806D4" w:rsidP="00010CA3">
      <w:pPr>
        <w:pStyle w:val="Body"/>
      </w:pPr>
      <w:del w:id="308" w:author="David Keyes" w:date="2023-03-09T11:09:00Z">
        <w:r w:rsidDel="000741BA">
          <w:delText xml:space="preserve">, as </w:delText>
        </w:r>
      </w:del>
      <w:ins w:id="309" w:author="David Keyes" w:date="2023-03-09T11:09:00Z">
        <w:r w:rsidR="000741BA">
          <w:t xml:space="preserve">And we </w:t>
        </w:r>
      </w:ins>
      <w:ins w:id="310" w:author="David Keyes" w:date="2023-03-09T11:10:00Z">
        <w:r w:rsidR="000741BA">
          <w:t xml:space="preserve">can see the resulting map </w:t>
        </w:r>
      </w:ins>
      <w:r>
        <w:t xml:space="preserve">in </w:t>
      </w:r>
      <w:r w:rsidR="00F7021B">
        <w:t>Figure 4-</w:t>
      </w:r>
      <w:r w:rsidR="006D366B">
        <w:t>6</w:t>
      </w:r>
      <w:r>
        <w:t>.</w:t>
      </w:r>
    </w:p>
    <w:p w14:paraId="072ECD45" w14:textId="3512F936" w:rsidR="006806D4" w:rsidRDefault="006806D4" w:rsidP="00203E9D">
      <w:pPr>
        <w:pStyle w:val="GraphicSlug"/>
      </w:pPr>
      <w:r>
        <w:t>[F0400</w:t>
      </w:r>
      <w:ins w:id="311" w:author="David Keyes" w:date="2023-01-03T09:37:00Z">
        <w:r w:rsidR="005D25C5">
          <w:t>6</w:t>
        </w:r>
      </w:ins>
      <w:del w:id="312" w:author="David Keyes" w:date="2023-01-03T09:37:00Z">
        <w:r w:rsidDel="005D25C5">
          <w:delText>7</w:delText>
        </w:r>
      </w:del>
      <w:r>
        <w:t>.pdf]</w:t>
      </w:r>
    </w:p>
    <w:p w14:paraId="29857C93" w14:textId="77777777" w:rsidR="006806D4" w:rsidRDefault="006806D4" w:rsidP="006806D4">
      <w:pPr>
        <w:pStyle w:val="CaptionedFigure"/>
      </w:pPr>
      <w:r>
        <w:rPr>
          <w:noProof/>
        </w:rPr>
        <w:lastRenderedPageBreak/>
        <w:drawing>
          <wp:inline distT="0" distB="0" distL="0" distR="0" wp14:anchorId="04100A2C" wp14:editId="7662EF41">
            <wp:extent cx="4602684" cy="3682147"/>
            <wp:effectExtent l="0" t="0" r="0" b="0"/>
            <wp:docPr id="186" name="Picture" descr="Figure 4.7: A map of all major roads in Wyoming"/>
            <wp:cNvGraphicFramePr/>
            <a:graphic xmlns:a="http://schemas.openxmlformats.org/drawingml/2006/main">
              <a:graphicData uri="http://schemas.openxmlformats.org/drawingml/2006/picture">
                <pic:pic xmlns:pic="http://schemas.openxmlformats.org/drawingml/2006/picture">
                  <pic:nvPicPr>
                    <pic:cNvPr id="187" name="Picture" descr="maps_files/figure-docx/wyoming-roads-map-1.png"/>
                    <pic:cNvPicPr>
                      <a:picLocks noChangeAspect="1" noChangeArrowheads="1"/>
                    </pic:cNvPicPr>
                  </pic:nvPicPr>
                  <pic:blipFill>
                    <a:blip r:embed="rId15"/>
                    <a:stretch>
                      <a:fillRect/>
                    </a:stretch>
                  </pic:blipFill>
                  <pic:spPr bwMode="auto">
                    <a:xfrm>
                      <a:off x="0" y="0"/>
                      <a:ext cx="4602684" cy="3682147"/>
                    </a:xfrm>
                    <a:prstGeom prst="rect">
                      <a:avLst/>
                    </a:prstGeom>
                    <a:noFill/>
                    <a:ln w="9525">
                      <a:noFill/>
                      <a:headEnd/>
                      <a:tailEnd/>
                    </a:ln>
                  </pic:spPr>
                </pic:pic>
              </a:graphicData>
            </a:graphic>
          </wp:inline>
        </w:drawing>
      </w:r>
    </w:p>
    <w:p w14:paraId="0108E933" w14:textId="7C42DCB1" w:rsidR="006806D4" w:rsidRDefault="006806D4" w:rsidP="009C4AF0">
      <w:pPr>
        <w:pStyle w:val="CaptionLine"/>
      </w:pPr>
      <w:r>
        <w:t>A map of all major roads in Wyoming</w:t>
      </w:r>
    </w:p>
    <w:p w14:paraId="7FAD84D5" w14:textId="554504A7" w:rsidR="001E303B" w:rsidRDefault="00F127E8" w:rsidP="00010CA3">
      <w:pPr>
        <w:pStyle w:val="Body"/>
        <w:rPr>
          <w:ins w:id="313" w:author="David Keyes" w:date="2023-03-09T11:18:00Z"/>
        </w:rPr>
      </w:pPr>
      <w:r>
        <w:t xml:space="preserve">Lastly, we could use </w:t>
      </w:r>
      <w:r w:rsidR="006806D4" w:rsidRPr="00B94600">
        <w:rPr>
          <w:rStyle w:val="Literal"/>
        </w:rPr>
        <w:t>MULTIPOLYGON</w:t>
      </w:r>
      <w:r w:rsidR="006806D4">
        <w:t xml:space="preserve"> data </w:t>
      </w:r>
      <w:r>
        <w:t>to</w:t>
      </w:r>
      <w:r w:rsidR="006806D4">
        <w:t xml:space="preserve">, for example, </w:t>
      </w:r>
      <w:r>
        <w:t>depict</w:t>
      </w:r>
      <w:r w:rsidR="006806D4">
        <w:t xml:space="preserve"> a state made up of multiple polygons. To see what I mean, take a look at a map of Wyoming</w:t>
      </w:r>
      <w:r>
        <w:t>’s</w:t>
      </w:r>
      <w:r w:rsidR="006806D4">
        <w:t xml:space="preserve"> counties. </w:t>
      </w:r>
      <w:ins w:id="314" w:author="David Keyes" w:date="2023-03-09T11:18:00Z">
        <w:r w:rsidR="001E303B" w:rsidRPr="001E303B">
          <w:t xml:space="preserve">We can import data </w:t>
        </w:r>
        <w:r w:rsidR="001E303B">
          <w:t xml:space="preserve">to make this map </w:t>
        </w:r>
        <w:r w:rsidR="001E303B" w:rsidRPr="001E303B">
          <w:t>with the following code:</w:t>
        </w:r>
      </w:ins>
    </w:p>
    <w:p w14:paraId="53D064EA" w14:textId="78B30B17" w:rsidR="00395342" w:rsidRPr="00395342" w:rsidRDefault="00395342">
      <w:pPr>
        <w:pStyle w:val="Code"/>
        <w:rPr>
          <w:ins w:id="315" w:author="David Keyes" w:date="2023-03-09T11:18:00Z"/>
        </w:rPr>
        <w:pPrChange w:id="316" w:author="David Keyes" w:date="2023-03-09T11:18:00Z">
          <w:pPr>
            <w:pStyle w:val="Body"/>
          </w:pPr>
        </w:pPrChange>
      </w:pPr>
      <w:proofErr w:type="spellStart"/>
      <w:ins w:id="317" w:author="David Keyes" w:date="2023-03-09T11:18:00Z">
        <w:r w:rsidRPr="00395342">
          <w:t>wyoming_counties</w:t>
        </w:r>
        <w:proofErr w:type="spellEnd"/>
        <w:r w:rsidRPr="00395342">
          <w:t xml:space="preserve"> &lt;- read_sf("https://data.rwithoutstatistics.com/wyoming-counties.geojson")</w:t>
        </w:r>
      </w:ins>
    </w:p>
    <w:p w14:paraId="4DE6FC2E" w14:textId="5CBEE324" w:rsidR="006806D4" w:rsidRDefault="00395342" w:rsidP="00010CA3">
      <w:pPr>
        <w:pStyle w:val="Body"/>
      </w:pPr>
      <w:ins w:id="318" w:author="David Keyes" w:date="2023-03-09T11:18:00Z">
        <w:r>
          <w:t xml:space="preserve">If we look at the data, we can see how </w:t>
        </w:r>
      </w:ins>
      <w:del w:id="319" w:author="David Keyes" w:date="2023-03-09T11:18:00Z">
        <w:r w:rsidR="00F127E8" w:rsidDel="00395342">
          <w:delText>The following</w:delText>
        </w:r>
        <w:r w:rsidR="006806D4" w:rsidDel="00395342">
          <w:delText xml:space="preserve"> simple features data </w:delText>
        </w:r>
      </w:del>
      <w:ins w:id="320" w:author="David Keyes" w:date="2023-03-09T11:18:00Z">
        <w:r>
          <w:t xml:space="preserve">it </w:t>
        </w:r>
      </w:ins>
      <w:r w:rsidR="006806D4">
        <w:t>represent</w:t>
      </w:r>
      <w:r w:rsidR="00F127E8">
        <w:t>s</w:t>
      </w:r>
      <w:r w:rsidR="006806D4">
        <w:t xml:space="preserve"> the 23 counties in the state</w:t>
      </w:r>
      <w:r w:rsidR="00BB2F65">
        <w:t>:</w:t>
      </w:r>
      <w:r w:rsidR="006806D4">
        <w:t xml:space="preserve"> </w:t>
      </w:r>
    </w:p>
    <w:p w14:paraId="3C89D7BE" w14:textId="77777777" w:rsidR="004C6ED5" w:rsidRPr="001A1B68" w:rsidRDefault="006806D4" w:rsidP="007B3B08">
      <w:pPr>
        <w:pStyle w:val="Code"/>
      </w:pPr>
      <w:r w:rsidRPr="00A908F9">
        <w:t>#&gt; Simple feature collection with 23 features and 1 field</w:t>
      </w:r>
    </w:p>
    <w:p w14:paraId="51799BA3" w14:textId="77777777" w:rsidR="004C6ED5" w:rsidRPr="001A1B68" w:rsidRDefault="006806D4" w:rsidP="007B3B08">
      <w:pPr>
        <w:pStyle w:val="Code"/>
      </w:pPr>
      <w:r w:rsidRPr="00A908F9">
        <w:t>#&gt; Geometry type: MULTIPOLYGON</w:t>
      </w:r>
    </w:p>
    <w:p w14:paraId="649D4DCD" w14:textId="77777777" w:rsidR="004C6ED5" w:rsidRPr="001A1B68" w:rsidRDefault="006806D4" w:rsidP="007B3B08">
      <w:pPr>
        <w:pStyle w:val="Code"/>
      </w:pPr>
      <w:r w:rsidRPr="00A908F9">
        <w:t>#&gt; Dimension:     XY</w:t>
      </w:r>
    </w:p>
    <w:p w14:paraId="06F8E1F8" w14:textId="77777777" w:rsidR="004C6ED5" w:rsidRPr="001A1B68" w:rsidRDefault="006806D4" w:rsidP="007B3B08">
      <w:pPr>
        <w:pStyle w:val="Code"/>
      </w:pPr>
      <w:r w:rsidRPr="00A908F9">
        <w:t xml:space="preserve">#&gt; Bounding box:  </w:t>
      </w:r>
      <w:proofErr w:type="spellStart"/>
      <w:r w:rsidRPr="00A908F9">
        <w:t>xmin</w:t>
      </w:r>
      <w:proofErr w:type="spellEnd"/>
      <w:r w:rsidRPr="00A908F9">
        <w:t xml:space="preserve">: -111.0546 </w:t>
      </w:r>
      <w:proofErr w:type="spellStart"/>
      <w:r w:rsidRPr="00A908F9">
        <w:t>ymin</w:t>
      </w:r>
      <w:proofErr w:type="spellEnd"/>
      <w:r w:rsidRPr="00A908F9">
        <w:t xml:space="preserve">: 40.99477 </w:t>
      </w:r>
      <w:proofErr w:type="spellStart"/>
      <w:r w:rsidRPr="00A908F9">
        <w:t>xmax</w:t>
      </w:r>
      <w:proofErr w:type="spellEnd"/>
      <w:r w:rsidRPr="00A908F9">
        <w:t xml:space="preserve">: -104.0522 </w:t>
      </w:r>
      <w:proofErr w:type="spellStart"/>
      <w:r w:rsidRPr="00A908F9">
        <w:t>ymax</w:t>
      </w:r>
      <w:proofErr w:type="spellEnd"/>
      <w:r w:rsidRPr="00A908F9">
        <w:t>: 45.00582</w:t>
      </w:r>
    </w:p>
    <w:p w14:paraId="7ACD0D9B" w14:textId="77777777" w:rsidR="004C6ED5" w:rsidRPr="001A1B68" w:rsidRDefault="006806D4" w:rsidP="007B3B08">
      <w:pPr>
        <w:pStyle w:val="Code"/>
      </w:pPr>
      <w:r w:rsidRPr="00A908F9">
        <w:t>#&gt; Geodetic CRS:  WGS 84</w:t>
      </w:r>
    </w:p>
    <w:p w14:paraId="567401C5" w14:textId="77777777" w:rsidR="004C6ED5" w:rsidRPr="001A1B68" w:rsidRDefault="006806D4" w:rsidP="007B3B08">
      <w:pPr>
        <w:pStyle w:val="Code"/>
      </w:pPr>
      <w:r w:rsidRPr="00A908F9">
        <w:t>#&gt; First 10 features:</w:t>
      </w:r>
    </w:p>
    <w:p w14:paraId="0BBCAD4E" w14:textId="77777777" w:rsidR="004C6ED5" w:rsidRPr="001A1B68" w:rsidRDefault="006806D4" w:rsidP="007B3B08">
      <w:pPr>
        <w:pStyle w:val="Code"/>
      </w:pPr>
      <w:r w:rsidRPr="00A908F9">
        <w:t>#&gt;             NAME                       geometry</w:t>
      </w:r>
    </w:p>
    <w:p w14:paraId="294E9573" w14:textId="77777777" w:rsidR="004C6ED5" w:rsidRPr="001A1B68" w:rsidRDefault="006806D4" w:rsidP="007B3B08">
      <w:pPr>
        <w:pStyle w:val="Code"/>
      </w:pPr>
      <w:r w:rsidRPr="00A908F9">
        <w:t>#&gt; 34       Lincoln MULTIPOLYGON (((-111.0472 4...</w:t>
      </w:r>
    </w:p>
    <w:p w14:paraId="0751DAB1" w14:textId="77777777" w:rsidR="004C6ED5" w:rsidRPr="001A1B68" w:rsidRDefault="006806D4" w:rsidP="007B3B08">
      <w:pPr>
        <w:pStyle w:val="Code"/>
      </w:pPr>
      <w:r w:rsidRPr="00A908F9">
        <w:t>#&gt; 104      Fremont MULTIPOLYGON (((-109.4582 4...</w:t>
      </w:r>
    </w:p>
    <w:p w14:paraId="1BB7FE41" w14:textId="77777777" w:rsidR="004C6ED5" w:rsidRPr="001A1B68" w:rsidRDefault="006806D4" w:rsidP="007B3B08">
      <w:pPr>
        <w:pStyle w:val="Code"/>
      </w:pPr>
      <w:r w:rsidRPr="00A908F9">
        <w:t>#&gt; 121        Uinta MULTIPOLYGON (((-110.6068 4...</w:t>
      </w:r>
    </w:p>
    <w:p w14:paraId="66BCB3B3" w14:textId="77777777" w:rsidR="004C6ED5" w:rsidRPr="001A1B68" w:rsidRDefault="006806D4" w:rsidP="007B3B08">
      <w:pPr>
        <w:pStyle w:val="Code"/>
      </w:pPr>
      <w:r w:rsidRPr="00A908F9">
        <w:t>#&gt; 527     Big Horn MULTIPOLYGON (((-108.5923 4...</w:t>
      </w:r>
    </w:p>
    <w:p w14:paraId="69349AD8" w14:textId="77777777" w:rsidR="004C6ED5" w:rsidRPr="001A1B68" w:rsidRDefault="006806D4" w:rsidP="007B3B08">
      <w:pPr>
        <w:pStyle w:val="Code"/>
      </w:pPr>
      <w:r w:rsidRPr="00A908F9">
        <w:t xml:space="preserve">#&gt; </w:t>
      </w:r>
      <w:proofErr w:type="gramStart"/>
      <w:r w:rsidRPr="00A908F9">
        <w:t>551  Hot</w:t>
      </w:r>
      <w:proofErr w:type="gramEnd"/>
      <w:r w:rsidRPr="00A908F9">
        <w:t xml:space="preserve"> Springs MULTIPOLYGON (((-109.1714 4...</w:t>
      </w:r>
    </w:p>
    <w:p w14:paraId="0B473729" w14:textId="77777777" w:rsidR="004C6ED5" w:rsidRPr="001A1B68" w:rsidRDefault="006806D4" w:rsidP="007B3B08">
      <w:pPr>
        <w:pStyle w:val="Code"/>
      </w:pPr>
      <w:r w:rsidRPr="00A908F9">
        <w:t>#&gt; 601     Washakie MULTIPOLYGON (((-107.6335 4...</w:t>
      </w:r>
    </w:p>
    <w:p w14:paraId="371DD771" w14:textId="77777777" w:rsidR="004C6ED5" w:rsidRPr="001A1B68" w:rsidRDefault="006806D4" w:rsidP="007B3B08">
      <w:pPr>
        <w:pStyle w:val="Code"/>
      </w:pPr>
      <w:r w:rsidRPr="00A908F9">
        <w:t>#&gt; 769     Converse MULTIPOLYGON (((-105.6985 4...</w:t>
      </w:r>
    </w:p>
    <w:p w14:paraId="13B7A318" w14:textId="77777777" w:rsidR="004C6ED5" w:rsidRPr="001A1B68" w:rsidRDefault="006806D4" w:rsidP="007B3B08">
      <w:pPr>
        <w:pStyle w:val="Code"/>
      </w:pPr>
      <w:r w:rsidRPr="00A908F9">
        <w:t>#&gt; 970   Sweetwater MULTIPOLYGON (((-110.0489 4...</w:t>
      </w:r>
    </w:p>
    <w:p w14:paraId="09CA8470" w14:textId="77777777" w:rsidR="004C6ED5" w:rsidRPr="001A1B68" w:rsidRDefault="006806D4" w:rsidP="007B3B08">
      <w:pPr>
        <w:pStyle w:val="Code"/>
      </w:pPr>
      <w:r w:rsidRPr="00A908F9">
        <w:t>#&gt; 977        Crook MULTIPOLYGON (((-105.0856 4...</w:t>
      </w:r>
    </w:p>
    <w:p w14:paraId="31654276" w14:textId="06F89721" w:rsidR="006806D4" w:rsidRPr="001A1B68" w:rsidRDefault="006806D4" w:rsidP="007B3B08">
      <w:pPr>
        <w:pStyle w:val="Code"/>
      </w:pPr>
      <w:r w:rsidRPr="00A908F9">
        <w:t>#&gt; 1097      Carbon MULTIPOLYGON (((-106.9129 4...</w:t>
      </w:r>
    </w:p>
    <w:p w14:paraId="7A4A976F" w14:textId="64B6E667" w:rsidR="00A978ED" w:rsidRDefault="00F127E8" w:rsidP="00010CA3">
      <w:pPr>
        <w:pStyle w:val="Body"/>
        <w:rPr>
          <w:ins w:id="321" w:author="David Keyes" w:date="2023-03-09T11:18:00Z"/>
        </w:rPr>
      </w:pPr>
      <w:bookmarkStart w:id="322" w:name="OLE_LINK3"/>
      <w:r>
        <w:t xml:space="preserve">We can see that the geometry type of this data is </w:t>
      </w:r>
      <w:r w:rsidRPr="00A908F9">
        <w:rPr>
          <w:rStyle w:val="Literal"/>
        </w:rPr>
        <w:t>MULTIPOLYGON</w:t>
      </w:r>
      <w:r w:rsidR="00BB2F65">
        <w:t>. I</w:t>
      </w:r>
      <w:r>
        <w:t xml:space="preserve">n addition, the repeated </w:t>
      </w:r>
      <w:r w:rsidRPr="00A908F9">
        <w:rPr>
          <w:rStyle w:val="Literal"/>
        </w:rPr>
        <w:t>MULTIPOLYGON</w:t>
      </w:r>
      <w:r>
        <w:t xml:space="preserve"> text in the </w:t>
      </w:r>
      <w:r w:rsidRPr="00010CA3">
        <w:rPr>
          <w:rStyle w:val="Literal"/>
        </w:rPr>
        <w:t>geometry</w:t>
      </w:r>
      <w:r>
        <w:t xml:space="preserve"> column indicates that each row contains a shape of type </w:t>
      </w:r>
      <w:r w:rsidRPr="00A908F9">
        <w:rPr>
          <w:rStyle w:val="Literal"/>
        </w:rPr>
        <w:t>MULTIPOLYGON</w:t>
      </w:r>
      <w:r w:rsidR="00BB2F65">
        <w:t>,</w:t>
      </w:r>
      <w:r>
        <w:t xml:space="preserve"> </w:t>
      </w:r>
      <w:r w:rsidR="00BB2F65">
        <w:t xml:space="preserve">as discussed in </w:t>
      </w:r>
      <w:commentRangeStart w:id="323"/>
      <w:r w:rsidR="00BB2F65" w:rsidRPr="00A908F9">
        <w:rPr>
          <w:rStyle w:val="Xref"/>
        </w:rPr>
        <w:t>“XXXX”</w:t>
      </w:r>
      <w:r w:rsidR="00BB2F65">
        <w:t xml:space="preserve"> on page </w:t>
      </w:r>
      <w:r w:rsidR="00BB2F65" w:rsidRPr="00A908F9">
        <w:rPr>
          <w:rStyle w:val="Xref"/>
        </w:rPr>
        <w:t>XX</w:t>
      </w:r>
      <w:commentRangeEnd w:id="323"/>
      <w:r w:rsidR="00A908F9">
        <w:rPr>
          <w:rStyle w:val="CommentReference"/>
          <w:rFonts w:asciiTheme="minorHAnsi" w:eastAsiaTheme="minorHAnsi" w:hAnsiTheme="minorHAnsi" w:cstheme="minorBidi"/>
          <w:color w:val="auto"/>
          <w:lang w:eastAsia="en-US"/>
        </w:rPr>
        <w:commentReference w:id="323"/>
      </w:r>
      <w:r>
        <w:t>.</w:t>
      </w:r>
      <w:r w:rsidR="00BB2F65">
        <w:t xml:space="preserve"> </w:t>
      </w:r>
      <w:ins w:id="324" w:author="David Keyes" w:date="2023-03-09T11:19:00Z">
        <w:r w:rsidR="00A978ED">
          <w:t xml:space="preserve">The straightforward ggplot code below </w:t>
        </w:r>
        <w:r w:rsidR="00A978ED">
          <w:lastRenderedPageBreak/>
          <w:t>will make a map from this data.</w:t>
        </w:r>
      </w:ins>
    </w:p>
    <w:p w14:paraId="4D63C009" w14:textId="77777777" w:rsidR="00A978ED" w:rsidRDefault="00A978ED" w:rsidP="00A978ED">
      <w:pPr>
        <w:pStyle w:val="Code"/>
        <w:rPr>
          <w:ins w:id="325" w:author="David Keyes" w:date="2023-03-09T11:19:00Z"/>
        </w:rPr>
      </w:pPr>
      <w:proofErr w:type="spellStart"/>
      <w:ins w:id="326" w:author="David Keyes" w:date="2023-03-09T11:19:00Z">
        <w:r>
          <w:t>wy_counties</w:t>
        </w:r>
        <w:proofErr w:type="spellEnd"/>
        <w:r>
          <w:t xml:space="preserve"> %&gt;%</w:t>
        </w:r>
      </w:ins>
    </w:p>
    <w:p w14:paraId="06CAE999" w14:textId="77777777" w:rsidR="00A978ED" w:rsidRDefault="00A978ED" w:rsidP="00A978ED">
      <w:pPr>
        <w:pStyle w:val="Code"/>
        <w:rPr>
          <w:ins w:id="327" w:author="David Keyes" w:date="2023-03-09T11:19:00Z"/>
        </w:rPr>
      </w:pPr>
      <w:ins w:id="328" w:author="David Keyes" w:date="2023-03-09T11:19:00Z">
        <w:r>
          <w:t xml:space="preserve">  </w:t>
        </w:r>
        <w:proofErr w:type="gramStart"/>
        <w:r>
          <w:t>ggplot(</w:t>
        </w:r>
        <w:proofErr w:type="gramEnd"/>
        <w:r>
          <w:t>) +</w:t>
        </w:r>
      </w:ins>
    </w:p>
    <w:p w14:paraId="5E6D1B56" w14:textId="31703B45" w:rsidR="00A978ED" w:rsidRDefault="00A978ED">
      <w:pPr>
        <w:pStyle w:val="Code"/>
        <w:rPr>
          <w:ins w:id="329" w:author="David Keyes" w:date="2023-03-09T11:18:00Z"/>
        </w:rPr>
        <w:pPrChange w:id="330" w:author="David Keyes" w:date="2023-03-09T11:19:00Z">
          <w:pPr>
            <w:pStyle w:val="Body"/>
          </w:pPr>
        </w:pPrChange>
      </w:pPr>
      <w:ins w:id="331" w:author="David Keyes" w:date="2023-03-09T11:19:00Z">
        <w:r>
          <w:t xml:space="preserve">  </w:t>
        </w:r>
        <w:proofErr w:type="spellStart"/>
        <w:r>
          <w:t>geom_</w:t>
        </w:r>
        <w:proofErr w:type="gramStart"/>
        <w:r>
          <w:t>sf</w:t>
        </w:r>
        <w:proofErr w:type="spellEnd"/>
        <w:r>
          <w:t>(</w:t>
        </w:r>
        <w:proofErr w:type="gramEnd"/>
        <w:r>
          <w:t>)</w:t>
        </w:r>
      </w:ins>
    </w:p>
    <w:p w14:paraId="14B36E54" w14:textId="706CFDB9" w:rsidR="006806D4" w:rsidRDefault="005F7E66" w:rsidP="00010CA3">
      <w:pPr>
        <w:pStyle w:val="Body"/>
      </w:pPr>
      <w:ins w:id="332" w:author="David Keyes" w:date="2023-03-09T11:19:00Z">
        <w:r>
          <w:t xml:space="preserve">And </w:t>
        </w:r>
      </w:ins>
      <w:r w:rsidR="00F7021B">
        <w:t>Figure 4-</w:t>
      </w:r>
      <w:ins w:id="333" w:author="David Keyes" w:date="2023-01-03T09:35:00Z">
        <w:r w:rsidR="00A908F9">
          <w:t>7</w:t>
        </w:r>
      </w:ins>
      <w:del w:id="334" w:author="David Keyes" w:date="2023-01-03T09:35:00Z">
        <w:r w:rsidR="006806D4" w:rsidDel="00A908F9">
          <w:delText>8</w:delText>
        </w:r>
      </w:del>
      <w:r w:rsidR="006806D4">
        <w:t xml:space="preserve"> </w:t>
      </w:r>
      <w:del w:id="335" w:author="David Keyes" w:date="2023-03-09T11:19:00Z">
        <w:r w:rsidR="006806D4" w:rsidDel="00CA2A8C">
          <w:delText xml:space="preserve">is a map made with this data. </w:delText>
        </w:r>
      </w:del>
      <w:ins w:id="336" w:author="David Keyes" w:date="2023-03-09T11:19:00Z">
        <w:r w:rsidR="00CA2A8C">
          <w:t>shows us what the map looks like.</w:t>
        </w:r>
      </w:ins>
    </w:p>
    <w:bookmarkEnd w:id="322"/>
    <w:p w14:paraId="429C4E9A" w14:textId="682058D8" w:rsidR="006806D4" w:rsidRDefault="006806D4" w:rsidP="00203E9D">
      <w:pPr>
        <w:pStyle w:val="GraphicSlug"/>
      </w:pPr>
      <w:r>
        <w:t>[F0400</w:t>
      </w:r>
      <w:ins w:id="337" w:author="David Keyes" w:date="2023-01-03T09:37:00Z">
        <w:r w:rsidR="007A50D7">
          <w:t>7</w:t>
        </w:r>
      </w:ins>
      <w:del w:id="338" w:author="David Keyes" w:date="2023-01-03T09:37:00Z">
        <w:r w:rsidDel="007A50D7">
          <w:delText>8</w:delText>
        </w:r>
      </w:del>
      <w:r>
        <w:t>.pdf]</w:t>
      </w:r>
    </w:p>
    <w:p w14:paraId="01804BBB" w14:textId="77777777" w:rsidR="006806D4" w:rsidRDefault="006806D4" w:rsidP="006806D4">
      <w:pPr>
        <w:pStyle w:val="CaptionedFigure"/>
      </w:pPr>
      <w:r>
        <w:rPr>
          <w:noProof/>
        </w:rPr>
        <w:drawing>
          <wp:inline distT="0" distB="0" distL="0" distR="0" wp14:anchorId="4C81966F" wp14:editId="22750A0D">
            <wp:extent cx="4602684" cy="3682147"/>
            <wp:effectExtent l="0" t="0" r="0" b="0"/>
            <wp:docPr id="189" name="Picture" descr="Figure 4.8: A map of Wyoming counties"/>
            <wp:cNvGraphicFramePr/>
            <a:graphic xmlns:a="http://schemas.openxmlformats.org/drawingml/2006/main">
              <a:graphicData uri="http://schemas.openxmlformats.org/drawingml/2006/picture">
                <pic:pic xmlns:pic="http://schemas.openxmlformats.org/drawingml/2006/picture">
                  <pic:nvPicPr>
                    <pic:cNvPr id="190" name="Picture" descr="maps_files/figure-docx/wyoming-counties-map-1.png"/>
                    <pic:cNvPicPr>
                      <a:picLocks noChangeAspect="1" noChangeArrowheads="1"/>
                    </pic:cNvPicPr>
                  </pic:nvPicPr>
                  <pic:blipFill>
                    <a:blip r:embed="rId16"/>
                    <a:stretch>
                      <a:fillRect/>
                    </a:stretch>
                  </pic:blipFill>
                  <pic:spPr bwMode="auto">
                    <a:xfrm>
                      <a:off x="0" y="0"/>
                      <a:ext cx="4602684" cy="3682147"/>
                    </a:xfrm>
                    <a:prstGeom prst="rect">
                      <a:avLst/>
                    </a:prstGeom>
                    <a:noFill/>
                    <a:ln w="9525">
                      <a:noFill/>
                      <a:headEnd/>
                      <a:tailEnd/>
                    </a:ln>
                  </pic:spPr>
                </pic:pic>
              </a:graphicData>
            </a:graphic>
          </wp:inline>
        </w:drawing>
      </w:r>
    </w:p>
    <w:p w14:paraId="31E5F9FC" w14:textId="6355B36D" w:rsidR="006806D4" w:rsidRDefault="006806D4" w:rsidP="009C4AF0">
      <w:pPr>
        <w:pStyle w:val="CaptionLine"/>
      </w:pPr>
      <w:r>
        <w:t>A map of Wyoming counties</w:t>
      </w:r>
    </w:p>
    <w:p w14:paraId="69D14439" w14:textId="00EFAC3F" w:rsidR="00BB2F65" w:rsidRPr="00BB2F65" w:rsidRDefault="00BB2F65" w:rsidP="007A50D7">
      <w:pPr>
        <w:pStyle w:val="Body"/>
      </w:pPr>
      <w:r>
        <w:t>You can easily see the multiple polygons that make up the map.</w:t>
      </w:r>
    </w:p>
    <w:p w14:paraId="5EB4031A" w14:textId="695DE6B2" w:rsidR="006806D4" w:rsidRDefault="00C17CCC" w:rsidP="003139C0">
      <w:pPr>
        <w:pStyle w:val="HeadB"/>
      </w:pPr>
      <w:bookmarkStart w:id="339" w:name="_Toc121914026"/>
      <w:bookmarkStart w:id="340" w:name="dimensions"/>
      <w:bookmarkEnd w:id="215"/>
      <w:r>
        <w:t xml:space="preserve">The </w:t>
      </w:r>
      <w:r w:rsidR="006806D4">
        <w:t>Dimensions</w:t>
      </w:r>
      <w:bookmarkEnd w:id="339"/>
    </w:p>
    <w:p w14:paraId="3AE7D785" w14:textId="64A45C6B" w:rsidR="006806D4" w:rsidRDefault="006D366B" w:rsidP="00010CA3">
      <w:pPr>
        <w:pStyle w:val="Body"/>
      </w:pPr>
      <w:r>
        <w:t>N</w:t>
      </w:r>
      <w:r w:rsidR="006806D4">
        <w:t>ext</w:t>
      </w:r>
      <w:r>
        <w:t>,</w:t>
      </w:r>
      <w:r w:rsidR="006806D4">
        <w:t xml:space="preserve"> </w:t>
      </w:r>
      <w:r>
        <w:t>the</w:t>
      </w:r>
      <w:r w:rsidR="006806D4">
        <w:t xml:space="preserve"> geospatial data frame </w:t>
      </w:r>
      <w:r>
        <w:t>contains the data’s</w:t>
      </w:r>
      <w:r w:rsidR="006806D4">
        <w:t xml:space="preserve"> </w:t>
      </w:r>
      <w:r w:rsidR="006806D4" w:rsidRPr="007A50D7">
        <w:rPr>
          <w:rStyle w:val="Italic"/>
        </w:rPr>
        <w:t>dimension</w:t>
      </w:r>
      <w:r w:rsidRPr="007A50D7">
        <w:rPr>
          <w:rStyle w:val="Italic"/>
        </w:rPr>
        <w:t>s</w:t>
      </w:r>
      <w:r>
        <w:t>, or the type of geospatial data we’re working with. In the</w:t>
      </w:r>
      <w:r w:rsidR="006806D4">
        <w:t xml:space="preserve"> Wyoming </w:t>
      </w:r>
      <w:r>
        <w:t xml:space="preserve">example, it looks like this: </w:t>
      </w:r>
      <w:r w:rsidR="006806D4" w:rsidRPr="00010CA3">
        <w:rPr>
          <w:rStyle w:val="Literal"/>
        </w:rPr>
        <w:t>Dimension: XY</w:t>
      </w:r>
      <w:r w:rsidRPr="007A50D7">
        <w:t>,</w:t>
      </w:r>
      <w:r w:rsidR="006806D4" w:rsidRPr="006D366B">
        <w:t xml:space="preserve"> </w:t>
      </w:r>
      <w:r w:rsidR="006806D4">
        <w:t>mean</w:t>
      </w:r>
      <w:r>
        <w:t>ing</w:t>
      </w:r>
      <w:r w:rsidR="006806D4">
        <w:t xml:space="preserve"> the data is two-dimensional</w:t>
      </w:r>
      <w:r>
        <w:t>, as in the case of</w:t>
      </w:r>
      <w:r w:rsidR="006806D4">
        <w:t xml:space="preserve"> all the geospatial data used in this chapter. There are two other dimensions (</w:t>
      </w:r>
      <w:r w:rsidR="006806D4" w:rsidRPr="00010CA3">
        <w:rPr>
          <w:rStyle w:val="Literal"/>
        </w:rPr>
        <w:t>Z</w:t>
      </w:r>
      <w:r w:rsidR="006806D4">
        <w:t xml:space="preserve"> and </w:t>
      </w:r>
      <w:r w:rsidR="006806D4" w:rsidRPr="00010CA3">
        <w:rPr>
          <w:rStyle w:val="Literal"/>
        </w:rPr>
        <w:t>M</w:t>
      </w:r>
      <w:r w:rsidR="006806D4">
        <w:t>) that you</w:t>
      </w:r>
      <w:r>
        <w:t>’ll</w:t>
      </w:r>
      <w:r w:rsidR="006806D4">
        <w:t xml:space="preserve"> see much more rarely. I’ll leave them for you to investigate further.</w:t>
      </w:r>
    </w:p>
    <w:p w14:paraId="6B43EE05" w14:textId="77F87748" w:rsidR="006806D4" w:rsidRDefault="00C17CCC" w:rsidP="003139C0">
      <w:pPr>
        <w:pStyle w:val="HeadB"/>
      </w:pPr>
      <w:bookmarkStart w:id="341" w:name="_Toc121914027"/>
      <w:bookmarkStart w:id="342" w:name="bounding-box"/>
      <w:bookmarkEnd w:id="340"/>
      <w:r>
        <w:t xml:space="preserve">The </w:t>
      </w:r>
      <w:r w:rsidR="006806D4">
        <w:t>Bounding Box</w:t>
      </w:r>
      <w:bookmarkEnd w:id="341"/>
    </w:p>
    <w:p w14:paraId="280F1474" w14:textId="62F49E5F" w:rsidR="006806D4" w:rsidRDefault="006806D4" w:rsidP="00010CA3">
      <w:pPr>
        <w:pStyle w:val="Body"/>
      </w:pPr>
      <w:r>
        <w:t xml:space="preserve">The penultimate element in the metadata is the bounding box. </w:t>
      </w:r>
      <w:r w:rsidR="005B387A">
        <w:t xml:space="preserve">A </w:t>
      </w:r>
      <w:r w:rsidR="005B387A" w:rsidRPr="007A50D7">
        <w:rPr>
          <w:rStyle w:val="Italic"/>
        </w:rPr>
        <w:t>bounding box</w:t>
      </w:r>
      <w:r w:rsidR="005B387A">
        <w:t xml:space="preserve"> represents the smallest area in which we can fit all of our geospatial data. </w:t>
      </w:r>
      <w:r>
        <w:t xml:space="preserve">For our </w:t>
      </w:r>
      <w:proofErr w:type="spellStart"/>
      <w:r w:rsidRPr="00010CA3">
        <w:rPr>
          <w:rStyle w:val="Literal"/>
        </w:rPr>
        <w:t>wyoming</w:t>
      </w:r>
      <w:proofErr w:type="spellEnd"/>
      <w:r>
        <w:t xml:space="preserve"> object, it looks like this:</w:t>
      </w:r>
    </w:p>
    <w:p w14:paraId="65906980" w14:textId="77777777" w:rsidR="006806D4" w:rsidRPr="007A50D7" w:rsidRDefault="006806D4" w:rsidP="007B3B08">
      <w:pPr>
        <w:pStyle w:val="Code"/>
      </w:pPr>
      <w:r w:rsidRPr="007A50D7">
        <w:t xml:space="preserve">Bounding box:  </w:t>
      </w:r>
      <w:proofErr w:type="spellStart"/>
      <w:r w:rsidRPr="007A50D7">
        <w:t>xmin</w:t>
      </w:r>
      <w:proofErr w:type="spellEnd"/>
      <w:r w:rsidRPr="007A50D7">
        <w:t xml:space="preserve">: -111.0569 </w:t>
      </w:r>
      <w:proofErr w:type="spellStart"/>
      <w:r w:rsidRPr="007A50D7">
        <w:t>ymin</w:t>
      </w:r>
      <w:proofErr w:type="spellEnd"/>
      <w:r w:rsidRPr="007A50D7">
        <w:t xml:space="preserve">: 40.99475 </w:t>
      </w:r>
      <w:proofErr w:type="spellStart"/>
      <w:r w:rsidRPr="007A50D7">
        <w:t>xmax</w:t>
      </w:r>
      <w:proofErr w:type="spellEnd"/>
      <w:r w:rsidRPr="007A50D7">
        <w:t xml:space="preserve">: -104.0522 </w:t>
      </w:r>
      <w:proofErr w:type="spellStart"/>
      <w:r w:rsidRPr="007A50D7">
        <w:t>ymax</w:t>
      </w:r>
      <w:proofErr w:type="spellEnd"/>
      <w:r w:rsidRPr="007A50D7">
        <w:t>: 45.0059</w:t>
      </w:r>
    </w:p>
    <w:p w14:paraId="702C38A7" w14:textId="7800C897" w:rsidR="006806D4" w:rsidRDefault="005B387A" w:rsidP="00010CA3">
      <w:pPr>
        <w:pStyle w:val="Body"/>
      </w:pPr>
      <w:r>
        <w:t>T</w:t>
      </w:r>
      <w:r w:rsidR="006806D4">
        <w:t xml:space="preserve">he </w:t>
      </w:r>
      <w:proofErr w:type="spellStart"/>
      <w:r w:rsidR="006806D4" w:rsidRPr="00010CA3">
        <w:rPr>
          <w:rStyle w:val="Literal"/>
        </w:rPr>
        <w:t>ymin</w:t>
      </w:r>
      <w:proofErr w:type="spellEnd"/>
      <w:r w:rsidR="006806D4">
        <w:t xml:space="preserve"> value of 40.99475 and </w:t>
      </w:r>
      <w:proofErr w:type="spellStart"/>
      <w:r w:rsidR="006806D4" w:rsidRPr="00010CA3">
        <w:rPr>
          <w:rStyle w:val="Literal"/>
        </w:rPr>
        <w:t>ymax</w:t>
      </w:r>
      <w:proofErr w:type="spellEnd"/>
      <w:r w:rsidR="006806D4">
        <w:t xml:space="preserve"> value of 45.0059 represent the lowest and highest latitude, respectively, that the </w:t>
      </w:r>
      <w:r w:rsidR="007A0510">
        <w:t xml:space="preserve">state’s </w:t>
      </w:r>
      <w:r w:rsidR="006806D4">
        <w:t>polygon can fit into</w:t>
      </w:r>
      <w:r>
        <w:t>.</w:t>
      </w:r>
      <w:r w:rsidR="006806D4">
        <w:t xml:space="preserve"> </w:t>
      </w:r>
      <w:r>
        <w:t>T</w:t>
      </w:r>
      <w:r w:rsidR="006806D4">
        <w:t xml:space="preserve">he x values do the same for </w:t>
      </w:r>
      <w:r>
        <w:t xml:space="preserve">the </w:t>
      </w:r>
      <w:r w:rsidR="006806D4">
        <w:t>longitude. Bounding boxes are calculated automatically</w:t>
      </w:r>
      <w:r w:rsidR="00241E08">
        <w:t>,</w:t>
      </w:r>
      <w:r w:rsidR="006806D4">
        <w:t xml:space="preserve"> and </w:t>
      </w:r>
      <w:r w:rsidR="00241E08">
        <w:t>you don’t</w:t>
      </w:r>
      <w:r w:rsidR="006806D4">
        <w:t xml:space="preserve"> typically have to worry </w:t>
      </w:r>
      <w:r w:rsidR="006806D4">
        <w:lastRenderedPageBreak/>
        <w:t>about altering</w:t>
      </w:r>
      <w:r w:rsidR="00241E08">
        <w:t xml:space="preserve"> them</w:t>
      </w:r>
      <w:r w:rsidR="006806D4">
        <w:t>.</w:t>
      </w:r>
    </w:p>
    <w:p w14:paraId="6B8640BF" w14:textId="56441B89" w:rsidR="006806D4" w:rsidRDefault="00C17CCC" w:rsidP="003139C0">
      <w:pPr>
        <w:pStyle w:val="HeadB"/>
      </w:pPr>
      <w:bookmarkStart w:id="343" w:name="_Toc121914028"/>
      <w:bookmarkStart w:id="344" w:name="geodetic-crs"/>
      <w:bookmarkEnd w:id="342"/>
      <w:r>
        <w:t xml:space="preserve">The </w:t>
      </w:r>
      <w:r w:rsidR="006806D4">
        <w:t>Geodetic CRS</w:t>
      </w:r>
      <w:bookmarkEnd w:id="343"/>
    </w:p>
    <w:p w14:paraId="186ED6C0" w14:textId="3BC7A7D7" w:rsidR="006806D4" w:rsidRDefault="00241E08" w:rsidP="00010CA3">
      <w:pPr>
        <w:pStyle w:val="Body"/>
      </w:pPr>
      <w:r>
        <w:t>The last piece of metadata</w:t>
      </w:r>
      <w:r w:rsidR="006806D4">
        <w:t xml:space="preserve"> </w:t>
      </w:r>
      <w:r>
        <w:t>specifies</w:t>
      </w:r>
      <w:r w:rsidR="006806D4">
        <w:t xml:space="preserve"> the </w:t>
      </w:r>
      <w:r w:rsidR="006806D4" w:rsidRPr="007A50D7">
        <w:rPr>
          <w:rStyle w:val="Italic"/>
        </w:rPr>
        <w:t xml:space="preserve">coordinate reference system </w:t>
      </w:r>
      <w:r w:rsidR="006806D4">
        <w:t xml:space="preserve">used to project our data when we plot it. The problem with representing any geospatial data is that we’re </w:t>
      </w:r>
      <w:r w:rsidR="007A0510">
        <w:t>displaying</w:t>
      </w:r>
      <w:r w:rsidR="006806D4">
        <w:t xml:space="preserve"> </w:t>
      </w:r>
      <w:r>
        <w:t>information</w:t>
      </w:r>
      <w:r w:rsidR="006806D4">
        <w:t xml:space="preserve"> </w:t>
      </w:r>
      <w:r w:rsidR="007A0510">
        <w:t xml:space="preserve">about </w:t>
      </w:r>
      <w:r w:rsidR="006806D4">
        <w:t xml:space="preserve">the three-dimensional </w:t>
      </w:r>
      <w:r>
        <w:t>E</w:t>
      </w:r>
      <w:r w:rsidR="006806D4">
        <w:t xml:space="preserve">arth on a two-dimensional map. Doing so requires us to choose a coordinate reference system that determines what type of </w:t>
      </w:r>
      <w:r w:rsidR="007A0510">
        <w:t>correspondence, or</w:t>
      </w:r>
      <w:r w:rsidR="007A0510" w:rsidRPr="007A50D7">
        <w:rPr>
          <w:rStyle w:val="Italic"/>
        </w:rPr>
        <w:t xml:space="preserve"> </w:t>
      </w:r>
      <w:r w:rsidR="006806D4" w:rsidRPr="007A50D7">
        <w:rPr>
          <w:rStyle w:val="Italic"/>
        </w:rPr>
        <w:t>projection</w:t>
      </w:r>
      <w:r w:rsidR="007A0510">
        <w:t>,</w:t>
      </w:r>
      <w:r w:rsidR="006806D4">
        <w:t xml:space="preserve"> to use when making our map.</w:t>
      </w:r>
    </w:p>
    <w:p w14:paraId="5F53D834" w14:textId="73780372" w:rsidR="006806D4" w:rsidRDefault="007A0510" w:rsidP="00241E08">
      <w:pPr>
        <w:pStyle w:val="Body"/>
      </w:pPr>
      <w:r>
        <w:t>The</w:t>
      </w:r>
      <w:r w:rsidR="00241E08">
        <w:t xml:space="preserve"> data for the</w:t>
      </w:r>
      <w:r w:rsidR="006806D4">
        <w:t xml:space="preserve"> Wyoming counties</w:t>
      </w:r>
      <w:r w:rsidR="00241E08">
        <w:t xml:space="preserve"> map includes </w:t>
      </w:r>
      <w:r w:rsidR="006806D4">
        <w:t xml:space="preserve">the line </w:t>
      </w:r>
      <w:r w:rsidR="006806D4" w:rsidRPr="00010CA3">
        <w:rPr>
          <w:rStyle w:val="Literal"/>
        </w:rPr>
        <w:t>Geodetic CRS: WGS 84</w:t>
      </w:r>
      <w:r w:rsidR="006806D4">
        <w:t xml:space="preserve">, </w:t>
      </w:r>
      <w:r w:rsidR="00241E08">
        <w:t xml:space="preserve">indicating the </w:t>
      </w:r>
      <w:r w:rsidR="006806D4">
        <w:t xml:space="preserve">use </w:t>
      </w:r>
      <w:r w:rsidR="00241E08">
        <w:t xml:space="preserve">of </w:t>
      </w:r>
      <w:r w:rsidR="006806D4">
        <w:t xml:space="preserve">a coordinate reference system known as </w:t>
      </w:r>
      <w:r w:rsidR="006806D4" w:rsidRPr="007A50D7">
        <w:rPr>
          <w:rStyle w:val="Italic"/>
        </w:rPr>
        <w:t>WGS84</w:t>
      </w:r>
      <w:r w:rsidR="006806D4">
        <w:t xml:space="preserve">. To see </w:t>
      </w:r>
      <w:r w:rsidR="00241E08">
        <w:t>a</w:t>
      </w:r>
      <w:r w:rsidR="006806D4">
        <w:t xml:space="preserve"> different projection, check out </w:t>
      </w:r>
      <w:r w:rsidR="00241E08">
        <w:t>the same map</w:t>
      </w:r>
      <w:r w:rsidR="006806D4">
        <w:t xml:space="preserve"> using what’s known as the </w:t>
      </w:r>
      <w:r w:rsidR="006806D4" w:rsidRPr="007A50D7">
        <w:rPr>
          <w:rStyle w:val="Italic"/>
        </w:rPr>
        <w:t>Albers equal-area conic convenience projection</w:t>
      </w:r>
      <w:r w:rsidR="006806D4">
        <w:t>. Wh</w:t>
      </w:r>
      <w:r w:rsidR="00241E08">
        <w:t>ile</w:t>
      </w:r>
      <w:r w:rsidR="006806D4">
        <w:t xml:space="preserve"> Wyoming looked perfectly horizontal in </w:t>
      </w:r>
      <w:r w:rsidR="00F7021B">
        <w:t>Figure 4-</w:t>
      </w:r>
      <w:r w:rsidR="00241E08">
        <w:t>7</w:t>
      </w:r>
      <w:r w:rsidR="006806D4">
        <w:t xml:space="preserve">, </w:t>
      </w:r>
      <w:r w:rsidR="00241E08">
        <w:t>the version in</w:t>
      </w:r>
      <w:r w:rsidR="006806D4">
        <w:t xml:space="preserve"> Figure </w:t>
      </w:r>
      <w:r w:rsidR="0051572D">
        <w:t>4-</w:t>
      </w:r>
      <w:del w:id="345" w:author="David Keyes" w:date="2023-01-03T09:37:00Z">
        <w:r w:rsidR="0051572D" w:rsidDel="00122AB9">
          <w:delText>1</w:delText>
        </w:r>
        <w:r w:rsidR="006806D4" w:rsidDel="00122AB9">
          <w:delText xml:space="preserve">0 </w:delText>
        </w:r>
      </w:del>
      <w:ins w:id="346" w:author="David Keyes" w:date="2023-01-03T09:37:00Z">
        <w:r w:rsidR="00122AB9">
          <w:t xml:space="preserve">8 </w:t>
        </w:r>
      </w:ins>
      <w:r w:rsidR="006806D4">
        <w:t>appears to be tilted.</w:t>
      </w:r>
    </w:p>
    <w:p w14:paraId="2E9A3EAC" w14:textId="4BC2A104" w:rsidR="006806D4" w:rsidRDefault="006806D4" w:rsidP="00203E9D">
      <w:pPr>
        <w:pStyle w:val="GraphicSlug"/>
      </w:pPr>
      <w:r>
        <w:t>[F040</w:t>
      </w:r>
      <w:ins w:id="347" w:author="David Keyes" w:date="2023-01-03T09:37:00Z">
        <w:r w:rsidR="00122AB9">
          <w:t>08</w:t>
        </w:r>
      </w:ins>
      <w:del w:id="348" w:author="David Keyes" w:date="2023-01-03T09:37:00Z">
        <w:r w:rsidDel="00122AB9">
          <w:delText>10</w:delText>
        </w:r>
      </w:del>
      <w:r>
        <w:t>.pdf]</w:t>
      </w:r>
    </w:p>
    <w:p w14:paraId="6E632905" w14:textId="77777777" w:rsidR="006806D4" w:rsidRDefault="006806D4" w:rsidP="006806D4">
      <w:pPr>
        <w:pStyle w:val="CaptionedFigure"/>
      </w:pPr>
      <w:r>
        <w:rPr>
          <w:noProof/>
        </w:rPr>
        <w:drawing>
          <wp:inline distT="0" distB="0" distL="0" distR="0" wp14:anchorId="49B7597B" wp14:editId="19F0AB16">
            <wp:extent cx="4602684" cy="3682147"/>
            <wp:effectExtent l="0" t="0" r="0" b="0"/>
            <wp:docPr id="198" name="Picture" descr="Figure 4.10: A map of Wyoming counties using the Albers equal-area conic convenience projection"/>
            <wp:cNvGraphicFramePr/>
            <a:graphic xmlns:a="http://schemas.openxmlformats.org/drawingml/2006/main">
              <a:graphicData uri="http://schemas.openxmlformats.org/drawingml/2006/picture">
                <pic:pic xmlns:pic="http://schemas.openxmlformats.org/drawingml/2006/picture">
                  <pic:nvPicPr>
                    <pic:cNvPr id="199" name="Picture" descr="maps_files/figure-docx/wyoming-counties-map-5070-1.png"/>
                    <pic:cNvPicPr>
                      <a:picLocks noChangeAspect="1" noChangeArrowheads="1"/>
                    </pic:cNvPicPr>
                  </pic:nvPicPr>
                  <pic:blipFill>
                    <a:blip r:embed="rId17"/>
                    <a:stretch>
                      <a:fillRect/>
                    </a:stretch>
                  </pic:blipFill>
                  <pic:spPr bwMode="auto">
                    <a:xfrm>
                      <a:off x="0" y="0"/>
                      <a:ext cx="4602684" cy="3682147"/>
                    </a:xfrm>
                    <a:prstGeom prst="rect">
                      <a:avLst/>
                    </a:prstGeom>
                    <a:noFill/>
                    <a:ln w="9525">
                      <a:noFill/>
                      <a:headEnd/>
                      <a:tailEnd/>
                    </a:ln>
                  </pic:spPr>
                </pic:pic>
              </a:graphicData>
            </a:graphic>
          </wp:inline>
        </w:drawing>
      </w:r>
    </w:p>
    <w:p w14:paraId="6D298B2B" w14:textId="6DF5941B" w:rsidR="006806D4" w:rsidRDefault="006806D4" w:rsidP="009C4AF0">
      <w:pPr>
        <w:pStyle w:val="CaptionLine"/>
      </w:pPr>
      <w:r>
        <w:t>A map of Wyoming counties using the Albers equal-area conic convenience projection</w:t>
      </w:r>
    </w:p>
    <w:p w14:paraId="6DCCCF41" w14:textId="77777777" w:rsidR="006806D4" w:rsidRDefault="006806D4" w:rsidP="00010CA3">
      <w:pPr>
        <w:pStyle w:val="Body"/>
      </w:pPr>
      <w:r>
        <w:t xml:space="preserve">If you’re curious about how to change projections when making maps of your own, fear not. You’ll see how to do this when we look at </w:t>
      </w:r>
      <w:proofErr w:type="spellStart"/>
      <w:r>
        <w:t>Abdoul</w:t>
      </w:r>
      <w:proofErr w:type="spellEnd"/>
      <w:r>
        <w:t xml:space="preserve"> </w:t>
      </w:r>
      <w:proofErr w:type="spellStart"/>
      <w:r>
        <w:t>Madjid’s</w:t>
      </w:r>
      <w:proofErr w:type="spellEnd"/>
      <w:r>
        <w:t xml:space="preserve"> map. And if you want to know how to choose appropriate projections for your maps, check out the conclusion of the chapter.</w:t>
      </w:r>
    </w:p>
    <w:p w14:paraId="6537DA56" w14:textId="77777777" w:rsidR="006806D4" w:rsidRPr="00C17CCC" w:rsidRDefault="006806D4" w:rsidP="00C17CCC">
      <w:pPr>
        <w:pStyle w:val="HeadB"/>
      </w:pPr>
      <w:bookmarkStart w:id="349" w:name="_Toc121914029"/>
      <w:bookmarkStart w:id="350" w:name="the-geometry-column"/>
      <w:bookmarkEnd w:id="344"/>
      <w:r w:rsidRPr="00C17CCC">
        <w:t xml:space="preserve">The </w:t>
      </w:r>
      <w:r w:rsidRPr="00D45CB1">
        <w:rPr>
          <w:rStyle w:val="Literal"/>
          <w:rFonts w:ascii="Arial" w:hAnsi="Arial" w:cs="FuturaPTCond-BoldObl"/>
          <w:color w:val="000000"/>
        </w:rPr>
        <w:t>geometry</w:t>
      </w:r>
      <w:r w:rsidRPr="00C17CCC">
        <w:t xml:space="preserve"> Column</w:t>
      </w:r>
      <w:bookmarkEnd w:id="349"/>
    </w:p>
    <w:p w14:paraId="2ABFFA79" w14:textId="4B754388" w:rsidR="006806D4" w:rsidRDefault="006806D4" w:rsidP="00010CA3">
      <w:pPr>
        <w:pStyle w:val="Body"/>
      </w:pPr>
      <w:r>
        <w:t xml:space="preserve">In addition to the metadata, </w:t>
      </w:r>
      <w:r w:rsidR="007A0510">
        <w:t xml:space="preserve">our simple features </w:t>
      </w:r>
      <w:r>
        <w:t xml:space="preserve">data </w:t>
      </w:r>
      <w:r w:rsidR="007A0510">
        <w:t>differs from</w:t>
      </w:r>
      <w:r>
        <w:t xml:space="preserve"> traditional data frames</w:t>
      </w:r>
      <w:r w:rsidR="007A0510">
        <w:t xml:space="preserve"> in another respect: its</w:t>
      </w:r>
      <w:r>
        <w:t xml:space="preserve"> </w:t>
      </w:r>
      <w:r w:rsidRPr="00010CA3">
        <w:rPr>
          <w:rStyle w:val="Literal"/>
        </w:rPr>
        <w:t>geometry</w:t>
      </w:r>
      <w:r>
        <w:t xml:space="preserve"> column. As you probably guessed from the name, </w:t>
      </w:r>
      <w:r w:rsidR="00FC45E9">
        <w:t>it</w:t>
      </w:r>
      <w:r>
        <w:t xml:space="preserve"> holds the data needed to make our maps.</w:t>
      </w:r>
    </w:p>
    <w:p w14:paraId="21F8B6A5" w14:textId="1E5B3069" w:rsidR="006806D4" w:rsidRDefault="00063ED0" w:rsidP="00010CA3">
      <w:pPr>
        <w:pStyle w:val="Body"/>
      </w:pPr>
      <w:r>
        <w:t xml:space="preserve">To understand how this works, consider the </w:t>
      </w:r>
      <w:r w:rsidR="006806D4">
        <w:t>connect-the-dots drawings</w:t>
      </w:r>
      <w:r>
        <w:t xml:space="preserve"> you probably completed as a kid</w:t>
      </w:r>
      <w:r w:rsidR="006806D4">
        <w:t xml:space="preserve">. As you added lines to connect one point to the next, the subject of your </w:t>
      </w:r>
      <w:r w:rsidR="006806D4">
        <w:lastRenderedPageBreak/>
        <w:t xml:space="preserve">drawing </w:t>
      </w:r>
      <w:r>
        <w:t>became clear</w:t>
      </w:r>
      <w:r w:rsidR="006806D4">
        <w:t xml:space="preserve">. The geometry column is similar. It has a set of numbers, each of which corresponds to a point. If you’re using </w:t>
      </w:r>
      <w:r w:rsidR="006806D4" w:rsidRPr="00D45CB1">
        <w:rPr>
          <w:rStyle w:val="Literal"/>
        </w:rPr>
        <w:t>LINESTRING</w:t>
      </w:r>
      <w:r w:rsidR="006806D4">
        <w:t>/</w:t>
      </w:r>
      <w:r w:rsidR="006806D4" w:rsidRPr="00D45CB1">
        <w:rPr>
          <w:rStyle w:val="Literal"/>
        </w:rPr>
        <w:t>MULTILINESTRING</w:t>
      </w:r>
      <w:r w:rsidR="006806D4">
        <w:t xml:space="preserve"> or </w:t>
      </w:r>
      <w:r w:rsidR="006806D4" w:rsidRPr="00D45CB1">
        <w:rPr>
          <w:rStyle w:val="Literal"/>
        </w:rPr>
        <w:t>POLYGON</w:t>
      </w:r>
      <w:r w:rsidR="006806D4">
        <w:t>/</w:t>
      </w:r>
      <w:r w:rsidR="006806D4" w:rsidRPr="00D45CB1">
        <w:rPr>
          <w:rStyle w:val="Literal"/>
        </w:rPr>
        <w:t>MULTIPOLYGON</w:t>
      </w:r>
      <w:r w:rsidR="006806D4">
        <w:t xml:space="preserve"> simple features data, ggplot uses the </w:t>
      </w:r>
      <w:r>
        <w:t xml:space="preserve">numbers </w:t>
      </w:r>
      <w:r w:rsidR="006806D4">
        <w:t>in the geometry column to draw each point and then add</w:t>
      </w:r>
      <w:r>
        <w:t>s</w:t>
      </w:r>
      <w:r w:rsidR="006806D4">
        <w:t xml:space="preserve"> lines to connect the points</w:t>
      </w:r>
      <w:r>
        <w:t>.</w:t>
      </w:r>
      <w:r w:rsidR="006806D4">
        <w:t xml:space="preserve"> </w:t>
      </w:r>
      <w:r>
        <w:t>I</w:t>
      </w:r>
      <w:r w:rsidR="006806D4">
        <w:t xml:space="preserve">f you’re using </w:t>
      </w:r>
      <w:r w:rsidR="006806D4" w:rsidRPr="00D45CB1">
        <w:rPr>
          <w:rStyle w:val="Literal"/>
        </w:rPr>
        <w:t>POINT/MULTIPOINT</w:t>
      </w:r>
      <w:r w:rsidR="006806D4">
        <w:t xml:space="preserve"> data, it draws the points but doesn’t connect them.</w:t>
      </w:r>
    </w:p>
    <w:p w14:paraId="5D83A4BE" w14:textId="54D2D632" w:rsidR="006806D4" w:rsidRDefault="00063ED0" w:rsidP="00010CA3">
      <w:pPr>
        <w:pStyle w:val="Body"/>
      </w:pPr>
      <w:r>
        <w:t>Once again,</w:t>
      </w:r>
      <w:r w:rsidR="006806D4">
        <w:t xml:space="preserve"> you never have to worry about the</w:t>
      </w:r>
      <w:r w:rsidR="00806A3E">
        <w:t>se</w:t>
      </w:r>
      <w:r w:rsidR="006806D4">
        <w:t xml:space="preserve"> details </w:t>
      </w:r>
      <w:r w:rsidR="00806A3E">
        <w:t xml:space="preserve">or </w:t>
      </w:r>
      <w:r w:rsidR="006806D4">
        <w:t xml:space="preserve">look in any depth at </w:t>
      </w:r>
      <w:r w:rsidR="00806A3E">
        <w:t>the</w:t>
      </w:r>
      <w:r w:rsidR="006806D4">
        <w:t xml:space="preserve"> </w:t>
      </w:r>
      <w:r w:rsidR="006806D4" w:rsidRPr="00D45CB1">
        <w:rPr>
          <w:rStyle w:val="Literal"/>
        </w:rPr>
        <w:t>geometry</w:t>
      </w:r>
      <w:r w:rsidR="006806D4">
        <w:t xml:space="preserve"> column. </w:t>
      </w:r>
    </w:p>
    <w:p w14:paraId="1E53EDD5" w14:textId="77777777" w:rsidR="006806D4" w:rsidRPr="003139C0" w:rsidRDefault="006806D4" w:rsidP="003139C0">
      <w:pPr>
        <w:pStyle w:val="HeadA"/>
      </w:pPr>
      <w:bookmarkStart w:id="351" w:name="_Toc121914030"/>
      <w:bookmarkStart w:id="352" w:name="recreating-the-covid-map"/>
      <w:bookmarkEnd w:id="197"/>
      <w:bookmarkEnd w:id="350"/>
      <w:r w:rsidRPr="003139C0">
        <w:t>Recreating the COVID Map</w:t>
      </w:r>
      <w:bookmarkEnd w:id="351"/>
    </w:p>
    <w:p w14:paraId="369D713A" w14:textId="2D0EA541" w:rsidR="006806D4" w:rsidRDefault="006806D4" w:rsidP="00BB2F65">
      <w:pPr>
        <w:pStyle w:val="Body"/>
      </w:pPr>
      <w:r>
        <w:t xml:space="preserve">Now that </w:t>
      </w:r>
      <w:r w:rsidR="00BB2F65">
        <w:t>you understand</w:t>
      </w:r>
      <w:r>
        <w:t xml:space="preserve"> the basics of geospatial data, let’s </w:t>
      </w:r>
      <w:r w:rsidR="00BB2F65">
        <w:t>walk through the code Madjid used to make his COVID-19 map</w:t>
      </w:r>
      <w:r>
        <w:t>.</w:t>
      </w:r>
      <w:r w:rsidR="00BB2F65">
        <w:t>, which makes use of the</w:t>
      </w:r>
      <w:r>
        <w:t xml:space="preserve"> geometry types, dimensions, bounding boxes, projections, and the </w:t>
      </w:r>
      <w:r w:rsidRPr="00010CA3">
        <w:rPr>
          <w:rStyle w:val="Literal"/>
        </w:rPr>
        <w:t>geometry</w:t>
      </w:r>
      <w:r>
        <w:t xml:space="preserve"> column</w:t>
      </w:r>
      <w:r w:rsidR="00BB2F65">
        <w:t xml:space="preserve"> we just explored</w:t>
      </w:r>
      <w:r>
        <w:t xml:space="preserve">. </w:t>
      </w:r>
      <w:r w:rsidR="00BB2F65">
        <w:t>(</w:t>
      </w:r>
      <w:r>
        <w:t>I’ve made some small modifications to the code to make the final map fit on the page.</w:t>
      </w:r>
      <w:r w:rsidR="00BB2F65">
        <w:t xml:space="preserve">) </w:t>
      </w:r>
      <w:r>
        <w:t>Let’s begin by loading few packages</w:t>
      </w:r>
      <w:r w:rsidR="00BB2F65">
        <w:t>:</w:t>
      </w:r>
      <w:r>
        <w:t xml:space="preserve"> </w:t>
      </w:r>
    </w:p>
    <w:p w14:paraId="07083184" w14:textId="77777777" w:rsidR="004C6ED5" w:rsidRPr="00D45CB1" w:rsidRDefault="006806D4" w:rsidP="0018273C">
      <w:pPr>
        <w:pStyle w:val="Code"/>
      </w:pPr>
      <w:r w:rsidRPr="00D45CB1">
        <w:t>library(</w:t>
      </w:r>
      <w:proofErr w:type="spellStart"/>
      <w:r w:rsidRPr="00D45CB1">
        <w:t>tidyverse</w:t>
      </w:r>
      <w:proofErr w:type="spellEnd"/>
      <w:r w:rsidRPr="00D45CB1">
        <w:t>)</w:t>
      </w:r>
    </w:p>
    <w:p w14:paraId="6A03A768" w14:textId="77777777" w:rsidR="004C6ED5" w:rsidRPr="00D45CB1" w:rsidRDefault="006806D4" w:rsidP="0018273C">
      <w:pPr>
        <w:pStyle w:val="Code"/>
      </w:pPr>
      <w:r w:rsidRPr="00D45CB1">
        <w:t>library(</w:t>
      </w:r>
      <w:proofErr w:type="spellStart"/>
      <w:r w:rsidRPr="00D45CB1">
        <w:t>albersusa</w:t>
      </w:r>
      <w:proofErr w:type="spellEnd"/>
      <w:r w:rsidRPr="00D45CB1">
        <w:t>)</w:t>
      </w:r>
    </w:p>
    <w:p w14:paraId="36190C0E" w14:textId="77777777" w:rsidR="004C6ED5" w:rsidRPr="00D45CB1" w:rsidRDefault="006806D4" w:rsidP="0018273C">
      <w:pPr>
        <w:pStyle w:val="Code"/>
      </w:pPr>
      <w:r w:rsidRPr="00D45CB1">
        <w:t>library(sf)</w:t>
      </w:r>
    </w:p>
    <w:p w14:paraId="10648A8D" w14:textId="77777777" w:rsidR="004C6ED5" w:rsidRPr="00D45CB1" w:rsidRDefault="006806D4" w:rsidP="0018273C">
      <w:pPr>
        <w:pStyle w:val="Code"/>
      </w:pPr>
      <w:r w:rsidRPr="00D45CB1">
        <w:t>library(zoo)</w:t>
      </w:r>
    </w:p>
    <w:p w14:paraId="510D88C6" w14:textId="36D810EE" w:rsidR="006806D4" w:rsidRDefault="006806D4" w:rsidP="0018273C">
      <w:pPr>
        <w:pStyle w:val="Code"/>
      </w:pPr>
      <w:r w:rsidRPr="00D45CB1">
        <w:t>library(</w:t>
      </w:r>
      <w:proofErr w:type="spellStart"/>
      <w:r w:rsidRPr="00D45CB1">
        <w:t>colorspace</w:t>
      </w:r>
      <w:proofErr w:type="spellEnd"/>
      <w:r w:rsidRPr="00D45CB1">
        <w:t>)</w:t>
      </w:r>
    </w:p>
    <w:p w14:paraId="1A0E3B0D" w14:textId="2C4BA8B5" w:rsidR="00BB2F65" w:rsidRPr="00D45CB1" w:rsidRDefault="00BB2F65" w:rsidP="00D45CB1">
      <w:pPr>
        <w:pStyle w:val="Body"/>
      </w:pPr>
      <w:r>
        <w:t xml:space="preserve">We’ll use </w:t>
      </w:r>
      <w:proofErr w:type="spellStart"/>
      <w:r w:rsidRPr="00010CA3">
        <w:rPr>
          <w:rStyle w:val="Literal"/>
        </w:rPr>
        <w:t>tidyverse</w:t>
      </w:r>
      <w:proofErr w:type="spellEnd"/>
      <w:r>
        <w:t xml:space="preserve"> to import data, manipulate it, and plot it (with ggplot). The </w:t>
      </w:r>
      <w:proofErr w:type="spellStart"/>
      <w:r w:rsidRPr="00010CA3">
        <w:rPr>
          <w:rStyle w:val="Literal"/>
        </w:rPr>
        <w:t>albersusa</w:t>
      </w:r>
      <w:proofErr w:type="spellEnd"/>
      <w:r>
        <w:t xml:space="preserve"> package will give us </w:t>
      </w:r>
      <w:r w:rsidR="002645BF">
        <w:t>access to</w:t>
      </w:r>
      <w:r>
        <w:t xml:space="preserve"> geospatial data, and the </w:t>
      </w:r>
      <w:r w:rsidRPr="00010CA3">
        <w:rPr>
          <w:rStyle w:val="Literal"/>
        </w:rPr>
        <w:t>sf</w:t>
      </w:r>
      <w:r>
        <w:t xml:space="preserve"> package will enable us to change its coordinate reference system to use an appropriate projection. The </w:t>
      </w:r>
      <w:r w:rsidRPr="00010CA3">
        <w:rPr>
          <w:rStyle w:val="Literal"/>
        </w:rPr>
        <w:t>zoo</w:t>
      </w:r>
      <w:r>
        <w:t xml:space="preserve"> package has functions for calculating rolling averages, and the </w:t>
      </w:r>
      <w:proofErr w:type="spellStart"/>
      <w:r w:rsidRPr="00010CA3">
        <w:rPr>
          <w:rStyle w:val="Literal"/>
        </w:rPr>
        <w:t>colorspace</w:t>
      </w:r>
      <w:proofErr w:type="spellEnd"/>
      <w:r>
        <w:t xml:space="preserve"> package gives us a color scale that highlights the data well.</w:t>
      </w:r>
    </w:p>
    <w:p w14:paraId="0F44F172" w14:textId="54E6177D" w:rsidR="006806D4" w:rsidRDefault="006806D4" w:rsidP="00D45CB1">
      <w:pPr>
        <w:pStyle w:val="HeadB"/>
        <w:tabs>
          <w:tab w:val="left" w:pos="4160"/>
        </w:tabs>
      </w:pPr>
      <w:bookmarkStart w:id="353" w:name="_Toc121914031"/>
      <w:bookmarkStart w:id="354" w:name="importing-our-data"/>
      <w:r>
        <w:t xml:space="preserve">Importing </w:t>
      </w:r>
      <w:r w:rsidR="00BB2F65">
        <w:t>the</w:t>
      </w:r>
      <w:r>
        <w:t xml:space="preserve"> Data</w:t>
      </w:r>
      <w:bookmarkEnd w:id="353"/>
    </w:p>
    <w:p w14:paraId="1B418ECD" w14:textId="187F66DA" w:rsidR="006806D4" w:rsidRDefault="006806D4" w:rsidP="00BB2F65">
      <w:pPr>
        <w:pStyle w:val="Body"/>
      </w:pPr>
      <w:r>
        <w:t xml:space="preserve">Next, let’s import the data we need. </w:t>
      </w:r>
      <w:r w:rsidR="00BB2F65">
        <w:t>We requ</w:t>
      </w:r>
      <w:r w:rsidR="002645BF">
        <w:t>i</w:t>
      </w:r>
      <w:r w:rsidR="00BB2F65">
        <w:t>re</w:t>
      </w:r>
      <w:r>
        <w:t xml:space="preserve"> three pieces of data:</w:t>
      </w:r>
      <w:r w:rsidR="00BB2F65">
        <w:t xml:space="preserve"> </w:t>
      </w:r>
      <w:r>
        <w:t>COVID rates by state over time</w:t>
      </w:r>
      <w:r w:rsidR="00BB2F65">
        <w:t>, s</w:t>
      </w:r>
      <w:r>
        <w:t>tate populations</w:t>
      </w:r>
      <w:r w:rsidR="00BB2F65">
        <w:t>, and g</w:t>
      </w:r>
      <w:r>
        <w:t xml:space="preserve">eospatial </w:t>
      </w:r>
      <w:r w:rsidR="002645BF">
        <w:t>information</w:t>
      </w:r>
      <w:r w:rsidR="00BB2F65">
        <w:t>.</w:t>
      </w:r>
      <w:r>
        <w:t xml:space="preserve"> Madjid imported each of these pieces of data separately and then merged them, and we’ll do the same.</w:t>
      </w:r>
    </w:p>
    <w:p w14:paraId="3D10180E" w14:textId="03EE1534" w:rsidR="006806D4" w:rsidRDefault="006806D4" w:rsidP="00010CA3">
      <w:pPr>
        <w:pStyle w:val="Body"/>
      </w:pPr>
      <w:r>
        <w:t xml:space="preserve">First, we import COVID data. </w:t>
      </w:r>
      <w:ins w:id="355" w:author="David Keyes" w:date="2023-03-09T11:24:00Z">
        <w:r w:rsidR="003D6968">
          <w:t xml:space="preserve">I’ve taken </w:t>
        </w:r>
      </w:ins>
      <w:del w:id="356" w:author="David Keyes" w:date="2023-03-09T11:24:00Z">
        <w:r w:rsidDel="003D6968">
          <w:delText xml:space="preserve">This </w:delText>
        </w:r>
      </w:del>
      <w:ins w:id="357" w:author="David Keyes" w:date="2023-03-09T11:24:00Z">
        <w:r w:rsidR="003D6968">
          <w:t xml:space="preserve">this </w:t>
        </w:r>
      </w:ins>
      <w:r>
        <w:t xml:space="preserve">data </w:t>
      </w:r>
      <w:del w:id="358" w:author="David Keyes" w:date="2023-03-09T11:24:00Z">
        <w:r w:rsidDel="003D6968">
          <w:delText xml:space="preserve">comes directly </w:delText>
        </w:r>
      </w:del>
      <w:r>
        <w:t>from</w:t>
      </w:r>
      <w:r w:rsidRPr="002E70D2">
        <w:rPr>
          <w:rStyle w:val="Italic"/>
        </w:rPr>
        <w:t xml:space="preserve"> </w:t>
      </w:r>
      <w:r w:rsidR="002645BF" w:rsidRPr="002E70D2">
        <w:rPr>
          <w:rStyle w:val="Italic"/>
        </w:rPr>
        <w:t>T</w:t>
      </w:r>
      <w:r w:rsidRPr="002E70D2">
        <w:rPr>
          <w:rStyle w:val="Italic"/>
        </w:rPr>
        <w:t>he</w:t>
      </w:r>
      <w:r>
        <w:t xml:space="preserve"> </w:t>
      </w:r>
      <w:r w:rsidRPr="00C50FCE">
        <w:rPr>
          <w:rStyle w:val="Italic"/>
        </w:rPr>
        <w:t>New York Times</w:t>
      </w:r>
      <w:r>
        <w:t xml:space="preserve">, which publishes daily case rates by state as a CSV file on </w:t>
      </w:r>
      <w:r w:rsidR="00806A3E">
        <w:t>its</w:t>
      </w:r>
      <w:r>
        <w:t xml:space="preserve"> GitHub account. I’ve dropped the </w:t>
      </w:r>
      <w:proofErr w:type="spellStart"/>
      <w:r w:rsidRPr="00010CA3">
        <w:rPr>
          <w:rStyle w:val="Literal"/>
        </w:rPr>
        <w:t>fips</w:t>
      </w:r>
      <w:proofErr w:type="spellEnd"/>
      <w:r>
        <w:t xml:space="preserve"> variable</w:t>
      </w:r>
      <w:r w:rsidR="002645BF">
        <w:t>;</w:t>
      </w:r>
      <w:r>
        <w:t xml:space="preserve"> Federal Information Processing Standards</w:t>
      </w:r>
      <w:r w:rsidR="002645BF">
        <w:t xml:space="preserve"> (FIPS)</w:t>
      </w:r>
      <w:r>
        <w:t xml:space="preserve"> are numeric codes used to represent states</w:t>
      </w:r>
      <w:r w:rsidR="002645BF">
        <w:t>, but</w:t>
      </w:r>
      <w:r>
        <w:t xml:space="preserve"> we can </w:t>
      </w:r>
      <w:r w:rsidR="002645BF">
        <w:t>reference</w:t>
      </w:r>
      <w:r>
        <w:t xml:space="preserve"> state</w:t>
      </w:r>
      <w:r w:rsidR="002645BF">
        <w:t>s by their</w:t>
      </w:r>
      <w:r>
        <w:t xml:space="preserve"> name</w:t>
      </w:r>
      <w:r w:rsidR="002645BF">
        <w:t>s</w:t>
      </w:r>
      <w:r>
        <w:t xml:space="preserve"> instead</w:t>
      </w:r>
      <w:r w:rsidR="002645BF">
        <w:t>:</w:t>
      </w:r>
    </w:p>
    <w:p w14:paraId="424C8662" w14:textId="77777777" w:rsidR="00A54283" w:rsidRDefault="00A54283" w:rsidP="00A54283">
      <w:pPr>
        <w:pStyle w:val="Code"/>
        <w:rPr>
          <w:ins w:id="359" w:author="David Keyes" w:date="2023-03-09T11:27:00Z"/>
        </w:rPr>
      </w:pPr>
      <w:proofErr w:type="spellStart"/>
      <w:ins w:id="360" w:author="David Keyes" w:date="2023-03-09T11:27:00Z">
        <w:r>
          <w:t>covid_data</w:t>
        </w:r>
        <w:proofErr w:type="spellEnd"/>
        <w:r>
          <w:t xml:space="preserve"> &lt;- read_csv("https://data.rwithoutstatistics.com/covid-us-states.csv") %&gt;%</w:t>
        </w:r>
      </w:ins>
    </w:p>
    <w:p w14:paraId="755CB92A" w14:textId="0CCC4861" w:rsidR="00A54283" w:rsidRDefault="00A54283" w:rsidP="00A54283">
      <w:pPr>
        <w:pStyle w:val="Code"/>
        <w:rPr>
          <w:ins w:id="361" w:author="David Keyes" w:date="2023-03-09T11:27:00Z"/>
        </w:rPr>
      </w:pPr>
      <w:ins w:id="362" w:author="David Keyes" w:date="2023-03-09T11:27:00Z">
        <w:r>
          <w:t xml:space="preserve">  select(-</w:t>
        </w:r>
        <w:proofErr w:type="spellStart"/>
        <w:r>
          <w:t>fips</w:t>
        </w:r>
        <w:proofErr w:type="spellEnd"/>
        <w:r>
          <w:t>)</w:t>
        </w:r>
      </w:ins>
    </w:p>
    <w:p w14:paraId="0DEC5DF9" w14:textId="57BCA239" w:rsidR="004C6ED5" w:rsidRPr="002E70D2" w:rsidDel="00A54283" w:rsidRDefault="006806D4" w:rsidP="0018273C">
      <w:pPr>
        <w:pStyle w:val="Code"/>
        <w:rPr>
          <w:del w:id="363" w:author="David Keyes" w:date="2023-03-09T11:27:00Z"/>
        </w:rPr>
      </w:pPr>
      <w:del w:id="364" w:author="David Keyes" w:date="2023-03-09T11:27:00Z">
        <w:r w:rsidRPr="002E70D2" w:rsidDel="00A54283">
          <w:delText>covid_data &lt;- read_csv("https://raw.githubusercontent.com/nytimes/covid-19-data/master/us-states.csv") %&gt;%</w:delText>
        </w:r>
      </w:del>
    </w:p>
    <w:p w14:paraId="2D7792CD" w14:textId="228B7D02" w:rsidR="006806D4" w:rsidRPr="002E70D2" w:rsidDel="00A54283" w:rsidRDefault="006806D4" w:rsidP="0018273C">
      <w:pPr>
        <w:pStyle w:val="Code"/>
        <w:rPr>
          <w:del w:id="365" w:author="David Keyes" w:date="2023-03-09T11:27:00Z"/>
        </w:rPr>
      </w:pPr>
      <w:del w:id="366" w:author="David Keyes" w:date="2023-03-09T11:27:00Z">
        <w:r w:rsidRPr="002E70D2" w:rsidDel="00A54283">
          <w:delText xml:space="preserve">  select(-fips)</w:delText>
        </w:r>
      </w:del>
    </w:p>
    <w:p w14:paraId="5F478169" w14:textId="2212F61B" w:rsidR="006806D4" w:rsidRDefault="006806D4" w:rsidP="00010CA3">
      <w:pPr>
        <w:pStyle w:val="Body"/>
      </w:pPr>
      <w:r>
        <w:t xml:space="preserve">If </w:t>
      </w:r>
      <w:r w:rsidR="002645BF">
        <w:t>you</w:t>
      </w:r>
      <w:r>
        <w:t xml:space="preserve"> take a look at this data</w:t>
      </w:r>
      <w:r w:rsidR="002645BF">
        <w:t>, you</w:t>
      </w:r>
      <w:r>
        <w:t xml:space="preserve"> can see the arrival of the first COVID cases in the United States in January 2020.</w:t>
      </w:r>
    </w:p>
    <w:p w14:paraId="3DD49E6C" w14:textId="77777777" w:rsidR="004C6ED5" w:rsidRPr="001A1B68" w:rsidRDefault="006806D4" w:rsidP="0018273C">
      <w:pPr>
        <w:pStyle w:val="Code"/>
      </w:pPr>
      <w:r w:rsidRPr="002E70D2">
        <w:t xml:space="preserve">#&gt; # A </w:t>
      </w:r>
      <w:proofErr w:type="spellStart"/>
      <w:r w:rsidRPr="002E70D2">
        <w:t>tibble</w:t>
      </w:r>
      <w:proofErr w:type="spellEnd"/>
      <w:r w:rsidRPr="002E70D2">
        <w:t>: 56,006 × 4</w:t>
      </w:r>
    </w:p>
    <w:p w14:paraId="2C87A68E" w14:textId="77777777" w:rsidR="004C6ED5" w:rsidRPr="001A1B68" w:rsidRDefault="006806D4" w:rsidP="0018273C">
      <w:pPr>
        <w:pStyle w:val="Code"/>
      </w:pPr>
      <w:r w:rsidRPr="002E70D2">
        <w:t>#&gt;    date       state      cases deaths</w:t>
      </w:r>
    </w:p>
    <w:p w14:paraId="7CB5030F" w14:textId="77777777" w:rsidR="004C6ED5" w:rsidRPr="001A1B68" w:rsidRDefault="006806D4" w:rsidP="0018273C">
      <w:pPr>
        <w:pStyle w:val="Code"/>
      </w:pPr>
      <w:r w:rsidRPr="002E70D2">
        <w:t>#&gt;    &lt;date&gt;     &lt;chr&gt;      &lt;</w:t>
      </w:r>
      <w:proofErr w:type="spellStart"/>
      <w:r w:rsidRPr="002E70D2">
        <w:t>dbl</w:t>
      </w:r>
      <w:proofErr w:type="spellEnd"/>
      <w:proofErr w:type="gramStart"/>
      <w:r w:rsidRPr="002E70D2">
        <w:t>&gt;  &lt;</w:t>
      </w:r>
      <w:proofErr w:type="spellStart"/>
      <w:proofErr w:type="gramEnd"/>
      <w:r w:rsidRPr="002E70D2">
        <w:t>dbl</w:t>
      </w:r>
      <w:proofErr w:type="spellEnd"/>
      <w:r w:rsidRPr="002E70D2">
        <w:t>&gt;</w:t>
      </w:r>
    </w:p>
    <w:p w14:paraId="7F1502C1" w14:textId="77777777" w:rsidR="004C6ED5" w:rsidRPr="001A1B68" w:rsidRDefault="006806D4" w:rsidP="0018273C">
      <w:pPr>
        <w:pStyle w:val="Code"/>
      </w:pPr>
      <w:r w:rsidRPr="002E70D2">
        <w:t>#</w:t>
      </w:r>
      <w:proofErr w:type="gramStart"/>
      <w:r w:rsidRPr="002E70D2">
        <w:t>&gt;  1</w:t>
      </w:r>
      <w:proofErr w:type="gramEnd"/>
      <w:r w:rsidRPr="002E70D2">
        <w:t xml:space="preserve"> 2020-01-21 Washington     1      0</w:t>
      </w:r>
    </w:p>
    <w:p w14:paraId="796B6DB8" w14:textId="77777777" w:rsidR="004C6ED5" w:rsidRPr="001A1B68" w:rsidRDefault="006806D4" w:rsidP="0018273C">
      <w:pPr>
        <w:pStyle w:val="Code"/>
      </w:pPr>
      <w:r w:rsidRPr="002E70D2">
        <w:t>#</w:t>
      </w:r>
      <w:proofErr w:type="gramStart"/>
      <w:r w:rsidRPr="002E70D2">
        <w:t>&gt;  2</w:t>
      </w:r>
      <w:proofErr w:type="gramEnd"/>
      <w:r w:rsidRPr="002E70D2">
        <w:t xml:space="preserve"> 2020-01-22 Washington     1      0</w:t>
      </w:r>
    </w:p>
    <w:p w14:paraId="76BD36B0" w14:textId="77777777" w:rsidR="004C6ED5" w:rsidRPr="001A1B68" w:rsidRDefault="006806D4" w:rsidP="0018273C">
      <w:pPr>
        <w:pStyle w:val="Code"/>
      </w:pPr>
      <w:r w:rsidRPr="002E70D2">
        <w:t>#</w:t>
      </w:r>
      <w:proofErr w:type="gramStart"/>
      <w:r w:rsidRPr="002E70D2">
        <w:t>&gt;  3</w:t>
      </w:r>
      <w:proofErr w:type="gramEnd"/>
      <w:r w:rsidRPr="002E70D2">
        <w:t xml:space="preserve"> 2020-01-23 Washington     1      0</w:t>
      </w:r>
    </w:p>
    <w:p w14:paraId="02E5C13F" w14:textId="77777777" w:rsidR="004C6ED5" w:rsidRPr="001A1B68" w:rsidRDefault="006806D4" w:rsidP="0018273C">
      <w:pPr>
        <w:pStyle w:val="Code"/>
      </w:pPr>
      <w:r w:rsidRPr="002E70D2">
        <w:t>#</w:t>
      </w:r>
      <w:proofErr w:type="gramStart"/>
      <w:r w:rsidRPr="002E70D2">
        <w:t>&gt;  4</w:t>
      </w:r>
      <w:proofErr w:type="gramEnd"/>
      <w:r w:rsidRPr="002E70D2">
        <w:t xml:space="preserve"> 2020-01-24 Illinois       1      0</w:t>
      </w:r>
    </w:p>
    <w:p w14:paraId="1DB61D1D" w14:textId="77777777" w:rsidR="004C6ED5" w:rsidRPr="001A1B68" w:rsidRDefault="006806D4" w:rsidP="0018273C">
      <w:pPr>
        <w:pStyle w:val="Code"/>
      </w:pPr>
      <w:r w:rsidRPr="002E70D2">
        <w:t>#</w:t>
      </w:r>
      <w:proofErr w:type="gramStart"/>
      <w:r w:rsidRPr="002E70D2">
        <w:t>&gt;  5</w:t>
      </w:r>
      <w:proofErr w:type="gramEnd"/>
      <w:r w:rsidRPr="002E70D2">
        <w:t xml:space="preserve"> 2020-01-24 Washington     1      0</w:t>
      </w:r>
    </w:p>
    <w:p w14:paraId="62B162A8" w14:textId="77777777" w:rsidR="004C6ED5" w:rsidRPr="001A1B68" w:rsidRDefault="006806D4" w:rsidP="0018273C">
      <w:pPr>
        <w:pStyle w:val="Code"/>
      </w:pPr>
      <w:r w:rsidRPr="002E70D2">
        <w:t>#</w:t>
      </w:r>
      <w:proofErr w:type="gramStart"/>
      <w:r w:rsidRPr="002E70D2">
        <w:t>&gt;  6</w:t>
      </w:r>
      <w:proofErr w:type="gramEnd"/>
      <w:r w:rsidRPr="002E70D2">
        <w:t xml:space="preserve"> 2020-01-25 California     1      0</w:t>
      </w:r>
    </w:p>
    <w:p w14:paraId="2FE3C145" w14:textId="77777777" w:rsidR="004C6ED5" w:rsidRPr="001A1B68" w:rsidRDefault="006806D4" w:rsidP="0018273C">
      <w:pPr>
        <w:pStyle w:val="Code"/>
      </w:pPr>
      <w:r w:rsidRPr="002E70D2">
        <w:t>#</w:t>
      </w:r>
      <w:proofErr w:type="gramStart"/>
      <w:r w:rsidRPr="002E70D2">
        <w:t>&gt;  7</w:t>
      </w:r>
      <w:proofErr w:type="gramEnd"/>
      <w:r w:rsidRPr="002E70D2">
        <w:t xml:space="preserve"> 2020-01-25 Illinois       1      0</w:t>
      </w:r>
    </w:p>
    <w:p w14:paraId="1D8802F2" w14:textId="77777777" w:rsidR="004C6ED5" w:rsidRPr="001A1B68" w:rsidRDefault="006806D4" w:rsidP="0018273C">
      <w:pPr>
        <w:pStyle w:val="Code"/>
      </w:pPr>
      <w:r w:rsidRPr="002E70D2">
        <w:t>#</w:t>
      </w:r>
      <w:proofErr w:type="gramStart"/>
      <w:r w:rsidRPr="002E70D2">
        <w:t>&gt;  8</w:t>
      </w:r>
      <w:proofErr w:type="gramEnd"/>
      <w:r w:rsidRPr="002E70D2">
        <w:t xml:space="preserve"> 2020-01-25 Washington     1      0</w:t>
      </w:r>
    </w:p>
    <w:p w14:paraId="58D00F9E" w14:textId="77777777" w:rsidR="004C6ED5" w:rsidRPr="001A1B68" w:rsidRDefault="006806D4" w:rsidP="0018273C">
      <w:pPr>
        <w:pStyle w:val="Code"/>
      </w:pPr>
      <w:r w:rsidRPr="002E70D2">
        <w:t>#</w:t>
      </w:r>
      <w:proofErr w:type="gramStart"/>
      <w:r w:rsidRPr="002E70D2">
        <w:t>&gt;  9</w:t>
      </w:r>
      <w:proofErr w:type="gramEnd"/>
      <w:r w:rsidRPr="002E70D2">
        <w:t xml:space="preserve"> 2020-01-26 Arizona        1      0</w:t>
      </w:r>
    </w:p>
    <w:p w14:paraId="6DE76465" w14:textId="77777777" w:rsidR="004C6ED5" w:rsidRPr="001A1B68" w:rsidRDefault="006806D4" w:rsidP="0018273C">
      <w:pPr>
        <w:pStyle w:val="Code"/>
      </w:pPr>
      <w:r w:rsidRPr="002E70D2">
        <w:lastRenderedPageBreak/>
        <w:t>#&gt; 10 2020-01-26 California     2      0</w:t>
      </w:r>
    </w:p>
    <w:p w14:paraId="553C8929" w14:textId="7F7C691A" w:rsidR="006806D4" w:rsidRPr="002E70D2" w:rsidRDefault="002645BF" w:rsidP="0018273C">
      <w:pPr>
        <w:pStyle w:val="Code"/>
        <w:rPr>
          <w:rStyle w:val="LiteralItalic"/>
        </w:rPr>
      </w:pPr>
      <w:commentRangeStart w:id="367"/>
      <w:commentRangeStart w:id="368"/>
      <w:commentRangeStart w:id="369"/>
      <w:r w:rsidRPr="002E70D2">
        <w:rPr>
          <w:rStyle w:val="LiteralItalic"/>
        </w:rPr>
        <w:t>--snip--</w:t>
      </w:r>
      <w:commentRangeEnd w:id="367"/>
      <w:r>
        <w:rPr>
          <w:rStyle w:val="CommentReference"/>
          <w:rFonts w:asciiTheme="minorHAnsi" w:eastAsiaTheme="minorHAnsi" w:hAnsiTheme="minorHAnsi" w:cstheme="minorBidi"/>
          <w:color w:val="auto"/>
          <w:lang w:eastAsia="en-US"/>
        </w:rPr>
        <w:commentReference w:id="367"/>
      </w:r>
      <w:commentRangeEnd w:id="368"/>
      <w:r w:rsidR="002E70D2">
        <w:rPr>
          <w:rStyle w:val="CommentReference"/>
          <w:rFonts w:asciiTheme="minorHAnsi" w:eastAsiaTheme="minorHAnsi" w:hAnsiTheme="minorHAnsi" w:cstheme="minorBidi"/>
          <w:color w:val="auto"/>
          <w:lang w:eastAsia="en-US"/>
        </w:rPr>
        <w:commentReference w:id="368"/>
      </w:r>
      <w:commentRangeEnd w:id="369"/>
      <w:r w:rsidR="002E70D2">
        <w:rPr>
          <w:rStyle w:val="CommentReference"/>
          <w:rFonts w:asciiTheme="minorHAnsi" w:eastAsiaTheme="minorHAnsi" w:hAnsiTheme="minorHAnsi" w:cstheme="minorBidi"/>
          <w:color w:val="auto"/>
          <w:lang w:eastAsia="en-US"/>
        </w:rPr>
        <w:commentReference w:id="369"/>
      </w:r>
    </w:p>
    <w:p w14:paraId="0E66D8F1" w14:textId="7B1E04F0" w:rsidR="006806D4" w:rsidRDefault="006806D4" w:rsidP="00010CA3">
      <w:pPr>
        <w:pStyle w:val="Body"/>
      </w:pPr>
      <w:proofErr w:type="spellStart"/>
      <w:r>
        <w:t>Madjid</w:t>
      </w:r>
      <w:r w:rsidR="002645BF">
        <w:t>’s</w:t>
      </w:r>
      <w:proofErr w:type="spellEnd"/>
      <w:r w:rsidR="002645BF">
        <w:t xml:space="preserve"> map</w:t>
      </w:r>
      <w:r>
        <w:t xml:space="preserve"> shows per capita rates</w:t>
      </w:r>
      <w:r w:rsidR="002E70D2">
        <w:t xml:space="preserve"> (rates per 100,000 people)</w:t>
      </w:r>
      <w:r w:rsidR="002645BF">
        <w:t xml:space="preserve"> rather than absolute rates</w:t>
      </w:r>
      <w:r w:rsidR="002E70D2">
        <w:t xml:space="preserve"> (the rates without consideration for a state’s population)</w:t>
      </w:r>
      <w:r>
        <w:t xml:space="preserve">. So, to recreate his maps, we need to </w:t>
      </w:r>
      <w:r w:rsidR="00806A3E">
        <w:t>obtain</w:t>
      </w:r>
      <w:r>
        <w:t xml:space="preserve"> data on </w:t>
      </w:r>
      <w:r w:rsidR="00806A3E">
        <w:t xml:space="preserve">each state’s </w:t>
      </w:r>
      <w:r>
        <w:t>population. Madjid downloaded this data as a CSV</w:t>
      </w:r>
      <w:r w:rsidR="00EC615E">
        <w:t>:</w:t>
      </w:r>
      <w:r>
        <w:t xml:space="preserve"> </w:t>
      </w:r>
    </w:p>
    <w:p w14:paraId="5A659E6C" w14:textId="56DA29C1" w:rsidR="004C6ED5" w:rsidRPr="00B74A2F" w:rsidDel="00220001" w:rsidRDefault="006806D4" w:rsidP="00CD36CE">
      <w:pPr>
        <w:pStyle w:val="Code"/>
        <w:rPr>
          <w:del w:id="370" w:author="David Keyes" w:date="2023-03-09T11:20:00Z"/>
        </w:rPr>
      </w:pPr>
      <w:del w:id="371" w:author="David Keyes" w:date="2023-03-09T11:20:00Z">
        <w:r w:rsidRPr="00B74A2F" w:rsidDel="00220001">
          <w:delText>usa_states &lt;- read_csv("data/population-by-state.csv") %&gt;%</w:delText>
        </w:r>
      </w:del>
    </w:p>
    <w:p w14:paraId="3CCE0138" w14:textId="053F5A6A" w:rsidR="00220001" w:rsidRDefault="006806D4" w:rsidP="00220001">
      <w:pPr>
        <w:pStyle w:val="Code"/>
        <w:rPr>
          <w:ins w:id="372" w:author="David Keyes" w:date="2023-03-09T11:20:00Z"/>
        </w:rPr>
      </w:pPr>
      <w:del w:id="373" w:author="David Keyes" w:date="2023-03-09T11:20:00Z">
        <w:r w:rsidRPr="00B74A2F" w:rsidDel="00220001">
          <w:delText xml:space="preserve">  select(State, Pop)</w:delText>
        </w:r>
      </w:del>
      <w:proofErr w:type="spellStart"/>
      <w:ins w:id="374" w:author="David Keyes" w:date="2023-03-09T11:20:00Z">
        <w:r w:rsidR="00220001">
          <w:t>usa_states</w:t>
        </w:r>
        <w:proofErr w:type="spellEnd"/>
        <w:r w:rsidR="00220001">
          <w:t xml:space="preserve"> &lt;- read_csv("https://data.rwithoutstatistics.com/population-by-state.csv") %&gt;%</w:t>
        </w:r>
      </w:ins>
    </w:p>
    <w:p w14:paraId="221BA3AF" w14:textId="46119796" w:rsidR="00220001" w:rsidRPr="00B74A2F" w:rsidRDefault="00220001" w:rsidP="00220001">
      <w:pPr>
        <w:pStyle w:val="Code"/>
      </w:pPr>
      <w:ins w:id="375" w:author="David Keyes" w:date="2023-03-09T11:20:00Z">
        <w:r>
          <w:t xml:space="preserve">  </w:t>
        </w:r>
        <w:proofErr w:type="gramStart"/>
        <w:r>
          <w:t>select(</w:t>
        </w:r>
        <w:proofErr w:type="gramEnd"/>
        <w:r>
          <w:t>State, Pop)</w:t>
        </w:r>
      </w:ins>
    </w:p>
    <w:p w14:paraId="2021168B" w14:textId="49B073B5" w:rsidR="006806D4" w:rsidRDefault="00EC615E" w:rsidP="00010CA3">
      <w:pPr>
        <w:pStyle w:val="Body"/>
      </w:pPr>
      <w:r>
        <w:t xml:space="preserve">We import this data, keep the </w:t>
      </w:r>
      <w:r w:rsidRPr="00010CA3">
        <w:rPr>
          <w:rStyle w:val="Literal"/>
        </w:rPr>
        <w:t>State</w:t>
      </w:r>
      <w:r>
        <w:t xml:space="preserve"> and </w:t>
      </w:r>
      <w:r w:rsidRPr="00010CA3">
        <w:rPr>
          <w:rStyle w:val="Literal"/>
        </w:rPr>
        <w:t>Pop</w:t>
      </w:r>
      <w:r>
        <w:t xml:space="preserve"> (population) variables, and save it as an object called </w:t>
      </w:r>
      <w:proofErr w:type="spellStart"/>
      <w:r w:rsidRPr="00010CA3">
        <w:rPr>
          <w:rStyle w:val="Literal"/>
        </w:rPr>
        <w:t>usa_states</w:t>
      </w:r>
      <w:proofErr w:type="spellEnd"/>
      <w:r>
        <w:t xml:space="preserve">. </w:t>
      </w:r>
      <w:r w:rsidR="006806D4">
        <w:t xml:space="preserve">Let’s see what </w:t>
      </w:r>
      <w:proofErr w:type="spellStart"/>
      <w:r w:rsidR="006806D4" w:rsidRPr="00010CA3">
        <w:rPr>
          <w:rStyle w:val="Literal"/>
        </w:rPr>
        <w:t>usa_states</w:t>
      </w:r>
      <w:proofErr w:type="spellEnd"/>
      <w:r w:rsidR="006806D4">
        <w:t xml:space="preserve"> </w:t>
      </w:r>
      <w:proofErr w:type="gramStart"/>
      <w:r w:rsidR="006806D4">
        <w:t>looks</w:t>
      </w:r>
      <w:proofErr w:type="gramEnd"/>
      <w:r w:rsidR="006806D4">
        <w:t xml:space="preserve"> like</w:t>
      </w:r>
      <w:r>
        <w:t>:</w:t>
      </w:r>
    </w:p>
    <w:p w14:paraId="292F71BC" w14:textId="77777777" w:rsidR="004C6ED5" w:rsidRPr="001A1B68" w:rsidRDefault="006806D4" w:rsidP="00CD36CE">
      <w:pPr>
        <w:pStyle w:val="Code"/>
      </w:pPr>
      <w:r w:rsidRPr="00B74A2F">
        <w:t xml:space="preserve">#&gt; # A </w:t>
      </w:r>
      <w:proofErr w:type="spellStart"/>
      <w:r w:rsidRPr="00B74A2F">
        <w:t>tibble</w:t>
      </w:r>
      <w:proofErr w:type="spellEnd"/>
      <w:r w:rsidRPr="00B74A2F">
        <w:t>: 52 × 2</w:t>
      </w:r>
    </w:p>
    <w:p w14:paraId="391473B6" w14:textId="77777777" w:rsidR="004C6ED5" w:rsidRPr="001A1B68" w:rsidRDefault="006806D4" w:rsidP="00CD36CE">
      <w:pPr>
        <w:pStyle w:val="Code"/>
      </w:pPr>
      <w:r w:rsidRPr="00B74A2F">
        <w:t>#&gt;    State               Pop</w:t>
      </w:r>
    </w:p>
    <w:p w14:paraId="218856E1" w14:textId="77777777" w:rsidR="004C6ED5" w:rsidRPr="001A1B68" w:rsidRDefault="006806D4" w:rsidP="00CD36CE">
      <w:pPr>
        <w:pStyle w:val="Code"/>
      </w:pPr>
      <w:r w:rsidRPr="00B74A2F">
        <w:t>#&gt;    &lt;chr&gt;             &lt;</w:t>
      </w:r>
      <w:proofErr w:type="spellStart"/>
      <w:r w:rsidRPr="00B74A2F">
        <w:t>dbl</w:t>
      </w:r>
      <w:proofErr w:type="spellEnd"/>
      <w:r w:rsidRPr="00B74A2F">
        <w:t>&gt;</w:t>
      </w:r>
    </w:p>
    <w:p w14:paraId="089923E6" w14:textId="77777777" w:rsidR="004C6ED5" w:rsidRPr="001A1B68" w:rsidRDefault="006806D4" w:rsidP="00CD36CE">
      <w:pPr>
        <w:pStyle w:val="Code"/>
      </w:pPr>
      <w:r w:rsidRPr="00B74A2F">
        <w:t>#</w:t>
      </w:r>
      <w:proofErr w:type="gramStart"/>
      <w:r w:rsidRPr="00B74A2F">
        <w:t>&gt;  1</w:t>
      </w:r>
      <w:proofErr w:type="gramEnd"/>
      <w:r w:rsidRPr="00B74A2F">
        <w:t xml:space="preserve"> California     39613493</w:t>
      </w:r>
    </w:p>
    <w:p w14:paraId="6A779E1D" w14:textId="77777777" w:rsidR="004C6ED5" w:rsidRPr="001A1B68" w:rsidRDefault="006806D4" w:rsidP="00CD36CE">
      <w:pPr>
        <w:pStyle w:val="Code"/>
      </w:pPr>
      <w:r w:rsidRPr="00B74A2F">
        <w:t>#</w:t>
      </w:r>
      <w:proofErr w:type="gramStart"/>
      <w:r w:rsidRPr="00B74A2F">
        <w:t>&gt;  2</w:t>
      </w:r>
      <w:proofErr w:type="gramEnd"/>
      <w:r w:rsidRPr="00B74A2F">
        <w:t xml:space="preserve"> Texas          29730311</w:t>
      </w:r>
    </w:p>
    <w:p w14:paraId="4D3F6885" w14:textId="77777777" w:rsidR="004C6ED5" w:rsidRPr="001A1B68" w:rsidRDefault="006806D4" w:rsidP="00CD36CE">
      <w:pPr>
        <w:pStyle w:val="Code"/>
      </w:pPr>
      <w:r w:rsidRPr="00B74A2F">
        <w:t>#</w:t>
      </w:r>
      <w:proofErr w:type="gramStart"/>
      <w:r w:rsidRPr="00B74A2F">
        <w:t>&gt;  3</w:t>
      </w:r>
      <w:proofErr w:type="gramEnd"/>
      <w:r w:rsidRPr="00B74A2F">
        <w:t xml:space="preserve"> Florida        21944577</w:t>
      </w:r>
    </w:p>
    <w:p w14:paraId="65050021" w14:textId="77777777" w:rsidR="004C6ED5" w:rsidRPr="001A1B68" w:rsidRDefault="006806D4" w:rsidP="00CD36CE">
      <w:pPr>
        <w:pStyle w:val="Code"/>
      </w:pPr>
      <w:r w:rsidRPr="00B74A2F">
        <w:t>#</w:t>
      </w:r>
      <w:proofErr w:type="gramStart"/>
      <w:r w:rsidRPr="00B74A2F">
        <w:t>&gt;  4</w:t>
      </w:r>
      <w:proofErr w:type="gramEnd"/>
      <w:r w:rsidRPr="00B74A2F">
        <w:t xml:space="preserve"> New York       19299981</w:t>
      </w:r>
    </w:p>
    <w:p w14:paraId="18B1FEAC" w14:textId="77777777" w:rsidR="004C6ED5" w:rsidRPr="001A1B68" w:rsidRDefault="006806D4" w:rsidP="00CD36CE">
      <w:pPr>
        <w:pStyle w:val="Code"/>
      </w:pPr>
      <w:r w:rsidRPr="00B74A2F">
        <w:t>#</w:t>
      </w:r>
      <w:proofErr w:type="gramStart"/>
      <w:r w:rsidRPr="00B74A2F">
        <w:t>&gt;  5</w:t>
      </w:r>
      <w:proofErr w:type="gramEnd"/>
      <w:r w:rsidRPr="00B74A2F">
        <w:t xml:space="preserve"> Pennsylvania   12804123</w:t>
      </w:r>
    </w:p>
    <w:p w14:paraId="7BA49AD4" w14:textId="77777777" w:rsidR="004C6ED5" w:rsidRPr="001A1B68" w:rsidRDefault="006806D4" w:rsidP="00CD36CE">
      <w:pPr>
        <w:pStyle w:val="Code"/>
      </w:pPr>
      <w:r w:rsidRPr="00B74A2F">
        <w:t>#</w:t>
      </w:r>
      <w:proofErr w:type="gramStart"/>
      <w:r w:rsidRPr="00B74A2F">
        <w:t>&gt;  6</w:t>
      </w:r>
      <w:proofErr w:type="gramEnd"/>
      <w:r w:rsidRPr="00B74A2F">
        <w:t xml:space="preserve"> Illinois       12569321</w:t>
      </w:r>
    </w:p>
    <w:p w14:paraId="213A9D6F" w14:textId="77777777" w:rsidR="004C6ED5" w:rsidRPr="001A1B68" w:rsidRDefault="006806D4" w:rsidP="00CD36CE">
      <w:pPr>
        <w:pStyle w:val="Code"/>
      </w:pPr>
      <w:r w:rsidRPr="00B74A2F">
        <w:t>#</w:t>
      </w:r>
      <w:proofErr w:type="gramStart"/>
      <w:r w:rsidRPr="00B74A2F">
        <w:t>&gt;  7</w:t>
      </w:r>
      <w:proofErr w:type="gramEnd"/>
      <w:r w:rsidRPr="00B74A2F">
        <w:t xml:space="preserve"> Ohio           11714618</w:t>
      </w:r>
    </w:p>
    <w:p w14:paraId="54397846" w14:textId="77777777" w:rsidR="004C6ED5" w:rsidRPr="001A1B68" w:rsidRDefault="006806D4" w:rsidP="00CD36CE">
      <w:pPr>
        <w:pStyle w:val="Code"/>
      </w:pPr>
      <w:r w:rsidRPr="00B74A2F">
        <w:t>#</w:t>
      </w:r>
      <w:proofErr w:type="gramStart"/>
      <w:r w:rsidRPr="00B74A2F">
        <w:t>&gt;  8</w:t>
      </w:r>
      <w:proofErr w:type="gramEnd"/>
      <w:r w:rsidRPr="00B74A2F">
        <w:t xml:space="preserve"> Georgia        10830007</w:t>
      </w:r>
    </w:p>
    <w:p w14:paraId="038B9534" w14:textId="77777777" w:rsidR="004C6ED5" w:rsidRPr="001A1B68" w:rsidRDefault="006806D4" w:rsidP="00CD36CE">
      <w:pPr>
        <w:pStyle w:val="Code"/>
      </w:pPr>
      <w:r w:rsidRPr="00B74A2F">
        <w:t>#</w:t>
      </w:r>
      <w:proofErr w:type="gramStart"/>
      <w:r w:rsidRPr="00B74A2F">
        <w:t>&gt;  9</w:t>
      </w:r>
      <w:proofErr w:type="gramEnd"/>
      <w:r w:rsidRPr="00B74A2F">
        <w:t xml:space="preserve"> North Carolina 10701022</w:t>
      </w:r>
    </w:p>
    <w:p w14:paraId="7CB72C5E" w14:textId="77777777" w:rsidR="004C6ED5" w:rsidRPr="001A1B68" w:rsidRDefault="006806D4" w:rsidP="00CD36CE">
      <w:pPr>
        <w:pStyle w:val="Code"/>
      </w:pPr>
      <w:r w:rsidRPr="00B74A2F">
        <w:t>#&gt; 10 Michigan        9992427</w:t>
      </w:r>
    </w:p>
    <w:p w14:paraId="49108069" w14:textId="77777777" w:rsidR="00457379" w:rsidRPr="001A6E5D" w:rsidRDefault="00457379" w:rsidP="00457379">
      <w:pPr>
        <w:pStyle w:val="Code"/>
        <w:rPr>
          <w:rStyle w:val="LiteralItalic"/>
        </w:rPr>
      </w:pPr>
      <w:r w:rsidRPr="001A6E5D">
        <w:rPr>
          <w:rStyle w:val="LiteralItalic"/>
        </w:rPr>
        <w:t>--snip--</w:t>
      </w:r>
    </w:p>
    <w:p w14:paraId="79113092" w14:textId="38CB6B76" w:rsidR="006806D4" w:rsidRDefault="006806D4" w:rsidP="00457379">
      <w:pPr>
        <w:pStyle w:val="Body"/>
      </w:pPr>
      <w:r>
        <w:t xml:space="preserve">Finally, we’ll bring in our geospatial data and save it as an object called </w:t>
      </w:r>
      <w:proofErr w:type="spellStart"/>
      <w:r w:rsidRPr="00010CA3">
        <w:rPr>
          <w:rStyle w:val="Literal"/>
        </w:rPr>
        <w:t>usa_states_geom</w:t>
      </w:r>
      <w:proofErr w:type="spellEnd"/>
      <w:r w:rsidR="00457379">
        <w:t>:</w:t>
      </w:r>
      <w:r>
        <w:t xml:space="preserve"> </w:t>
      </w:r>
    </w:p>
    <w:p w14:paraId="761B0613" w14:textId="77777777" w:rsidR="004C6ED5" w:rsidRPr="00B74A2F" w:rsidRDefault="006806D4" w:rsidP="00CD36CE">
      <w:pPr>
        <w:pStyle w:val="Code"/>
      </w:pPr>
      <w:proofErr w:type="spellStart"/>
      <w:r w:rsidRPr="00B74A2F">
        <w:t>usa_states_geom</w:t>
      </w:r>
      <w:proofErr w:type="spellEnd"/>
      <w:r w:rsidRPr="00B74A2F">
        <w:t xml:space="preserve"> &lt;- </w:t>
      </w:r>
      <w:proofErr w:type="spellStart"/>
      <w:r w:rsidRPr="00B74A2F">
        <w:t>usa_</w:t>
      </w:r>
      <w:proofErr w:type="gramStart"/>
      <w:r w:rsidRPr="00B74A2F">
        <w:t>sf</w:t>
      </w:r>
      <w:proofErr w:type="spellEnd"/>
      <w:r w:rsidRPr="00B74A2F">
        <w:t>(</w:t>
      </w:r>
      <w:proofErr w:type="gramEnd"/>
      <w:r w:rsidRPr="00B74A2F">
        <w:t>) %&gt;%</w:t>
      </w:r>
    </w:p>
    <w:p w14:paraId="7232CE0A" w14:textId="77777777" w:rsidR="004C6ED5" w:rsidRPr="00B74A2F" w:rsidRDefault="006806D4" w:rsidP="00CD36CE">
      <w:pPr>
        <w:pStyle w:val="Code"/>
      </w:pPr>
      <w:r w:rsidRPr="00B74A2F">
        <w:t xml:space="preserve">  select(name) %&gt;%</w:t>
      </w:r>
    </w:p>
    <w:p w14:paraId="23815151" w14:textId="10191D2F" w:rsidR="006806D4" w:rsidRDefault="006806D4" w:rsidP="00CD36CE">
      <w:pPr>
        <w:pStyle w:val="Code"/>
      </w:pPr>
      <w:r w:rsidRPr="00B74A2F">
        <w:t xml:space="preserve">  </w:t>
      </w:r>
      <w:proofErr w:type="spellStart"/>
      <w:r w:rsidRPr="00B74A2F">
        <w:t>st_transform</w:t>
      </w:r>
      <w:proofErr w:type="spellEnd"/>
      <w:r w:rsidRPr="00B74A2F">
        <w:t>(</w:t>
      </w:r>
      <w:proofErr w:type="spellStart"/>
      <w:r w:rsidRPr="00B74A2F">
        <w:t>us_laea_proj</w:t>
      </w:r>
      <w:proofErr w:type="spellEnd"/>
      <w:r w:rsidRPr="00B74A2F">
        <w:t>)</w:t>
      </w:r>
    </w:p>
    <w:p w14:paraId="168F2C39" w14:textId="5552F3E9" w:rsidR="00457379" w:rsidRDefault="00457379" w:rsidP="00457379">
      <w:pPr>
        <w:pStyle w:val="Body"/>
      </w:pPr>
      <w:r>
        <w:t xml:space="preserve">The </w:t>
      </w:r>
      <w:proofErr w:type="spellStart"/>
      <w:r w:rsidRPr="00010CA3">
        <w:rPr>
          <w:rStyle w:val="Literal"/>
        </w:rPr>
        <w:t>usa_</w:t>
      </w:r>
      <w:proofErr w:type="gramStart"/>
      <w:r w:rsidRPr="00010CA3">
        <w:rPr>
          <w:rStyle w:val="Literal"/>
        </w:rPr>
        <w:t>sf</w:t>
      </w:r>
      <w:proofErr w:type="spellEnd"/>
      <w:r w:rsidRPr="00010CA3">
        <w:rPr>
          <w:rStyle w:val="Literal"/>
        </w:rPr>
        <w:t>(</w:t>
      </w:r>
      <w:proofErr w:type="gramEnd"/>
      <w:r w:rsidRPr="00010CA3">
        <w:rPr>
          <w:rStyle w:val="Literal"/>
        </w:rPr>
        <w:t>)</w:t>
      </w:r>
      <w:r>
        <w:t xml:space="preserve"> function from the </w:t>
      </w:r>
      <w:proofErr w:type="spellStart"/>
      <w:r w:rsidRPr="00010CA3">
        <w:rPr>
          <w:rStyle w:val="Literal"/>
        </w:rPr>
        <w:t>albersausa</w:t>
      </w:r>
      <w:proofErr w:type="spellEnd"/>
      <w:r>
        <w:t xml:space="preserve"> package gives us simple features data for all US states (and, conveniently, </w:t>
      </w:r>
      <w:r w:rsidR="00806A3E">
        <w:t>places</w:t>
      </w:r>
      <w:r>
        <w:t xml:space="preserve"> Alaska and Hawaii in</w:t>
      </w:r>
      <w:r w:rsidR="00806A3E">
        <w:t xml:space="preserve"> </w:t>
      </w:r>
      <w:r>
        <w:t>location</w:t>
      </w:r>
      <w:r w:rsidR="00806A3E">
        <w:t>s,</w:t>
      </w:r>
      <w:r>
        <w:t xml:space="preserve"> and at a scale</w:t>
      </w:r>
      <w:r w:rsidR="00806A3E">
        <w:t>,</w:t>
      </w:r>
      <w:r>
        <w:t xml:space="preserve"> that </w:t>
      </w:r>
      <w:r w:rsidR="00806A3E">
        <w:t>make them</w:t>
      </w:r>
      <w:r>
        <w:t xml:space="preserve"> easy to see). This data includes multiple variables, but we need </w:t>
      </w:r>
      <w:r w:rsidR="00806A3E">
        <w:t xml:space="preserve">only </w:t>
      </w:r>
      <w:r>
        <w:t>the state name</w:t>
      </w:r>
      <w:r w:rsidR="00806A3E">
        <w:t>s,</w:t>
      </w:r>
      <w:r>
        <w:t xml:space="preserve"> so we keep the </w:t>
      </w:r>
      <w:r w:rsidRPr="00010CA3">
        <w:rPr>
          <w:rStyle w:val="Literal"/>
        </w:rPr>
        <w:t>name</w:t>
      </w:r>
      <w:r>
        <w:t xml:space="preserve"> variable</w:t>
      </w:r>
      <w:r w:rsidR="00806A3E" w:rsidRPr="00806A3E">
        <w:t xml:space="preserve"> </w:t>
      </w:r>
      <w:r w:rsidR="00806A3E">
        <w:t>only</w:t>
      </w:r>
      <w:r>
        <w:t>.</w:t>
      </w:r>
    </w:p>
    <w:p w14:paraId="2E8144DB" w14:textId="7594E0F7" w:rsidR="00457379" w:rsidRPr="00B74A2F" w:rsidRDefault="00806A3E" w:rsidP="00B74A2F">
      <w:pPr>
        <w:pStyle w:val="Body"/>
      </w:pPr>
      <w:r>
        <w:t>We</w:t>
      </w:r>
      <w:r w:rsidR="00457379">
        <w:t xml:space="preserve"> then used the </w:t>
      </w:r>
      <w:proofErr w:type="spellStart"/>
      <w:r w:rsidR="00457379" w:rsidRPr="00010CA3">
        <w:rPr>
          <w:rStyle w:val="Literal"/>
        </w:rPr>
        <w:t>st_</w:t>
      </w:r>
      <w:proofErr w:type="gramStart"/>
      <w:r w:rsidR="00457379" w:rsidRPr="00010CA3">
        <w:rPr>
          <w:rStyle w:val="Literal"/>
        </w:rPr>
        <w:t>transform</w:t>
      </w:r>
      <w:proofErr w:type="spellEnd"/>
      <w:r w:rsidR="00457379" w:rsidRPr="00010CA3">
        <w:rPr>
          <w:rStyle w:val="Literal"/>
        </w:rPr>
        <w:t>(</w:t>
      </w:r>
      <w:proofErr w:type="gramEnd"/>
      <w:r w:rsidR="00457379" w:rsidRPr="00010CA3">
        <w:rPr>
          <w:rStyle w:val="Literal"/>
        </w:rPr>
        <w:t>)</w:t>
      </w:r>
      <w:r w:rsidR="00457379">
        <w:t xml:space="preserve"> function from the </w:t>
      </w:r>
      <w:r w:rsidR="00457379" w:rsidRPr="00010CA3">
        <w:rPr>
          <w:rStyle w:val="Literal"/>
        </w:rPr>
        <w:t>sf</w:t>
      </w:r>
      <w:r w:rsidR="00457379">
        <w:t xml:space="preserve"> package to change the coordinate reference system. The </w:t>
      </w:r>
      <w:r w:rsidR="001B3F09">
        <w:t>one</w:t>
      </w:r>
      <w:r w:rsidR="00457379">
        <w:t xml:space="preserve"> used </w:t>
      </w:r>
      <w:r w:rsidR="001B3F09">
        <w:t xml:space="preserve">here </w:t>
      </w:r>
      <w:r w:rsidR="00457379">
        <w:t xml:space="preserve">comes from the </w:t>
      </w:r>
      <w:proofErr w:type="spellStart"/>
      <w:r w:rsidR="00457379" w:rsidRPr="00010CA3">
        <w:rPr>
          <w:rStyle w:val="Literal"/>
        </w:rPr>
        <w:t>us_laea_proj</w:t>
      </w:r>
      <w:proofErr w:type="spellEnd"/>
      <w:r w:rsidR="00457379">
        <w:t xml:space="preserve"> object, from the </w:t>
      </w:r>
      <w:proofErr w:type="spellStart"/>
      <w:r w:rsidR="00457379" w:rsidRPr="00010CA3">
        <w:rPr>
          <w:rStyle w:val="Literal"/>
        </w:rPr>
        <w:t>alberusa</w:t>
      </w:r>
      <w:proofErr w:type="spellEnd"/>
      <w:r w:rsidR="00457379">
        <w:t xml:space="preserve"> package. Remember the </w:t>
      </w:r>
      <w:r w:rsidR="00457379" w:rsidRPr="00B74A2F">
        <w:rPr>
          <w:rStyle w:val="Italic"/>
        </w:rPr>
        <w:t>Albers equal-area conic convenience</w:t>
      </w:r>
      <w:r w:rsidR="00457379">
        <w:t xml:space="preserve"> projection we used to change the appearance of our Wyoming counties map? This is the same projection. </w:t>
      </w:r>
    </w:p>
    <w:p w14:paraId="4FC9F267" w14:textId="77777777" w:rsidR="006806D4" w:rsidRDefault="006806D4" w:rsidP="003139C0">
      <w:pPr>
        <w:pStyle w:val="HeadB"/>
      </w:pPr>
      <w:bookmarkStart w:id="376" w:name="_Toc121914032"/>
      <w:bookmarkStart w:id="377" w:name="calculating-daily-covid-cases"/>
      <w:bookmarkEnd w:id="354"/>
      <w:r>
        <w:t>Calculating Daily COVID Cases</w:t>
      </w:r>
      <w:bookmarkEnd w:id="376"/>
    </w:p>
    <w:p w14:paraId="11653F2C" w14:textId="65293712" w:rsidR="006806D4" w:rsidRDefault="006806D4" w:rsidP="00010CA3">
      <w:pPr>
        <w:pStyle w:val="Body"/>
      </w:pPr>
      <w:r>
        <w:t xml:space="preserve">Next, we need to calculate the number of daily COVID cases. We have to do this because the </w:t>
      </w:r>
      <w:proofErr w:type="spellStart"/>
      <w:r w:rsidRPr="00010CA3">
        <w:rPr>
          <w:rStyle w:val="Literal"/>
        </w:rPr>
        <w:t>covid_data</w:t>
      </w:r>
      <w:proofErr w:type="spellEnd"/>
      <w:r>
        <w:t xml:space="preserve"> data frame gives us cumulative cases by state</w:t>
      </w:r>
      <w:r w:rsidR="00C9502D">
        <w:t xml:space="preserve">, but not </w:t>
      </w:r>
      <w:r>
        <w:t>the number of cases per day</w:t>
      </w:r>
      <w:r w:rsidR="00C9502D">
        <w:t>:</w:t>
      </w:r>
    </w:p>
    <w:p w14:paraId="3CBA2D9B" w14:textId="77777777" w:rsidR="004C6ED5" w:rsidRPr="00B74A2F" w:rsidRDefault="006806D4" w:rsidP="001E50DF">
      <w:pPr>
        <w:pStyle w:val="Code"/>
      </w:pPr>
      <w:proofErr w:type="spellStart"/>
      <w:r w:rsidRPr="00B74A2F">
        <w:t>covid_cases</w:t>
      </w:r>
      <w:proofErr w:type="spellEnd"/>
      <w:r w:rsidRPr="00B74A2F">
        <w:t xml:space="preserve"> &lt;- </w:t>
      </w:r>
      <w:proofErr w:type="spellStart"/>
      <w:r w:rsidRPr="00B74A2F">
        <w:t>covid_data</w:t>
      </w:r>
      <w:proofErr w:type="spellEnd"/>
      <w:r w:rsidRPr="00B74A2F">
        <w:t xml:space="preserve"> %&gt;%</w:t>
      </w:r>
    </w:p>
    <w:p w14:paraId="06A8DB30" w14:textId="79328E0B" w:rsidR="004C6ED5" w:rsidRPr="00B74A2F" w:rsidRDefault="006806D4" w:rsidP="001E50DF">
      <w:pPr>
        <w:pStyle w:val="Code"/>
      </w:pPr>
      <w:r w:rsidRPr="00B74A2F">
        <w:t xml:space="preserve"> </w:t>
      </w:r>
      <w:proofErr w:type="spellStart"/>
      <w:r w:rsidRPr="00B74A2F">
        <w:t>group_by</w:t>
      </w:r>
      <w:proofErr w:type="spellEnd"/>
      <w:r w:rsidRPr="00B74A2F">
        <w:t>(state) %&gt;%</w:t>
      </w:r>
    </w:p>
    <w:p w14:paraId="2E062F5F" w14:textId="77777777" w:rsidR="004C6ED5" w:rsidRPr="00B74A2F" w:rsidRDefault="006806D4" w:rsidP="001E50DF">
      <w:pPr>
        <w:pStyle w:val="Code"/>
      </w:pPr>
      <w:r w:rsidRPr="00B74A2F">
        <w:t xml:space="preserve">  </w:t>
      </w:r>
      <w:proofErr w:type="gramStart"/>
      <w:r w:rsidRPr="00B74A2F">
        <w:t>mutate(</w:t>
      </w:r>
      <w:proofErr w:type="gramEnd"/>
    </w:p>
    <w:p w14:paraId="3C1F8640" w14:textId="23803A67" w:rsidR="004C6ED5" w:rsidRPr="00B74A2F" w:rsidRDefault="006806D4" w:rsidP="001E50DF">
      <w:pPr>
        <w:pStyle w:val="Code"/>
      </w:pPr>
      <w:r w:rsidRPr="00B74A2F">
        <w:t xml:space="preserve">  </w:t>
      </w:r>
      <w:r w:rsidR="00C9502D">
        <w:rPr>
          <w:rStyle w:val="CodeAnnotation"/>
        </w:rPr>
        <w:t>1</w:t>
      </w:r>
      <w:r w:rsidR="00C9502D" w:rsidRPr="00B74A2F">
        <w:t xml:space="preserve"> </w:t>
      </w:r>
      <w:proofErr w:type="spellStart"/>
      <w:r w:rsidRPr="00B74A2F">
        <w:t>pd_cases</w:t>
      </w:r>
      <w:proofErr w:type="spellEnd"/>
      <w:r w:rsidRPr="00B74A2F">
        <w:t xml:space="preserve"> = lag(cases)</w:t>
      </w:r>
    </w:p>
    <w:p w14:paraId="39C89CC1" w14:textId="77777777" w:rsidR="004C6ED5" w:rsidRPr="00B74A2F" w:rsidRDefault="006806D4" w:rsidP="001E50DF">
      <w:pPr>
        <w:pStyle w:val="Code"/>
      </w:pPr>
      <w:r w:rsidRPr="00B74A2F">
        <w:t xml:space="preserve">  ) %&gt;%</w:t>
      </w:r>
    </w:p>
    <w:p w14:paraId="0A7E2CFD" w14:textId="2DD285FD" w:rsidR="004C6ED5" w:rsidRPr="00B74A2F" w:rsidRDefault="00242A09" w:rsidP="001E50DF">
      <w:pPr>
        <w:pStyle w:val="Code"/>
      </w:pPr>
      <w:r>
        <w:rPr>
          <w:rStyle w:val="CodeAnnotation"/>
        </w:rPr>
        <w:t>2</w:t>
      </w:r>
      <w:r w:rsidR="006806D4" w:rsidRPr="00B74A2F">
        <w:t xml:space="preserve"> </w:t>
      </w:r>
      <w:proofErr w:type="spellStart"/>
      <w:r w:rsidR="006806D4" w:rsidRPr="00B74A2F">
        <w:t>replace_</w:t>
      </w:r>
      <w:proofErr w:type="gramStart"/>
      <w:r w:rsidR="006806D4" w:rsidRPr="00B74A2F">
        <w:t>na</w:t>
      </w:r>
      <w:proofErr w:type="spellEnd"/>
      <w:r w:rsidR="006806D4" w:rsidRPr="00B74A2F">
        <w:t>(</w:t>
      </w:r>
      <w:proofErr w:type="gramEnd"/>
      <w:r w:rsidR="006806D4" w:rsidRPr="00B74A2F">
        <w:t>list(</w:t>
      </w:r>
      <w:proofErr w:type="spellStart"/>
      <w:r w:rsidR="006806D4" w:rsidRPr="00B74A2F">
        <w:t>pd_cases</w:t>
      </w:r>
      <w:proofErr w:type="spellEnd"/>
      <w:r w:rsidR="006806D4" w:rsidRPr="00B74A2F">
        <w:t xml:space="preserve"> = 0)) %&gt;%</w:t>
      </w:r>
    </w:p>
    <w:p w14:paraId="37A9B904" w14:textId="746B6A69" w:rsidR="004C6ED5" w:rsidRPr="00B74A2F" w:rsidRDefault="006806D4" w:rsidP="001E50DF">
      <w:pPr>
        <w:pStyle w:val="Code"/>
      </w:pPr>
      <w:proofErr w:type="gramStart"/>
      <w:r w:rsidRPr="00B74A2F">
        <w:t>mutate(</w:t>
      </w:r>
      <w:proofErr w:type="gramEnd"/>
    </w:p>
    <w:p w14:paraId="76C75835" w14:textId="57DE259F" w:rsidR="004C6ED5" w:rsidRPr="00B74A2F" w:rsidRDefault="006806D4" w:rsidP="001E50DF">
      <w:pPr>
        <w:pStyle w:val="Code"/>
      </w:pPr>
      <w:r w:rsidRPr="00B74A2F">
        <w:t xml:space="preserve">  </w:t>
      </w:r>
      <w:r w:rsidR="00C9502D">
        <w:rPr>
          <w:rStyle w:val="CodeAnnotation"/>
        </w:rPr>
        <w:t>3</w:t>
      </w:r>
      <w:r w:rsidR="00C9502D" w:rsidRPr="00B74A2F">
        <w:t xml:space="preserve"> </w:t>
      </w:r>
      <w:proofErr w:type="spellStart"/>
      <w:r w:rsidRPr="00B74A2F">
        <w:t>daily_cases</w:t>
      </w:r>
      <w:proofErr w:type="spellEnd"/>
      <w:r w:rsidRPr="00B74A2F">
        <w:t xml:space="preserve"> = </w:t>
      </w:r>
      <w:proofErr w:type="spellStart"/>
      <w:r w:rsidRPr="00B74A2F">
        <w:t>case_</w:t>
      </w:r>
      <w:proofErr w:type="gramStart"/>
      <w:r w:rsidRPr="00B74A2F">
        <w:t>when</w:t>
      </w:r>
      <w:proofErr w:type="spellEnd"/>
      <w:r w:rsidRPr="00B74A2F">
        <w:t>(</w:t>
      </w:r>
      <w:proofErr w:type="gramEnd"/>
    </w:p>
    <w:p w14:paraId="2457FB1D" w14:textId="005618C3" w:rsidR="004C6ED5" w:rsidRPr="00B74A2F" w:rsidRDefault="006806D4" w:rsidP="001E50DF">
      <w:pPr>
        <w:pStyle w:val="Code"/>
      </w:pPr>
      <w:r w:rsidRPr="00B74A2F">
        <w:t xml:space="preserve">      cases &gt; </w:t>
      </w:r>
      <w:proofErr w:type="spellStart"/>
      <w:r w:rsidRPr="00B74A2F">
        <w:t>pd_cases</w:t>
      </w:r>
      <w:proofErr w:type="spellEnd"/>
      <w:r w:rsidRPr="00B74A2F">
        <w:t xml:space="preserve"> ~ cases </w:t>
      </w:r>
      <w:r w:rsidR="00C9502D">
        <w:t>–</w:t>
      </w:r>
      <w:r w:rsidRPr="00B74A2F">
        <w:t xml:space="preserve"> </w:t>
      </w:r>
      <w:proofErr w:type="spellStart"/>
      <w:r w:rsidRPr="00B74A2F">
        <w:t>pd_cases</w:t>
      </w:r>
      <w:proofErr w:type="spellEnd"/>
      <w:r w:rsidRPr="00B74A2F">
        <w:t>,</w:t>
      </w:r>
    </w:p>
    <w:p w14:paraId="3E9FA344" w14:textId="77777777" w:rsidR="004C6ED5" w:rsidRPr="00B74A2F" w:rsidRDefault="006806D4" w:rsidP="001E50DF">
      <w:pPr>
        <w:pStyle w:val="Code"/>
      </w:pPr>
      <w:r w:rsidRPr="00B74A2F">
        <w:t xml:space="preserve">      TRUE ~ 0</w:t>
      </w:r>
    </w:p>
    <w:p w14:paraId="7FF836B1" w14:textId="77777777" w:rsidR="004C6ED5" w:rsidRPr="00B74A2F" w:rsidRDefault="006806D4" w:rsidP="001E50DF">
      <w:pPr>
        <w:pStyle w:val="Code"/>
      </w:pPr>
      <w:r w:rsidRPr="00B74A2F">
        <w:t xml:space="preserve">    )</w:t>
      </w:r>
    </w:p>
    <w:p w14:paraId="5B53CCD9" w14:textId="77777777" w:rsidR="004C6ED5" w:rsidRPr="00B74A2F" w:rsidRDefault="006806D4" w:rsidP="001E50DF">
      <w:pPr>
        <w:pStyle w:val="Code"/>
      </w:pPr>
      <w:r w:rsidRPr="00B74A2F">
        <w:lastRenderedPageBreak/>
        <w:t xml:space="preserve">  ) %&gt;%</w:t>
      </w:r>
    </w:p>
    <w:p w14:paraId="7C2DF377" w14:textId="2138A79D" w:rsidR="004C6ED5" w:rsidRPr="00B74A2F" w:rsidRDefault="001D205A" w:rsidP="001E50DF">
      <w:pPr>
        <w:pStyle w:val="Code"/>
      </w:pPr>
      <w:r>
        <w:rPr>
          <w:rStyle w:val="CodeAnnotation"/>
        </w:rPr>
        <w:t>4</w:t>
      </w:r>
      <w:r w:rsidR="006806D4" w:rsidRPr="00B74A2F">
        <w:t xml:space="preserve"> </w:t>
      </w:r>
      <w:proofErr w:type="gramStart"/>
      <w:r w:rsidR="006806D4" w:rsidRPr="00B74A2F">
        <w:t>ungroup(</w:t>
      </w:r>
      <w:proofErr w:type="gramEnd"/>
      <w:r w:rsidR="006806D4" w:rsidRPr="00B74A2F">
        <w:t>) %&gt;%</w:t>
      </w:r>
    </w:p>
    <w:p w14:paraId="74354815" w14:textId="38E67547" w:rsidR="006806D4" w:rsidRPr="00B74A2F" w:rsidRDefault="006806D4" w:rsidP="001E50DF">
      <w:pPr>
        <w:pStyle w:val="Code"/>
      </w:pPr>
      <w:r w:rsidRPr="00B74A2F">
        <w:t xml:space="preserve">  </w:t>
      </w:r>
      <w:proofErr w:type="gramStart"/>
      <w:r w:rsidRPr="00B74A2F">
        <w:t>arrange(</w:t>
      </w:r>
      <w:proofErr w:type="gramEnd"/>
      <w:r w:rsidRPr="00B74A2F">
        <w:t>state, date)</w:t>
      </w:r>
    </w:p>
    <w:p w14:paraId="3B1B4A4F" w14:textId="5B75138D" w:rsidR="006806D4" w:rsidRDefault="00C9502D" w:rsidP="00010CA3">
      <w:pPr>
        <w:pStyle w:val="Body"/>
      </w:pPr>
      <w:r>
        <w:t xml:space="preserve">We use the </w:t>
      </w:r>
      <w:proofErr w:type="spellStart"/>
      <w:r w:rsidRPr="00010CA3">
        <w:rPr>
          <w:rStyle w:val="Literal"/>
        </w:rPr>
        <w:t>group_</w:t>
      </w:r>
      <w:proofErr w:type="gramStart"/>
      <w:r w:rsidRPr="00010CA3">
        <w:rPr>
          <w:rStyle w:val="Literal"/>
        </w:rPr>
        <w:t>by</w:t>
      </w:r>
      <w:proofErr w:type="spellEnd"/>
      <w:r w:rsidRPr="00010CA3">
        <w:rPr>
          <w:rStyle w:val="Literal"/>
        </w:rPr>
        <w:t>(</w:t>
      </w:r>
      <w:proofErr w:type="gramEnd"/>
      <w:r w:rsidRPr="00010CA3">
        <w:rPr>
          <w:rStyle w:val="Literal"/>
        </w:rPr>
        <w:t>)</w:t>
      </w:r>
      <w:r>
        <w:t xml:space="preserve"> function </w:t>
      </w:r>
      <w:commentRangeStart w:id="378"/>
      <w:del w:id="379" w:author="David Keyes" w:date="2023-01-03T09:56:00Z">
        <w:r w:rsidDel="00B74A2F">
          <w:delText>to XXXX</w:delText>
        </w:r>
      </w:del>
      <w:commentRangeEnd w:id="378"/>
      <w:ins w:id="380" w:author="David Keyes" w:date="2023-01-03T09:56:00Z">
        <w:r w:rsidR="00B74A2F">
          <w:t>to calculate totals for each state</w:t>
        </w:r>
      </w:ins>
      <w:r>
        <w:rPr>
          <w:rStyle w:val="CommentReference"/>
          <w:rFonts w:asciiTheme="minorHAnsi" w:eastAsiaTheme="minorHAnsi" w:hAnsiTheme="minorHAnsi" w:cstheme="minorBidi"/>
          <w:color w:val="auto"/>
          <w:lang w:eastAsia="en-US"/>
        </w:rPr>
        <w:commentReference w:id="378"/>
      </w:r>
      <w:r>
        <w:t xml:space="preserve">, then create a new variable called </w:t>
      </w:r>
      <w:proofErr w:type="spellStart"/>
      <w:r w:rsidRPr="00010CA3">
        <w:rPr>
          <w:rStyle w:val="Literal"/>
        </w:rPr>
        <w:t>pd_cases</w:t>
      </w:r>
      <w:proofErr w:type="spellEnd"/>
      <w:r>
        <w:t xml:space="preserve">, which represents the number of cases in the previous day (we can use the </w:t>
      </w:r>
      <w:r w:rsidRPr="00010CA3">
        <w:rPr>
          <w:rStyle w:val="Literal"/>
        </w:rPr>
        <w:t>lag()</w:t>
      </w:r>
      <w:r>
        <w:t xml:space="preserve"> function to assign data to this variable) </w:t>
      </w:r>
      <w:r>
        <w:rPr>
          <w:rStyle w:val="CodeAnnotation"/>
        </w:rPr>
        <w:t>1</w:t>
      </w:r>
      <w:r>
        <w:t>. Some days do not have cases counts for the previous day, so in these cases</w:t>
      </w:r>
      <w:r w:rsidR="0028157A">
        <w:t>,</w:t>
      </w:r>
      <w:r>
        <w:t xml:space="preserve"> we set the value </w:t>
      </w:r>
      <w:r w:rsidR="0028157A">
        <w:t>to</w:t>
      </w:r>
      <w:r>
        <w:t xml:space="preserve"> </w:t>
      </w:r>
      <w:r w:rsidRPr="00B74A2F">
        <w:rPr>
          <w:rStyle w:val="Literal"/>
        </w:rPr>
        <w:t>0</w:t>
      </w:r>
      <w:r>
        <w:t xml:space="preserve"> using the </w:t>
      </w:r>
      <w:proofErr w:type="spellStart"/>
      <w:r w:rsidRPr="00010CA3">
        <w:rPr>
          <w:rStyle w:val="Literal"/>
        </w:rPr>
        <w:t>replace_</w:t>
      </w:r>
      <w:proofErr w:type="gramStart"/>
      <w:r w:rsidRPr="00010CA3">
        <w:rPr>
          <w:rStyle w:val="Literal"/>
        </w:rPr>
        <w:t>na</w:t>
      </w:r>
      <w:proofErr w:type="spellEnd"/>
      <w:r w:rsidRPr="00010CA3">
        <w:rPr>
          <w:rStyle w:val="Literal"/>
        </w:rPr>
        <w:t>(</w:t>
      </w:r>
      <w:proofErr w:type="gramEnd"/>
      <w:r w:rsidRPr="00010CA3">
        <w:rPr>
          <w:rStyle w:val="Literal"/>
        </w:rPr>
        <w:t>)</w:t>
      </w:r>
      <w:r>
        <w:t xml:space="preserve"> function </w:t>
      </w:r>
      <w:r>
        <w:rPr>
          <w:rStyle w:val="CodeAnnotation"/>
        </w:rPr>
        <w:t>2</w:t>
      </w:r>
      <w:r>
        <w:t xml:space="preserve">. Finally, we create a new variable called </w:t>
      </w:r>
      <w:proofErr w:type="spellStart"/>
      <w:r w:rsidRPr="00010CA3">
        <w:rPr>
          <w:rStyle w:val="Literal"/>
        </w:rPr>
        <w:t>daily_cases</w:t>
      </w:r>
      <w:proofErr w:type="spellEnd"/>
      <w:r>
        <w:rPr>
          <w:rStyle w:val="Literal"/>
        </w:rPr>
        <w:t xml:space="preserve"> </w:t>
      </w:r>
      <w:r>
        <w:rPr>
          <w:rStyle w:val="CodeAnnotation"/>
        </w:rPr>
        <w:t>3</w:t>
      </w:r>
      <w:r>
        <w:t xml:space="preserve">. To set the value of this variable, we use the </w:t>
      </w:r>
      <w:proofErr w:type="spellStart"/>
      <w:r w:rsidRPr="00010CA3">
        <w:rPr>
          <w:rStyle w:val="Literal"/>
        </w:rPr>
        <w:t>case_</w:t>
      </w:r>
      <w:proofErr w:type="gramStart"/>
      <w:r w:rsidRPr="00010CA3">
        <w:rPr>
          <w:rStyle w:val="Literal"/>
        </w:rPr>
        <w:t>when</w:t>
      </w:r>
      <w:proofErr w:type="spellEnd"/>
      <w:r w:rsidRPr="00010CA3">
        <w:rPr>
          <w:rStyle w:val="Literal"/>
        </w:rPr>
        <w:t>(</w:t>
      </w:r>
      <w:proofErr w:type="gramEnd"/>
      <w:r w:rsidRPr="00010CA3">
        <w:rPr>
          <w:rStyle w:val="Literal"/>
        </w:rPr>
        <w:t>)</w:t>
      </w:r>
      <w:r>
        <w:t xml:space="preserve"> function to set up a condition: if the </w:t>
      </w:r>
      <w:r w:rsidRPr="00010CA3">
        <w:rPr>
          <w:rStyle w:val="Literal"/>
        </w:rPr>
        <w:t>cases</w:t>
      </w:r>
      <w:r>
        <w:t xml:space="preserve"> variable (which holds the cases on that day) is greater than the </w:t>
      </w:r>
      <w:proofErr w:type="spellStart"/>
      <w:r w:rsidRPr="00010CA3">
        <w:rPr>
          <w:rStyle w:val="Literal"/>
        </w:rPr>
        <w:t>pd_cases</w:t>
      </w:r>
      <w:proofErr w:type="spellEnd"/>
      <w:r>
        <w:t xml:space="preserve"> variable (which holds cases from one day prior), then </w:t>
      </w:r>
      <w:proofErr w:type="spellStart"/>
      <w:r w:rsidRPr="00010CA3">
        <w:rPr>
          <w:rStyle w:val="Literal"/>
        </w:rPr>
        <w:t>daily_cases</w:t>
      </w:r>
      <w:proofErr w:type="spellEnd"/>
      <w:r>
        <w:t xml:space="preserve"> is equal to </w:t>
      </w:r>
      <w:r w:rsidRPr="00010CA3">
        <w:rPr>
          <w:rStyle w:val="Literal"/>
        </w:rPr>
        <w:t>cases</w:t>
      </w:r>
      <w:r>
        <w:t xml:space="preserve"> minus </w:t>
      </w:r>
      <w:proofErr w:type="spellStart"/>
      <w:r w:rsidRPr="00010CA3">
        <w:rPr>
          <w:rStyle w:val="Literal"/>
        </w:rPr>
        <w:t>pd_cases</w:t>
      </w:r>
      <w:proofErr w:type="spellEnd"/>
      <w:r>
        <w:t xml:space="preserve">; otherwise, we set </w:t>
      </w:r>
      <w:proofErr w:type="spellStart"/>
      <w:r w:rsidRPr="00010CA3">
        <w:rPr>
          <w:rStyle w:val="Literal"/>
        </w:rPr>
        <w:t>daily_cases</w:t>
      </w:r>
      <w:proofErr w:type="spellEnd"/>
      <w:r>
        <w:t xml:space="preserve"> to be equal to </w:t>
      </w:r>
      <w:r w:rsidRPr="00B74A2F">
        <w:rPr>
          <w:rStyle w:val="Literal"/>
        </w:rPr>
        <w:t>0</w:t>
      </w:r>
      <w:r>
        <w:t xml:space="preserve">. Because we grouped the data by state at the beginning, we must now remove this grouping using the </w:t>
      </w:r>
      <w:proofErr w:type="gramStart"/>
      <w:r w:rsidRPr="00010CA3">
        <w:rPr>
          <w:rStyle w:val="Literal"/>
        </w:rPr>
        <w:t>ungroup(</w:t>
      </w:r>
      <w:proofErr w:type="gramEnd"/>
      <w:r w:rsidRPr="00010CA3">
        <w:rPr>
          <w:rStyle w:val="Literal"/>
        </w:rPr>
        <w:t>)</w:t>
      </w:r>
      <w:r>
        <w:t xml:space="preserve"> function before arranging our data by state and date </w:t>
      </w:r>
      <w:r>
        <w:rPr>
          <w:rStyle w:val="CodeAnnotation"/>
        </w:rPr>
        <w:t>4</w:t>
      </w:r>
      <w:r>
        <w:t>. N</w:t>
      </w:r>
      <w:r w:rsidR="006806D4">
        <w:t xml:space="preserve">ow take a look at the </w:t>
      </w:r>
      <w:proofErr w:type="spellStart"/>
      <w:r w:rsidR="006806D4" w:rsidRPr="00010CA3">
        <w:rPr>
          <w:rStyle w:val="Literal"/>
        </w:rPr>
        <w:t>covid_cases</w:t>
      </w:r>
      <w:proofErr w:type="spellEnd"/>
      <w:r w:rsidR="006806D4">
        <w:t xml:space="preserve"> data frame we created</w:t>
      </w:r>
      <w:r>
        <w:t>:</w:t>
      </w:r>
      <w:r w:rsidR="006806D4">
        <w:t xml:space="preserve"> </w:t>
      </w:r>
    </w:p>
    <w:p w14:paraId="40D1726F" w14:textId="77777777" w:rsidR="004C6ED5" w:rsidRPr="001A1B68" w:rsidRDefault="006806D4" w:rsidP="001E50DF">
      <w:pPr>
        <w:pStyle w:val="Code"/>
      </w:pPr>
      <w:r w:rsidRPr="00B650F0">
        <w:t xml:space="preserve">#&gt; # A </w:t>
      </w:r>
      <w:proofErr w:type="spellStart"/>
      <w:r w:rsidRPr="00B650F0">
        <w:t>tibble</w:t>
      </w:r>
      <w:proofErr w:type="spellEnd"/>
      <w:r w:rsidRPr="00B650F0">
        <w:t>: 56,006 × 6</w:t>
      </w:r>
    </w:p>
    <w:p w14:paraId="6B3D6EDD" w14:textId="77777777" w:rsidR="004C6ED5" w:rsidRPr="001A1B68" w:rsidRDefault="006806D4" w:rsidP="001E50DF">
      <w:pPr>
        <w:pStyle w:val="Code"/>
      </w:pPr>
      <w:r w:rsidRPr="00B650F0">
        <w:t xml:space="preserve">#&gt;    date       state   cases deaths </w:t>
      </w:r>
      <w:proofErr w:type="spellStart"/>
      <w:r w:rsidRPr="00B650F0">
        <w:t>pd_cases</w:t>
      </w:r>
      <w:proofErr w:type="spellEnd"/>
      <w:r w:rsidRPr="00B650F0">
        <w:t xml:space="preserve"> </w:t>
      </w:r>
      <w:proofErr w:type="spellStart"/>
      <w:r w:rsidRPr="00B650F0">
        <w:t>daily_cases</w:t>
      </w:r>
      <w:proofErr w:type="spellEnd"/>
    </w:p>
    <w:p w14:paraId="70EB8691" w14:textId="77777777" w:rsidR="004C6ED5" w:rsidRPr="001A1B68" w:rsidRDefault="006806D4" w:rsidP="001E50DF">
      <w:pPr>
        <w:pStyle w:val="Code"/>
      </w:pPr>
      <w:r w:rsidRPr="00B650F0">
        <w:t>#&gt;    &lt;date&gt;     &lt;chr&gt;   &lt;</w:t>
      </w:r>
      <w:proofErr w:type="spellStart"/>
      <w:r w:rsidRPr="00B650F0">
        <w:t>dbl</w:t>
      </w:r>
      <w:proofErr w:type="spellEnd"/>
      <w:proofErr w:type="gramStart"/>
      <w:r w:rsidRPr="00B650F0">
        <w:t>&gt;  &lt;</w:t>
      </w:r>
      <w:proofErr w:type="spellStart"/>
      <w:proofErr w:type="gramEnd"/>
      <w:r w:rsidRPr="00B650F0">
        <w:t>dbl</w:t>
      </w:r>
      <w:proofErr w:type="spellEnd"/>
      <w:r w:rsidRPr="00B650F0">
        <w:t>&gt;    &lt;</w:t>
      </w:r>
      <w:proofErr w:type="spellStart"/>
      <w:r w:rsidRPr="00B650F0">
        <w:t>dbl</w:t>
      </w:r>
      <w:proofErr w:type="spellEnd"/>
      <w:r w:rsidRPr="00B650F0">
        <w:t>&gt;       &lt;</w:t>
      </w:r>
      <w:proofErr w:type="spellStart"/>
      <w:r w:rsidRPr="00B650F0">
        <w:t>dbl</w:t>
      </w:r>
      <w:proofErr w:type="spellEnd"/>
      <w:r w:rsidRPr="00B650F0">
        <w:t>&gt;</w:t>
      </w:r>
    </w:p>
    <w:p w14:paraId="23B26C85" w14:textId="77777777" w:rsidR="004C6ED5" w:rsidRPr="001A1B68" w:rsidRDefault="006806D4" w:rsidP="001E50DF">
      <w:pPr>
        <w:pStyle w:val="Code"/>
      </w:pPr>
      <w:r w:rsidRPr="00B650F0">
        <w:t>#</w:t>
      </w:r>
      <w:proofErr w:type="gramStart"/>
      <w:r w:rsidRPr="00B650F0">
        <w:t>&gt;  1</w:t>
      </w:r>
      <w:proofErr w:type="gramEnd"/>
      <w:r w:rsidRPr="00B650F0">
        <w:t xml:space="preserve"> 2020-03-13 Alabama     6      0        0           6</w:t>
      </w:r>
    </w:p>
    <w:p w14:paraId="23AD1BB0" w14:textId="77777777" w:rsidR="004C6ED5" w:rsidRPr="001A1B68" w:rsidRDefault="006806D4" w:rsidP="001E50DF">
      <w:pPr>
        <w:pStyle w:val="Code"/>
      </w:pPr>
      <w:r w:rsidRPr="00B650F0">
        <w:t>#</w:t>
      </w:r>
      <w:proofErr w:type="gramStart"/>
      <w:r w:rsidRPr="00B650F0">
        <w:t>&gt;  2</w:t>
      </w:r>
      <w:proofErr w:type="gramEnd"/>
      <w:r w:rsidRPr="00B650F0">
        <w:t xml:space="preserve"> 2020-03-14 Alabama    12      0        6           6</w:t>
      </w:r>
    </w:p>
    <w:p w14:paraId="3A642965" w14:textId="77777777" w:rsidR="004C6ED5" w:rsidRPr="001A1B68" w:rsidRDefault="006806D4" w:rsidP="001E50DF">
      <w:pPr>
        <w:pStyle w:val="Code"/>
      </w:pPr>
      <w:r w:rsidRPr="00B650F0">
        <w:t>#</w:t>
      </w:r>
      <w:proofErr w:type="gramStart"/>
      <w:r w:rsidRPr="00B650F0">
        <w:t>&gt;  3</w:t>
      </w:r>
      <w:proofErr w:type="gramEnd"/>
      <w:r w:rsidRPr="00B650F0">
        <w:t xml:space="preserve"> 2020-03-15 Alabama    23      0       12          11</w:t>
      </w:r>
    </w:p>
    <w:p w14:paraId="7DB10F2B" w14:textId="77777777" w:rsidR="004C6ED5" w:rsidRPr="001A1B68" w:rsidRDefault="006806D4" w:rsidP="001E50DF">
      <w:pPr>
        <w:pStyle w:val="Code"/>
      </w:pPr>
      <w:r w:rsidRPr="00B650F0">
        <w:t>#</w:t>
      </w:r>
      <w:proofErr w:type="gramStart"/>
      <w:r w:rsidRPr="00B650F0">
        <w:t>&gt;  4</w:t>
      </w:r>
      <w:proofErr w:type="gramEnd"/>
      <w:r w:rsidRPr="00B650F0">
        <w:t xml:space="preserve"> 2020-03-16 Alabama    29      0       23           6</w:t>
      </w:r>
    </w:p>
    <w:p w14:paraId="6E7614AC" w14:textId="77777777" w:rsidR="004C6ED5" w:rsidRPr="001A1B68" w:rsidRDefault="006806D4" w:rsidP="001E50DF">
      <w:pPr>
        <w:pStyle w:val="Code"/>
      </w:pPr>
      <w:r w:rsidRPr="00B650F0">
        <w:t>#</w:t>
      </w:r>
      <w:proofErr w:type="gramStart"/>
      <w:r w:rsidRPr="00B650F0">
        <w:t>&gt;  5</w:t>
      </w:r>
      <w:proofErr w:type="gramEnd"/>
      <w:r w:rsidRPr="00B650F0">
        <w:t xml:space="preserve"> 2020-03-17 Alabama    39      0       29          10</w:t>
      </w:r>
    </w:p>
    <w:p w14:paraId="0D0C7469" w14:textId="77777777" w:rsidR="004C6ED5" w:rsidRPr="001A1B68" w:rsidRDefault="006806D4" w:rsidP="001E50DF">
      <w:pPr>
        <w:pStyle w:val="Code"/>
      </w:pPr>
      <w:r w:rsidRPr="00B650F0">
        <w:t>#</w:t>
      </w:r>
      <w:proofErr w:type="gramStart"/>
      <w:r w:rsidRPr="00B650F0">
        <w:t>&gt;  6</w:t>
      </w:r>
      <w:proofErr w:type="gramEnd"/>
      <w:r w:rsidRPr="00B650F0">
        <w:t xml:space="preserve"> 2020-03-18 Alabama    51      0       39          12</w:t>
      </w:r>
    </w:p>
    <w:p w14:paraId="28BA33CF" w14:textId="77777777" w:rsidR="004C6ED5" w:rsidRPr="001A1B68" w:rsidRDefault="006806D4" w:rsidP="001E50DF">
      <w:pPr>
        <w:pStyle w:val="Code"/>
      </w:pPr>
      <w:r w:rsidRPr="00B650F0">
        <w:t>#</w:t>
      </w:r>
      <w:proofErr w:type="gramStart"/>
      <w:r w:rsidRPr="00B650F0">
        <w:t>&gt;  7</w:t>
      </w:r>
      <w:proofErr w:type="gramEnd"/>
      <w:r w:rsidRPr="00B650F0">
        <w:t xml:space="preserve"> 2020-03-19 Alabama    78      0       51          27</w:t>
      </w:r>
    </w:p>
    <w:p w14:paraId="76D57A25" w14:textId="77777777" w:rsidR="004C6ED5" w:rsidRPr="001A1B68" w:rsidRDefault="006806D4" w:rsidP="001E50DF">
      <w:pPr>
        <w:pStyle w:val="Code"/>
      </w:pPr>
      <w:r w:rsidRPr="00B650F0">
        <w:t>#</w:t>
      </w:r>
      <w:proofErr w:type="gramStart"/>
      <w:r w:rsidRPr="00B650F0">
        <w:t>&gt;  8</w:t>
      </w:r>
      <w:proofErr w:type="gramEnd"/>
      <w:r w:rsidRPr="00B650F0">
        <w:t xml:space="preserve"> 2020-03-20 Alabama   106      0       78          28</w:t>
      </w:r>
    </w:p>
    <w:p w14:paraId="1F6C7DB0" w14:textId="77777777" w:rsidR="004C6ED5" w:rsidRPr="001A1B68" w:rsidRDefault="006806D4" w:rsidP="001E50DF">
      <w:pPr>
        <w:pStyle w:val="Code"/>
      </w:pPr>
      <w:r w:rsidRPr="00B650F0">
        <w:t>#</w:t>
      </w:r>
      <w:proofErr w:type="gramStart"/>
      <w:r w:rsidRPr="00B650F0">
        <w:t>&gt;  9</w:t>
      </w:r>
      <w:proofErr w:type="gramEnd"/>
      <w:r w:rsidRPr="00B650F0">
        <w:t xml:space="preserve"> 2020-03-21 Alabama   131      0      106          25</w:t>
      </w:r>
    </w:p>
    <w:p w14:paraId="50FE8D7C" w14:textId="77777777" w:rsidR="004C6ED5" w:rsidRPr="001A1B68" w:rsidRDefault="006806D4" w:rsidP="001E50DF">
      <w:pPr>
        <w:pStyle w:val="Code"/>
      </w:pPr>
      <w:r w:rsidRPr="00B650F0">
        <w:t>#&gt; 10 2020-03-22 Alabama   157      0      131          26</w:t>
      </w:r>
    </w:p>
    <w:p w14:paraId="63802228" w14:textId="77777777" w:rsidR="00C9502D" w:rsidRPr="001A6E5D" w:rsidRDefault="00C9502D" w:rsidP="00C9502D">
      <w:pPr>
        <w:pStyle w:val="Code"/>
        <w:rPr>
          <w:rStyle w:val="LiteralItalic"/>
        </w:rPr>
      </w:pPr>
      <w:r w:rsidRPr="001A6E5D">
        <w:rPr>
          <w:rStyle w:val="LiteralItalic"/>
        </w:rPr>
        <w:t>--snip--</w:t>
      </w:r>
    </w:p>
    <w:p w14:paraId="513A533F" w14:textId="4AC4E211" w:rsidR="00C9502D" w:rsidRPr="001A1B68" w:rsidRDefault="00C9502D" w:rsidP="00B650F0">
      <w:pPr>
        <w:pStyle w:val="Body"/>
      </w:pPr>
      <w:r>
        <w:t xml:space="preserve">In the next step, we’ll make use of the </w:t>
      </w:r>
      <w:del w:id="381" w:author="David Keyes" w:date="2023-03-09T11:29:00Z">
        <w:r w:rsidDel="001157EA">
          <w:delText xml:space="preserve"> </w:delText>
        </w:r>
      </w:del>
      <w:proofErr w:type="spellStart"/>
      <w:r w:rsidRPr="00010CA3">
        <w:rPr>
          <w:rStyle w:val="Literal"/>
        </w:rPr>
        <w:t>daily_cases</w:t>
      </w:r>
      <w:proofErr w:type="spellEnd"/>
      <w:r w:rsidRPr="00B650F0">
        <w:t xml:space="preserve"> variable</w:t>
      </w:r>
      <w:r w:rsidRPr="00C9502D">
        <w:t>.</w:t>
      </w:r>
    </w:p>
    <w:p w14:paraId="62B87940" w14:textId="77777777" w:rsidR="006806D4" w:rsidRDefault="006806D4" w:rsidP="003139C0">
      <w:pPr>
        <w:pStyle w:val="HeadB"/>
      </w:pPr>
      <w:bookmarkStart w:id="382" w:name="_Toc121914033"/>
      <w:bookmarkStart w:id="383" w:name="calculating-incidence-rates"/>
      <w:bookmarkEnd w:id="377"/>
      <w:r>
        <w:t>Calculating Incidence Rates</w:t>
      </w:r>
      <w:bookmarkEnd w:id="382"/>
    </w:p>
    <w:p w14:paraId="5A106F3B" w14:textId="4E7D0120" w:rsidR="006806D4" w:rsidRDefault="006806D4" w:rsidP="00010CA3">
      <w:pPr>
        <w:pStyle w:val="Body"/>
      </w:pPr>
      <w:r>
        <w:t xml:space="preserve">We’re not quite done calculating values. The data that Madjid used to make his map </w:t>
      </w:r>
      <w:r w:rsidR="00C9502D">
        <w:t>didn’t include</w:t>
      </w:r>
      <w:r>
        <w:t xml:space="preserve"> daily case counts. Instead, it </w:t>
      </w:r>
      <w:r w:rsidR="00C9502D">
        <w:t xml:space="preserve">contained </w:t>
      </w:r>
      <w:r>
        <w:t xml:space="preserve">a five-day rolling average of cases per 100,000 people. </w:t>
      </w:r>
      <w:r w:rsidR="00A22E86">
        <w:t xml:space="preserve">A </w:t>
      </w:r>
      <w:r w:rsidR="00A22E86" w:rsidRPr="00B650F0">
        <w:rPr>
          <w:rStyle w:val="Italic"/>
        </w:rPr>
        <w:t>rolling average</w:t>
      </w:r>
      <w:r w:rsidR="00A22E86">
        <w:t xml:space="preserve"> </w:t>
      </w:r>
      <w:r w:rsidR="00B650F0">
        <w:t>is the average case rate in a certain time period</w:t>
      </w:r>
      <w:r w:rsidR="00A22E86">
        <w:t>.</w:t>
      </w:r>
      <w:r w:rsidR="00B650F0">
        <w:t xml:space="preserve"> Quirks of reporting (for example, not reporting on weekends but instead rolling Saturday and Sunday cases into Monday) can make the value for any single day less reliable. Using a </w:t>
      </w:r>
      <w:proofErr w:type="gramStart"/>
      <w:r w:rsidR="00B650F0">
        <w:t>rolling average smooths</w:t>
      </w:r>
      <w:proofErr w:type="gramEnd"/>
      <w:r w:rsidR="00B650F0">
        <w:t xml:space="preserve"> things out.</w:t>
      </w:r>
      <w:r w:rsidR="00A22E86">
        <w:t xml:space="preserve"> </w:t>
      </w:r>
      <w:r>
        <w:t>Here is the code</w:t>
      </w:r>
      <w:r w:rsidR="00C9502D">
        <w:t xml:space="preserve"> to </w:t>
      </w:r>
      <w:r w:rsidR="00B54717">
        <w:t>generate this data</w:t>
      </w:r>
      <w:r>
        <w:t>:</w:t>
      </w:r>
    </w:p>
    <w:p w14:paraId="58314927" w14:textId="77777777" w:rsidR="004C6ED5" w:rsidRPr="00B650F0" w:rsidRDefault="006806D4" w:rsidP="00C2424A">
      <w:pPr>
        <w:pStyle w:val="Code"/>
      </w:pPr>
      <w:proofErr w:type="spellStart"/>
      <w:r w:rsidRPr="00B650F0">
        <w:t>covid_cases</w:t>
      </w:r>
      <w:proofErr w:type="spellEnd"/>
      <w:r w:rsidRPr="00B650F0">
        <w:t xml:space="preserve"> %&gt;%</w:t>
      </w:r>
    </w:p>
    <w:p w14:paraId="53956E76" w14:textId="77777777" w:rsidR="004C6ED5" w:rsidRPr="00B650F0" w:rsidRDefault="006806D4" w:rsidP="00C2424A">
      <w:pPr>
        <w:pStyle w:val="Code"/>
      </w:pPr>
      <w:r w:rsidRPr="00B650F0">
        <w:t xml:space="preserve">  </w:t>
      </w:r>
      <w:proofErr w:type="gramStart"/>
      <w:r w:rsidRPr="00B650F0">
        <w:t>mutate(</w:t>
      </w:r>
      <w:proofErr w:type="spellStart"/>
      <w:proofErr w:type="gramEnd"/>
      <w:r w:rsidRPr="00B650F0">
        <w:t>roll_cases</w:t>
      </w:r>
      <w:proofErr w:type="spellEnd"/>
      <w:r w:rsidRPr="00B650F0">
        <w:t xml:space="preserve"> = </w:t>
      </w:r>
      <w:proofErr w:type="spellStart"/>
      <w:r w:rsidRPr="00B650F0">
        <w:t>rollmean</w:t>
      </w:r>
      <w:proofErr w:type="spellEnd"/>
      <w:r w:rsidRPr="00B650F0">
        <w:t>(</w:t>
      </w:r>
    </w:p>
    <w:p w14:paraId="03DBA1B4" w14:textId="77777777" w:rsidR="004C6ED5" w:rsidRPr="00B650F0" w:rsidRDefault="006806D4" w:rsidP="00C2424A">
      <w:pPr>
        <w:pStyle w:val="Code"/>
      </w:pPr>
      <w:r w:rsidRPr="00B650F0">
        <w:t xml:space="preserve">    </w:t>
      </w:r>
      <w:proofErr w:type="spellStart"/>
      <w:r w:rsidRPr="00B650F0">
        <w:t>daily_cases</w:t>
      </w:r>
      <w:proofErr w:type="spellEnd"/>
      <w:r w:rsidRPr="00B650F0">
        <w:t>,</w:t>
      </w:r>
    </w:p>
    <w:p w14:paraId="2817BF34" w14:textId="77777777" w:rsidR="004C6ED5" w:rsidRPr="00B650F0" w:rsidRDefault="006806D4" w:rsidP="00C2424A">
      <w:pPr>
        <w:pStyle w:val="Code"/>
      </w:pPr>
      <w:r w:rsidRPr="00B650F0">
        <w:t xml:space="preserve">    k = 5,</w:t>
      </w:r>
    </w:p>
    <w:p w14:paraId="011F16DB" w14:textId="77777777" w:rsidR="004C6ED5" w:rsidRPr="00B650F0" w:rsidRDefault="006806D4" w:rsidP="00C2424A">
      <w:pPr>
        <w:pStyle w:val="Code"/>
      </w:pPr>
      <w:r w:rsidRPr="00B650F0">
        <w:t xml:space="preserve">    fill = NA</w:t>
      </w:r>
    </w:p>
    <w:p w14:paraId="43880240" w14:textId="320EE976" w:rsidR="006806D4" w:rsidRPr="00B650F0" w:rsidRDefault="006806D4" w:rsidP="00C2424A">
      <w:pPr>
        <w:pStyle w:val="Code"/>
      </w:pPr>
      <w:r w:rsidRPr="00B650F0">
        <w:t xml:space="preserve">  ))</w:t>
      </w:r>
    </w:p>
    <w:p w14:paraId="1162BA3E" w14:textId="6866FA3D" w:rsidR="00C9502D" w:rsidRDefault="00BB4331" w:rsidP="00010CA3">
      <w:pPr>
        <w:pStyle w:val="Body"/>
      </w:pPr>
      <w:r>
        <w:t>We</w:t>
      </w:r>
      <w:r w:rsidR="00C9502D">
        <w:t xml:space="preserve"> create a new data frame called </w:t>
      </w:r>
      <w:proofErr w:type="spellStart"/>
      <w:r w:rsidR="00C9502D" w:rsidRPr="00010CA3">
        <w:rPr>
          <w:rStyle w:val="Literal"/>
        </w:rPr>
        <w:t>covid_cases_rm</w:t>
      </w:r>
      <w:proofErr w:type="spellEnd"/>
      <w:r w:rsidR="00C9502D">
        <w:t xml:space="preserve"> (</w:t>
      </w:r>
      <w:r>
        <w:t xml:space="preserve">where </w:t>
      </w:r>
      <w:r w:rsidR="00C9502D" w:rsidRPr="00B650F0">
        <w:rPr>
          <w:rStyle w:val="Italic"/>
        </w:rPr>
        <w:t>rm</w:t>
      </w:r>
      <w:r w:rsidR="00C9502D">
        <w:t xml:space="preserve"> </w:t>
      </w:r>
      <w:r>
        <w:t xml:space="preserve">stands </w:t>
      </w:r>
      <w:r w:rsidR="00C9502D">
        <w:t xml:space="preserve">for rolling mean). The first step in its creation is to use the </w:t>
      </w:r>
      <w:proofErr w:type="spellStart"/>
      <w:proofErr w:type="gramStart"/>
      <w:r w:rsidR="00C9502D" w:rsidRPr="00010CA3">
        <w:rPr>
          <w:rStyle w:val="Literal"/>
        </w:rPr>
        <w:t>rollmean</w:t>
      </w:r>
      <w:proofErr w:type="spellEnd"/>
      <w:r w:rsidR="00C9502D" w:rsidRPr="00010CA3">
        <w:rPr>
          <w:rStyle w:val="Literal"/>
        </w:rPr>
        <w:t>(</w:t>
      </w:r>
      <w:proofErr w:type="gramEnd"/>
      <w:r w:rsidR="00C9502D" w:rsidRPr="00010CA3">
        <w:rPr>
          <w:rStyle w:val="Literal"/>
        </w:rPr>
        <w:t>)</w:t>
      </w:r>
      <w:r w:rsidR="00C9502D">
        <w:t xml:space="preserve"> function from the </w:t>
      </w:r>
      <w:r w:rsidR="00C9502D" w:rsidRPr="00010CA3">
        <w:rPr>
          <w:rStyle w:val="Literal"/>
        </w:rPr>
        <w:t>zoo</w:t>
      </w:r>
      <w:r w:rsidR="00C9502D">
        <w:t xml:space="preserve"> package to create a </w:t>
      </w:r>
      <w:proofErr w:type="spellStart"/>
      <w:r w:rsidR="00C9502D" w:rsidRPr="00010CA3">
        <w:rPr>
          <w:rStyle w:val="Literal"/>
        </w:rPr>
        <w:t>roll_cases</w:t>
      </w:r>
      <w:proofErr w:type="spellEnd"/>
      <w:r w:rsidR="00C9502D">
        <w:t xml:space="preserve"> variable</w:t>
      </w:r>
      <w:r w:rsidR="00A22E86">
        <w:t xml:space="preserve">, </w:t>
      </w:r>
      <w:commentRangeStart w:id="384"/>
      <w:commentRangeStart w:id="385"/>
      <w:r w:rsidR="00A22E86">
        <w:t xml:space="preserve">which holds </w:t>
      </w:r>
      <w:del w:id="386" w:author="David Keyes" w:date="2023-01-03T10:02:00Z">
        <w:r w:rsidR="00A22E86" w:rsidDel="00B650F0">
          <w:delText>XXXX</w:delText>
        </w:r>
      </w:del>
      <w:ins w:id="387" w:author="David Keyes" w:date="2023-01-03T10:02:00Z">
        <w:r w:rsidR="00B650F0">
          <w:t>the average number of cases in the five-day period surrounding a single date</w:t>
        </w:r>
      </w:ins>
      <w:r w:rsidR="00C9502D">
        <w:t xml:space="preserve">. </w:t>
      </w:r>
      <w:commentRangeEnd w:id="384"/>
      <w:r w:rsidR="00A22E86">
        <w:rPr>
          <w:rStyle w:val="CommentReference"/>
          <w:rFonts w:asciiTheme="minorHAnsi" w:eastAsiaTheme="minorHAnsi" w:hAnsiTheme="minorHAnsi" w:cstheme="minorBidi"/>
          <w:color w:val="auto"/>
          <w:lang w:eastAsia="en-US"/>
        </w:rPr>
        <w:commentReference w:id="384"/>
      </w:r>
      <w:commentRangeEnd w:id="385"/>
      <w:r w:rsidR="00B650F0">
        <w:rPr>
          <w:rStyle w:val="CommentReference"/>
          <w:rFonts w:asciiTheme="minorHAnsi" w:eastAsiaTheme="minorHAnsi" w:hAnsiTheme="minorHAnsi" w:cstheme="minorBidi"/>
          <w:color w:val="auto"/>
          <w:lang w:eastAsia="en-US"/>
        </w:rPr>
        <w:commentReference w:id="385"/>
      </w:r>
      <w:r w:rsidR="00C9502D">
        <w:t xml:space="preserve">The </w:t>
      </w:r>
      <w:r w:rsidR="00C9502D" w:rsidRPr="00010CA3">
        <w:rPr>
          <w:rStyle w:val="Literal"/>
        </w:rPr>
        <w:t>k</w:t>
      </w:r>
      <w:r w:rsidR="00C9502D">
        <w:t xml:space="preserve"> argument is the number of days</w:t>
      </w:r>
      <w:r w:rsidR="00A22E86">
        <w:t xml:space="preserve"> for which we want to calculate the rolling average</w:t>
      </w:r>
      <w:r w:rsidR="00C9502D">
        <w:t xml:space="preserve"> (five</w:t>
      </w:r>
      <w:r w:rsidR="00A22E86">
        <w:t>, in our case</w:t>
      </w:r>
      <w:r w:rsidR="00C9502D">
        <w:t>)</w:t>
      </w:r>
      <w:r w:rsidR="00A22E86">
        <w:t>,</w:t>
      </w:r>
      <w:r w:rsidR="00C9502D">
        <w:t xml:space="preserve"> and the </w:t>
      </w:r>
      <w:r w:rsidR="00C9502D" w:rsidRPr="00010CA3">
        <w:rPr>
          <w:rStyle w:val="Literal"/>
        </w:rPr>
        <w:t>fill</w:t>
      </w:r>
      <w:r w:rsidR="00C9502D">
        <w:t xml:space="preserve"> argument determines what happens in cases like the first day</w:t>
      </w:r>
      <w:r w:rsidR="00A22E86">
        <w:t>,</w:t>
      </w:r>
      <w:r w:rsidR="00C9502D">
        <w:t xml:space="preserve"> where we can’t calculate a five-day rolling mean because there are no days prior to this day (Madjid set these values to be NA).</w:t>
      </w:r>
    </w:p>
    <w:p w14:paraId="53CB2698" w14:textId="12CE9FF3" w:rsidR="006806D4" w:rsidRDefault="006806D4" w:rsidP="00010CA3">
      <w:pPr>
        <w:pStyle w:val="Body"/>
      </w:pPr>
      <w:r>
        <w:t xml:space="preserve">After calculating </w:t>
      </w:r>
      <w:proofErr w:type="spellStart"/>
      <w:r w:rsidRPr="00010CA3">
        <w:rPr>
          <w:rStyle w:val="Literal"/>
        </w:rPr>
        <w:t>roll_cases</w:t>
      </w:r>
      <w:proofErr w:type="spellEnd"/>
      <w:r>
        <w:t xml:space="preserve">, </w:t>
      </w:r>
      <w:r w:rsidR="00A22E86">
        <w:t>we need to</w:t>
      </w:r>
      <w:r>
        <w:t xml:space="preserve"> calculat</w:t>
      </w:r>
      <w:r w:rsidR="00A22E86">
        <w:t>e</w:t>
      </w:r>
      <w:r>
        <w:t xml:space="preserve"> per</w:t>
      </w:r>
      <w:r w:rsidR="00A22E86">
        <w:t xml:space="preserve"> </w:t>
      </w:r>
      <w:r>
        <w:t xml:space="preserve">capita case rates. To do this, </w:t>
      </w:r>
      <w:r w:rsidR="00A22E86">
        <w:t>we</w:t>
      </w:r>
      <w:r>
        <w:t xml:space="preserve"> needed population data</w:t>
      </w:r>
      <w:r w:rsidR="00A22E86">
        <w:t>,</w:t>
      </w:r>
      <w:r>
        <w:t xml:space="preserve"> so </w:t>
      </w:r>
      <w:r w:rsidR="00A22E86">
        <w:t>we</w:t>
      </w:r>
      <w:r>
        <w:t xml:space="preserve"> join the population data from the </w:t>
      </w:r>
      <w:proofErr w:type="spellStart"/>
      <w:r w:rsidRPr="00010CA3">
        <w:rPr>
          <w:rStyle w:val="Literal"/>
        </w:rPr>
        <w:t>usa_states</w:t>
      </w:r>
      <w:proofErr w:type="spellEnd"/>
      <w:r>
        <w:t xml:space="preserve"> data frame with </w:t>
      </w:r>
      <w:r>
        <w:lastRenderedPageBreak/>
        <w:t xml:space="preserve">the </w:t>
      </w:r>
      <w:proofErr w:type="spellStart"/>
      <w:r w:rsidRPr="00010CA3">
        <w:rPr>
          <w:rStyle w:val="Literal"/>
        </w:rPr>
        <w:t>covid_cases</w:t>
      </w:r>
      <w:proofErr w:type="spellEnd"/>
      <w:r>
        <w:t xml:space="preserve"> data</w:t>
      </w:r>
      <w:r w:rsidR="00A22E86">
        <w:t>:</w:t>
      </w:r>
      <w:r>
        <w:t xml:space="preserve"> </w:t>
      </w:r>
    </w:p>
    <w:p w14:paraId="7D34E855" w14:textId="77777777" w:rsidR="004C6ED5" w:rsidRPr="00B650F0" w:rsidRDefault="006806D4" w:rsidP="00C2424A">
      <w:pPr>
        <w:pStyle w:val="Code"/>
      </w:pPr>
      <w:proofErr w:type="spellStart"/>
      <w:r w:rsidRPr="00B650F0">
        <w:t>left_</w:t>
      </w:r>
      <w:proofErr w:type="gramStart"/>
      <w:r w:rsidRPr="00B650F0">
        <w:t>join</w:t>
      </w:r>
      <w:proofErr w:type="spellEnd"/>
      <w:r w:rsidRPr="00B650F0">
        <w:t>(</w:t>
      </w:r>
      <w:proofErr w:type="spellStart"/>
      <w:proofErr w:type="gramEnd"/>
      <w:r w:rsidRPr="00B650F0">
        <w:t>usa_states</w:t>
      </w:r>
      <w:proofErr w:type="spellEnd"/>
      <w:r w:rsidRPr="00B650F0">
        <w:t>,</w:t>
      </w:r>
    </w:p>
    <w:p w14:paraId="3B65172F" w14:textId="77777777" w:rsidR="004C6ED5" w:rsidRPr="00B650F0" w:rsidRDefault="006806D4" w:rsidP="00C2424A">
      <w:pPr>
        <w:pStyle w:val="Code"/>
      </w:pPr>
      <w:r w:rsidRPr="00B650F0">
        <w:t xml:space="preserve">          by = </w:t>
      </w:r>
      <w:proofErr w:type="gramStart"/>
      <w:r w:rsidRPr="00B650F0">
        <w:t>c(</w:t>
      </w:r>
      <w:proofErr w:type="gramEnd"/>
      <w:r w:rsidRPr="00B650F0">
        <w:t>"state" = "State")) %&gt;%</w:t>
      </w:r>
    </w:p>
    <w:p w14:paraId="33946ACA" w14:textId="71C205CA" w:rsidR="006806D4" w:rsidRPr="00B650F0" w:rsidRDefault="006806D4" w:rsidP="00C2424A">
      <w:pPr>
        <w:pStyle w:val="Code"/>
      </w:pPr>
      <w:r w:rsidRPr="00B650F0">
        <w:t xml:space="preserve">  </w:t>
      </w:r>
      <w:proofErr w:type="spellStart"/>
      <w:r w:rsidRPr="00B650F0">
        <w:t>drop_</w:t>
      </w:r>
      <w:proofErr w:type="gramStart"/>
      <w:r w:rsidRPr="00B650F0">
        <w:t>na</w:t>
      </w:r>
      <w:proofErr w:type="spellEnd"/>
      <w:r w:rsidRPr="00B650F0">
        <w:t>(</w:t>
      </w:r>
      <w:proofErr w:type="gramEnd"/>
      <w:r w:rsidRPr="00B650F0">
        <w:t>Pop)</w:t>
      </w:r>
    </w:p>
    <w:p w14:paraId="3F7CEC8E" w14:textId="61008CAC" w:rsidR="00A22E86" w:rsidRDefault="00A22E86" w:rsidP="00010CA3">
      <w:pPr>
        <w:pStyle w:val="Body"/>
      </w:pPr>
      <w:r>
        <w:t xml:space="preserve">We then drop rows with missing population data (the </w:t>
      </w:r>
      <w:r w:rsidRPr="00010CA3">
        <w:rPr>
          <w:rStyle w:val="Literal"/>
        </w:rPr>
        <w:t>Pop</w:t>
      </w:r>
      <w:r>
        <w:t xml:space="preserve"> variable). In practice, this means getting rid of several US territories (American Samoa, Guam, Northern Marianas Islands, and Virgin Islands).</w:t>
      </w:r>
    </w:p>
    <w:p w14:paraId="5FD18B7E" w14:textId="57535828" w:rsidR="006806D4" w:rsidRDefault="006806D4" w:rsidP="00010CA3">
      <w:pPr>
        <w:pStyle w:val="Body"/>
      </w:pPr>
      <w:r>
        <w:t xml:space="preserve">Next, </w:t>
      </w:r>
      <w:r w:rsidR="00A22E86">
        <w:t xml:space="preserve">we </w:t>
      </w:r>
      <w:r>
        <w:t xml:space="preserve">created a per capita case rate variable called </w:t>
      </w:r>
      <w:proofErr w:type="spellStart"/>
      <w:r w:rsidRPr="00010CA3">
        <w:rPr>
          <w:rStyle w:val="Literal"/>
        </w:rPr>
        <w:t>incidence_rate</w:t>
      </w:r>
      <w:proofErr w:type="spellEnd"/>
      <w:r>
        <w:t xml:space="preserve"> by multiplying the </w:t>
      </w:r>
      <w:proofErr w:type="spellStart"/>
      <w:r w:rsidRPr="00010CA3">
        <w:rPr>
          <w:rStyle w:val="Literal"/>
        </w:rPr>
        <w:t>roll_cases</w:t>
      </w:r>
      <w:proofErr w:type="spellEnd"/>
      <w:r>
        <w:t xml:space="preserve"> variable by 100,000 and then dividing it by the population of each state</w:t>
      </w:r>
      <w:r w:rsidR="00A22E86">
        <w:t>:</w:t>
      </w:r>
      <w:r>
        <w:t xml:space="preserve"> </w:t>
      </w:r>
    </w:p>
    <w:p w14:paraId="540035A4" w14:textId="77777777" w:rsidR="004C6ED5" w:rsidRPr="00B650F0" w:rsidRDefault="006806D4" w:rsidP="00C2424A">
      <w:pPr>
        <w:pStyle w:val="Code"/>
      </w:pPr>
      <w:proofErr w:type="gramStart"/>
      <w:r w:rsidRPr="00B650F0">
        <w:t>mutate(</w:t>
      </w:r>
      <w:proofErr w:type="spellStart"/>
      <w:proofErr w:type="gramEnd"/>
      <w:r w:rsidRPr="00B650F0">
        <w:t>incidence_rate</w:t>
      </w:r>
      <w:proofErr w:type="spellEnd"/>
      <w:r w:rsidRPr="00B650F0">
        <w:t xml:space="preserve"> = 10^5 * </w:t>
      </w:r>
      <w:proofErr w:type="spellStart"/>
      <w:r w:rsidRPr="00B650F0">
        <w:t>roll_cases</w:t>
      </w:r>
      <w:proofErr w:type="spellEnd"/>
      <w:r w:rsidRPr="00B650F0">
        <w:t xml:space="preserve"> / Pop) %&gt;%</w:t>
      </w:r>
    </w:p>
    <w:p w14:paraId="30052451" w14:textId="77777777" w:rsidR="004C6ED5" w:rsidRPr="00B650F0" w:rsidRDefault="006806D4" w:rsidP="00C2424A">
      <w:pPr>
        <w:pStyle w:val="Code"/>
      </w:pPr>
      <w:r w:rsidRPr="00B650F0">
        <w:t xml:space="preserve">  </w:t>
      </w:r>
      <w:proofErr w:type="gramStart"/>
      <w:r w:rsidRPr="00B650F0">
        <w:t>mutate(</w:t>
      </w:r>
      <w:proofErr w:type="spellStart"/>
      <w:proofErr w:type="gramEnd"/>
      <w:r w:rsidRPr="00B650F0">
        <w:t>incidence_rate</w:t>
      </w:r>
      <w:proofErr w:type="spellEnd"/>
      <w:r w:rsidRPr="00B650F0">
        <w:t xml:space="preserve"> = cut(</w:t>
      </w:r>
      <w:proofErr w:type="spellStart"/>
      <w:r w:rsidRPr="00B650F0">
        <w:t>incidence_rate</w:t>
      </w:r>
      <w:proofErr w:type="spellEnd"/>
      <w:r w:rsidRPr="00B650F0">
        <w:t>,</w:t>
      </w:r>
    </w:p>
    <w:p w14:paraId="0006610A" w14:textId="77777777" w:rsidR="004C6ED5" w:rsidRPr="00B650F0" w:rsidRDefault="006806D4" w:rsidP="00C2424A">
      <w:pPr>
        <w:pStyle w:val="Code"/>
      </w:pPr>
      <w:r w:rsidRPr="00B650F0">
        <w:t xml:space="preserve">                              breaks = </w:t>
      </w:r>
      <w:proofErr w:type="gramStart"/>
      <w:r w:rsidRPr="00B650F0">
        <w:t>c(</w:t>
      </w:r>
      <w:proofErr w:type="gramEnd"/>
      <w:r w:rsidRPr="00B650F0">
        <w:t>seq(0, 50, 5), Inf),</w:t>
      </w:r>
    </w:p>
    <w:p w14:paraId="25C96412" w14:textId="77777777" w:rsidR="004C6ED5" w:rsidRPr="00B650F0" w:rsidRDefault="006806D4" w:rsidP="00C2424A">
      <w:pPr>
        <w:pStyle w:val="Code"/>
      </w:pPr>
      <w:r w:rsidRPr="00B650F0">
        <w:t xml:space="preserve">                              </w:t>
      </w:r>
      <w:proofErr w:type="spellStart"/>
      <w:proofErr w:type="gramStart"/>
      <w:r w:rsidRPr="00B650F0">
        <w:t>include.lowest</w:t>
      </w:r>
      <w:proofErr w:type="spellEnd"/>
      <w:proofErr w:type="gramEnd"/>
      <w:r w:rsidRPr="00B650F0">
        <w:t xml:space="preserve"> = TRUE) %&gt;%</w:t>
      </w:r>
    </w:p>
    <w:p w14:paraId="04E13EE3" w14:textId="0FC57941" w:rsidR="006806D4" w:rsidRPr="00B650F0" w:rsidRDefault="006806D4" w:rsidP="00C2424A">
      <w:pPr>
        <w:pStyle w:val="Code"/>
      </w:pPr>
      <w:r w:rsidRPr="00B650F0">
        <w:t xml:space="preserve">           </w:t>
      </w:r>
      <w:proofErr w:type="gramStart"/>
      <w:r w:rsidRPr="00B650F0">
        <w:t>factor(</w:t>
      </w:r>
      <w:proofErr w:type="gramEnd"/>
      <w:r w:rsidRPr="00B650F0">
        <w:t>labels = paste0("&gt;", seq(0, 50, 5))))</w:t>
      </w:r>
    </w:p>
    <w:p w14:paraId="1FAAC217" w14:textId="0467E581" w:rsidR="00A22E86" w:rsidRDefault="00A22E86" w:rsidP="00010CA3">
      <w:pPr>
        <w:pStyle w:val="Body"/>
      </w:pPr>
      <w:r>
        <w:t xml:space="preserve">Rather than keeping raw values (for example, on June 29, 2021, Florida had a rate of 57.77737 cases per 100,000 people), </w:t>
      </w:r>
      <w:r w:rsidR="0028157A">
        <w:t>we</w:t>
      </w:r>
      <w:r>
        <w:t xml:space="preserve"> use the </w:t>
      </w:r>
      <w:proofErr w:type="gramStart"/>
      <w:r w:rsidRPr="00010CA3">
        <w:rPr>
          <w:rStyle w:val="Literal"/>
        </w:rPr>
        <w:t>cut(</w:t>
      </w:r>
      <w:proofErr w:type="gramEnd"/>
      <w:r w:rsidRPr="00010CA3">
        <w:rPr>
          <w:rStyle w:val="Literal"/>
        </w:rPr>
        <w:t>)</w:t>
      </w:r>
      <w:r>
        <w:t xml:space="preserve"> function to convert the values into categories</w:t>
      </w:r>
      <w:r w:rsidR="0028157A">
        <w:t xml:space="preserve">: </w:t>
      </w:r>
      <w:r>
        <w:t xml:space="preserve">values of </w:t>
      </w:r>
      <w:r w:rsidRPr="00B650F0">
        <w:rPr>
          <w:rStyle w:val="Literal"/>
        </w:rPr>
        <w:t xml:space="preserve">&gt;0 </w:t>
      </w:r>
      <w:r>
        <w:t xml:space="preserve">(greater than </w:t>
      </w:r>
      <w:r w:rsidR="0028157A">
        <w:t>zero</w:t>
      </w:r>
      <w:r>
        <w:t xml:space="preserve">), </w:t>
      </w:r>
      <w:r w:rsidRPr="00B650F0">
        <w:rPr>
          <w:rStyle w:val="Literal"/>
        </w:rPr>
        <w:t>&gt;5</w:t>
      </w:r>
      <w:r w:rsidR="0028157A" w:rsidRPr="00B650F0">
        <w:t xml:space="preserve"> (greater than five)</w:t>
      </w:r>
      <w:r w:rsidRPr="0028157A">
        <w:t xml:space="preserve">, </w:t>
      </w:r>
      <w:r>
        <w:t>and so on</w:t>
      </w:r>
      <w:r w:rsidR="0028157A">
        <w:t>,</w:t>
      </w:r>
      <w:r>
        <w:t xml:space="preserve"> up to a maximum value of </w:t>
      </w:r>
      <w:r w:rsidRPr="00B650F0">
        <w:rPr>
          <w:rStyle w:val="Literal"/>
        </w:rPr>
        <w:t>&gt;50</w:t>
      </w:r>
      <w:r w:rsidR="0028157A" w:rsidRPr="00B650F0">
        <w:t xml:space="preserve"> (greater than 50)</w:t>
      </w:r>
      <w:r w:rsidRPr="0028157A">
        <w:t>.</w:t>
      </w:r>
    </w:p>
    <w:p w14:paraId="4CC20EE9" w14:textId="76ACC0EB" w:rsidR="006806D4" w:rsidRDefault="006806D4" w:rsidP="00A22E86">
      <w:pPr>
        <w:pStyle w:val="Body"/>
      </w:pPr>
      <w:r>
        <w:t xml:space="preserve">The last step is to filter </w:t>
      </w:r>
      <w:r w:rsidR="00A22E86">
        <w:t>the data so it</w:t>
      </w:r>
      <w:r>
        <w:t xml:space="preserve"> include</w:t>
      </w:r>
      <w:r w:rsidR="00A22E86">
        <w:t>s only</w:t>
      </w:r>
      <w:r>
        <w:t xml:space="preserve"> 2021 data </w:t>
      </w:r>
      <w:r w:rsidR="00A22E86">
        <w:t xml:space="preserve">(the only year depicted in </w:t>
      </w:r>
      <w:proofErr w:type="spellStart"/>
      <w:r>
        <w:t>Madjid’s</w:t>
      </w:r>
      <w:proofErr w:type="spellEnd"/>
      <w:r>
        <w:t xml:space="preserve"> map</w:t>
      </w:r>
      <w:r w:rsidR="00A22E86">
        <w:t>)</w:t>
      </w:r>
      <w:r>
        <w:t xml:space="preserve"> and select only the variables (</w:t>
      </w:r>
      <w:r w:rsidRPr="00010CA3">
        <w:rPr>
          <w:rStyle w:val="Literal"/>
        </w:rPr>
        <w:t>state</w:t>
      </w:r>
      <w:r>
        <w:t xml:space="preserve">, </w:t>
      </w:r>
      <w:r w:rsidRPr="00010CA3">
        <w:rPr>
          <w:rStyle w:val="Literal"/>
        </w:rPr>
        <w:t>date</w:t>
      </w:r>
      <w:r>
        <w:t xml:space="preserve">, and </w:t>
      </w:r>
      <w:proofErr w:type="spellStart"/>
      <w:r w:rsidRPr="00010CA3">
        <w:rPr>
          <w:rStyle w:val="Literal"/>
        </w:rPr>
        <w:t>incidence_rate</w:t>
      </w:r>
      <w:proofErr w:type="spellEnd"/>
      <w:r>
        <w:t xml:space="preserve">) we’ll need to create our map. </w:t>
      </w:r>
      <w:r w:rsidR="00A22E86">
        <w:t>Here is t</w:t>
      </w:r>
      <w:r>
        <w:t xml:space="preserve">he </w:t>
      </w:r>
      <w:r w:rsidR="00A22E86">
        <w:t>final</w:t>
      </w:r>
      <w:r>
        <w:t xml:space="preserve"> </w:t>
      </w:r>
      <w:proofErr w:type="spellStart"/>
      <w:r w:rsidRPr="00010CA3">
        <w:rPr>
          <w:rStyle w:val="Literal"/>
        </w:rPr>
        <w:t>covid_cases_rm</w:t>
      </w:r>
      <w:proofErr w:type="spellEnd"/>
      <w:r>
        <w:t xml:space="preserve"> data frame.</w:t>
      </w:r>
    </w:p>
    <w:p w14:paraId="301C654C" w14:textId="77777777" w:rsidR="004C6ED5" w:rsidRPr="001A1B68" w:rsidRDefault="006806D4" w:rsidP="00C2424A">
      <w:pPr>
        <w:pStyle w:val="Code"/>
      </w:pPr>
      <w:r w:rsidRPr="00B650F0">
        <w:t xml:space="preserve">#&gt; # A </w:t>
      </w:r>
      <w:proofErr w:type="spellStart"/>
      <w:r w:rsidRPr="00B650F0">
        <w:t>tibble</w:t>
      </w:r>
      <w:proofErr w:type="spellEnd"/>
      <w:r w:rsidRPr="00B650F0">
        <w:t>: 18,980 × 3</w:t>
      </w:r>
    </w:p>
    <w:p w14:paraId="22BFAFFF" w14:textId="77777777" w:rsidR="004C6ED5" w:rsidRPr="001A1B68" w:rsidRDefault="006806D4" w:rsidP="00C2424A">
      <w:pPr>
        <w:pStyle w:val="Code"/>
      </w:pPr>
      <w:r w:rsidRPr="00B650F0">
        <w:t xml:space="preserve">#&gt;    state   date       </w:t>
      </w:r>
      <w:proofErr w:type="spellStart"/>
      <w:r w:rsidRPr="00B650F0">
        <w:t>incidence_rate</w:t>
      </w:r>
      <w:proofErr w:type="spellEnd"/>
    </w:p>
    <w:p w14:paraId="6B58582D" w14:textId="77777777" w:rsidR="004C6ED5" w:rsidRPr="001A1B68" w:rsidRDefault="006806D4" w:rsidP="00C2424A">
      <w:pPr>
        <w:pStyle w:val="Code"/>
      </w:pPr>
      <w:r w:rsidRPr="00B650F0">
        <w:t>#&gt;    &lt;chr&gt;   &lt;date&gt;     &lt;</w:t>
      </w:r>
      <w:proofErr w:type="spellStart"/>
      <w:r w:rsidRPr="00B650F0">
        <w:t>fct</w:t>
      </w:r>
      <w:proofErr w:type="spellEnd"/>
      <w:r w:rsidRPr="00B650F0">
        <w:t xml:space="preserve">&gt;         </w:t>
      </w:r>
    </w:p>
    <w:p w14:paraId="062DCFB3" w14:textId="77777777" w:rsidR="004C6ED5" w:rsidRPr="001A1B68" w:rsidRDefault="006806D4" w:rsidP="00C2424A">
      <w:pPr>
        <w:pStyle w:val="Code"/>
      </w:pPr>
      <w:r w:rsidRPr="00B650F0">
        <w:t>#</w:t>
      </w:r>
      <w:proofErr w:type="gramStart"/>
      <w:r w:rsidRPr="00B650F0">
        <w:t>&gt;  1</w:t>
      </w:r>
      <w:proofErr w:type="gramEnd"/>
      <w:r w:rsidRPr="00B650F0">
        <w:t xml:space="preserve"> Alabama 2021-01-01 &gt;50           </w:t>
      </w:r>
    </w:p>
    <w:p w14:paraId="72138814" w14:textId="77777777" w:rsidR="004C6ED5" w:rsidRPr="001A1B68" w:rsidRDefault="006806D4" w:rsidP="00C2424A">
      <w:pPr>
        <w:pStyle w:val="Code"/>
      </w:pPr>
      <w:r w:rsidRPr="00B650F0">
        <w:t>#</w:t>
      </w:r>
      <w:proofErr w:type="gramStart"/>
      <w:r w:rsidRPr="00B650F0">
        <w:t>&gt;  2</w:t>
      </w:r>
      <w:proofErr w:type="gramEnd"/>
      <w:r w:rsidRPr="00B650F0">
        <w:t xml:space="preserve"> Alabama 2021-01-02 &gt;50           </w:t>
      </w:r>
    </w:p>
    <w:p w14:paraId="411F3F74" w14:textId="77777777" w:rsidR="004C6ED5" w:rsidRPr="001A1B68" w:rsidRDefault="006806D4" w:rsidP="00C2424A">
      <w:pPr>
        <w:pStyle w:val="Code"/>
      </w:pPr>
      <w:r w:rsidRPr="00B650F0">
        <w:t>#</w:t>
      </w:r>
      <w:proofErr w:type="gramStart"/>
      <w:r w:rsidRPr="00B650F0">
        <w:t>&gt;  3</w:t>
      </w:r>
      <w:proofErr w:type="gramEnd"/>
      <w:r w:rsidRPr="00B650F0">
        <w:t xml:space="preserve"> Alabama 2021-01-03 &gt;50           </w:t>
      </w:r>
    </w:p>
    <w:p w14:paraId="2354F361" w14:textId="77777777" w:rsidR="004C6ED5" w:rsidRPr="001A1B68" w:rsidRDefault="006806D4" w:rsidP="00C2424A">
      <w:pPr>
        <w:pStyle w:val="Code"/>
      </w:pPr>
      <w:r w:rsidRPr="00B650F0">
        <w:t>#</w:t>
      </w:r>
      <w:proofErr w:type="gramStart"/>
      <w:r w:rsidRPr="00B650F0">
        <w:t>&gt;  4</w:t>
      </w:r>
      <w:proofErr w:type="gramEnd"/>
      <w:r w:rsidRPr="00B650F0">
        <w:t xml:space="preserve"> Alabama 2021-01-04 &gt;50           </w:t>
      </w:r>
    </w:p>
    <w:p w14:paraId="4302FEA6" w14:textId="77777777" w:rsidR="004C6ED5" w:rsidRPr="001A1B68" w:rsidRDefault="006806D4" w:rsidP="00C2424A">
      <w:pPr>
        <w:pStyle w:val="Code"/>
      </w:pPr>
      <w:r w:rsidRPr="00B650F0">
        <w:t>#</w:t>
      </w:r>
      <w:proofErr w:type="gramStart"/>
      <w:r w:rsidRPr="00B650F0">
        <w:t>&gt;  5</w:t>
      </w:r>
      <w:proofErr w:type="gramEnd"/>
      <w:r w:rsidRPr="00B650F0">
        <w:t xml:space="preserve"> Alabama 2021-01-05 &gt;50           </w:t>
      </w:r>
    </w:p>
    <w:p w14:paraId="67F74974" w14:textId="77777777" w:rsidR="004C6ED5" w:rsidRPr="001A1B68" w:rsidRDefault="006806D4" w:rsidP="00C2424A">
      <w:pPr>
        <w:pStyle w:val="Code"/>
      </w:pPr>
      <w:r w:rsidRPr="00B650F0">
        <w:t>#</w:t>
      </w:r>
      <w:proofErr w:type="gramStart"/>
      <w:r w:rsidRPr="00B650F0">
        <w:t>&gt;  6</w:t>
      </w:r>
      <w:proofErr w:type="gramEnd"/>
      <w:r w:rsidRPr="00B650F0">
        <w:t xml:space="preserve"> Alabama 2021-01-06 &gt;50           </w:t>
      </w:r>
    </w:p>
    <w:p w14:paraId="1EC8C325" w14:textId="77777777" w:rsidR="004C6ED5" w:rsidRPr="001A1B68" w:rsidRDefault="006806D4" w:rsidP="00C2424A">
      <w:pPr>
        <w:pStyle w:val="Code"/>
      </w:pPr>
      <w:r w:rsidRPr="00B650F0">
        <w:t>#</w:t>
      </w:r>
      <w:proofErr w:type="gramStart"/>
      <w:r w:rsidRPr="00B650F0">
        <w:t>&gt;  7</w:t>
      </w:r>
      <w:proofErr w:type="gramEnd"/>
      <w:r w:rsidRPr="00B650F0">
        <w:t xml:space="preserve"> Alabama 2021-01-07 &gt;50           </w:t>
      </w:r>
    </w:p>
    <w:p w14:paraId="0A84FD0B" w14:textId="77777777" w:rsidR="004C6ED5" w:rsidRPr="001A1B68" w:rsidRDefault="006806D4" w:rsidP="00C2424A">
      <w:pPr>
        <w:pStyle w:val="Code"/>
      </w:pPr>
      <w:r w:rsidRPr="00B650F0">
        <w:t>#</w:t>
      </w:r>
      <w:proofErr w:type="gramStart"/>
      <w:r w:rsidRPr="00B650F0">
        <w:t>&gt;  8</w:t>
      </w:r>
      <w:proofErr w:type="gramEnd"/>
      <w:r w:rsidRPr="00B650F0">
        <w:t xml:space="preserve"> Alabama 2021-01-08 &gt;50           </w:t>
      </w:r>
    </w:p>
    <w:p w14:paraId="427A47C1" w14:textId="77777777" w:rsidR="004C6ED5" w:rsidRPr="001A1B68" w:rsidRDefault="006806D4" w:rsidP="00C2424A">
      <w:pPr>
        <w:pStyle w:val="Code"/>
      </w:pPr>
      <w:r w:rsidRPr="00B650F0">
        <w:t>#</w:t>
      </w:r>
      <w:proofErr w:type="gramStart"/>
      <w:r w:rsidRPr="00B650F0">
        <w:t>&gt;  9</w:t>
      </w:r>
      <w:proofErr w:type="gramEnd"/>
      <w:r w:rsidRPr="00B650F0">
        <w:t xml:space="preserve"> Alabama 2021-01-09 &gt;50           </w:t>
      </w:r>
    </w:p>
    <w:p w14:paraId="1C3CC702" w14:textId="77777777" w:rsidR="004C6ED5" w:rsidRPr="001A1B68" w:rsidRDefault="006806D4" w:rsidP="00C2424A">
      <w:pPr>
        <w:pStyle w:val="Code"/>
      </w:pPr>
      <w:r w:rsidRPr="00B650F0">
        <w:t>#&gt; 10 Alabama 2021-01</w:t>
      </w:r>
      <w:r w:rsidRPr="001A1B68">
        <w:rPr>
          <w:rPrChange w:id="388" w:author="Frances" w:date="2022-12-13T10:12:00Z">
            <w:rPr>
              <w:rStyle w:val="Literal"/>
              <w:color w:val="000000"/>
            </w:rPr>
          </w:rPrChange>
        </w:rPr>
        <w:t xml:space="preserve">-10 &gt;50           </w:t>
      </w:r>
    </w:p>
    <w:p w14:paraId="14A936E0" w14:textId="77777777" w:rsidR="00A22E86" w:rsidRPr="001A6E5D" w:rsidRDefault="00A22E86" w:rsidP="00A22E86">
      <w:pPr>
        <w:pStyle w:val="Code"/>
        <w:rPr>
          <w:ins w:id="389" w:author="Frances" w:date="2022-12-13T14:43:00Z"/>
          <w:rStyle w:val="LiteralItalic"/>
        </w:rPr>
      </w:pPr>
      <w:ins w:id="390" w:author="Frances" w:date="2022-12-13T14:43:00Z">
        <w:r w:rsidRPr="001A6E5D">
          <w:rPr>
            <w:rStyle w:val="LiteralItalic"/>
          </w:rPr>
          <w:t>--snip--</w:t>
        </w:r>
      </w:ins>
    </w:p>
    <w:p w14:paraId="1BA6C86E" w14:textId="481CAE26" w:rsidR="00A22E86" w:rsidRPr="0028157A" w:rsidDel="0028157A" w:rsidRDefault="000624A0">
      <w:pPr>
        <w:pStyle w:val="Body"/>
        <w:rPr>
          <w:del w:id="391" w:author="Frances" w:date="2022-12-13T14:44:00Z"/>
        </w:rPr>
        <w:pPrChange w:id="392" w:author="Frances" w:date="2022-12-14T10:34:00Z">
          <w:pPr>
            <w:pStyle w:val="HeadB"/>
          </w:pPr>
        </w:pPrChange>
      </w:pPr>
      <w:commentRangeStart w:id="393"/>
      <w:ins w:id="394" w:author="David Keyes" w:date="2023-01-03T10:05:00Z">
        <w:r>
          <w:rPr>
            <w:rStyle w:val="Xref"/>
            <w:color w:val="000000"/>
            <w:lang w:val="en-US"/>
          </w:rPr>
          <w:t>We now have a data frame that we</w:t>
        </w:r>
      </w:ins>
      <w:ins w:id="395" w:author="David Keyes" w:date="2023-01-03T10:06:00Z">
        <w:r>
          <w:rPr>
            <w:rStyle w:val="Xref"/>
            <w:color w:val="000000"/>
            <w:lang w:val="en-US"/>
          </w:rPr>
          <w:t xml:space="preserve"> can combine with our geospatial data.</w:t>
        </w:r>
        <w:commentRangeEnd w:id="393"/>
        <w:r>
          <w:rPr>
            <w:rStyle w:val="CommentReference"/>
            <w:rFonts w:asciiTheme="minorHAnsi" w:eastAsiaTheme="minorHAnsi" w:hAnsiTheme="minorHAnsi" w:cstheme="minorBidi"/>
            <w:color w:val="auto"/>
            <w:lang w:eastAsia="en-US"/>
          </w:rPr>
          <w:commentReference w:id="393"/>
        </w:r>
      </w:ins>
      <w:commentRangeStart w:id="396"/>
      <w:ins w:id="397" w:author="Frances" w:date="2022-12-14T10:34:00Z">
        <w:del w:id="398" w:author="David Keyes" w:date="2023-01-03T10:06:00Z">
          <w:r w:rsidR="0028157A" w:rsidRPr="0028157A" w:rsidDel="000624A0">
            <w:rPr>
              <w:rStyle w:val="Xref"/>
              <w:color w:val="000000"/>
              <w:lang w:val="en-US"/>
            </w:rPr>
            <w:delText>XXXX</w:delText>
          </w:r>
        </w:del>
      </w:ins>
      <w:del w:id="399" w:author="Frances" w:date="2022-12-13T14:43:00Z">
        <w:r w:rsidR="006806D4" w:rsidRPr="0028157A" w:rsidDel="00A22E86">
          <w:rPr>
            <w:rPrChange w:id="400" w:author="Frances" w:date="2022-12-14T10:34:00Z">
              <w:rPr>
                <w:rStyle w:val="Literal"/>
                <w:color w:val="000000"/>
                <w:sz w:val="17"/>
                <w:szCs w:val="17"/>
              </w:rPr>
            </w:rPrChange>
          </w:rPr>
          <w:delText>#&gt; # … with 18,970 more rows</w:delText>
        </w:r>
      </w:del>
      <w:commentRangeEnd w:id="396"/>
      <w:r w:rsidR="0028157A">
        <w:rPr>
          <w:rStyle w:val="CommentReference"/>
          <w:rFonts w:asciiTheme="minorHAnsi" w:eastAsiaTheme="minorHAnsi" w:hAnsiTheme="minorHAnsi" w:cstheme="minorBidi"/>
          <w:color w:val="auto"/>
          <w:lang w:eastAsia="en-US"/>
        </w:rPr>
        <w:commentReference w:id="396"/>
      </w:r>
    </w:p>
    <w:p w14:paraId="2653BE57" w14:textId="77777777" w:rsidR="0028157A" w:rsidRPr="001A1B68" w:rsidRDefault="0028157A">
      <w:pPr>
        <w:pStyle w:val="Body"/>
        <w:rPr>
          <w:ins w:id="401" w:author="Frances" w:date="2022-12-14T10:34:00Z"/>
        </w:rPr>
        <w:pPrChange w:id="402" w:author="Frances" w:date="2022-12-14T10:34:00Z">
          <w:pPr>
            <w:pStyle w:val="Code"/>
          </w:pPr>
        </w:pPrChange>
      </w:pPr>
    </w:p>
    <w:p w14:paraId="0EBA47E9" w14:textId="77777777" w:rsidR="006806D4" w:rsidRDefault="006806D4" w:rsidP="003139C0">
      <w:pPr>
        <w:pStyle w:val="HeadB"/>
      </w:pPr>
      <w:bookmarkStart w:id="403" w:name="_Toc121914034"/>
      <w:bookmarkStart w:id="404" w:name="adding-geospatial-data"/>
      <w:bookmarkEnd w:id="383"/>
      <w:r>
        <w:t>Adding Geospatial Data</w:t>
      </w:r>
      <w:bookmarkEnd w:id="403"/>
    </w:p>
    <w:p w14:paraId="1B656A06" w14:textId="2038989D" w:rsidR="006806D4" w:rsidRDefault="006806D4" w:rsidP="00010CA3">
      <w:pPr>
        <w:pStyle w:val="Body"/>
      </w:pPr>
      <w:r>
        <w:t xml:space="preserve">We’ve now used two of our three data sources </w:t>
      </w:r>
      <w:r w:rsidR="00BC1B5B">
        <w:t xml:space="preserve">(COVID case data and state population data) </w:t>
      </w:r>
      <w:r>
        <w:t xml:space="preserve">to create the </w:t>
      </w:r>
      <w:proofErr w:type="spellStart"/>
      <w:r w:rsidRPr="00010CA3">
        <w:rPr>
          <w:rStyle w:val="Literal"/>
        </w:rPr>
        <w:t>covid_cases_rm</w:t>
      </w:r>
      <w:proofErr w:type="spellEnd"/>
      <w:r>
        <w:t xml:space="preserve"> data frame we’ll </w:t>
      </w:r>
      <w:r w:rsidR="00CB31E2">
        <w:t>need</w:t>
      </w:r>
      <w:r>
        <w:t xml:space="preserve"> to make </w:t>
      </w:r>
      <w:r w:rsidR="00CB31E2">
        <w:t>the</w:t>
      </w:r>
      <w:r>
        <w:t xml:space="preserve"> map. Let’s</w:t>
      </w:r>
      <w:r w:rsidR="00CB31E2">
        <w:t xml:space="preserve"> now</w:t>
      </w:r>
      <w:r>
        <w:t xml:space="preserve"> use </w:t>
      </w:r>
      <w:r w:rsidR="00CB31E2">
        <w:t>the</w:t>
      </w:r>
      <w:r>
        <w:t xml:space="preserve"> third data source: the geospatial data we saved as </w:t>
      </w:r>
      <w:proofErr w:type="spellStart"/>
      <w:r w:rsidRPr="00010CA3">
        <w:rPr>
          <w:rStyle w:val="Literal"/>
        </w:rPr>
        <w:t>usa_states_geom</w:t>
      </w:r>
      <w:proofErr w:type="spellEnd"/>
      <w:r>
        <w:t xml:space="preserve">. </w:t>
      </w:r>
      <w:r w:rsidR="00CB31E2">
        <w:t xml:space="preserve">Simple features data allows us to </w:t>
      </w:r>
      <w:r>
        <w:t xml:space="preserve">merge regular data frames </w:t>
      </w:r>
      <w:r w:rsidR="00CB31E2">
        <w:t>and</w:t>
      </w:r>
      <w:r>
        <w:t xml:space="preserve"> geospatial data, another mark in its favor</w:t>
      </w:r>
      <w:r w:rsidR="00CB31E2">
        <w:t>:</w:t>
      </w:r>
    </w:p>
    <w:p w14:paraId="61738FEC" w14:textId="77777777" w:rsidR="004C6ED5" w:rsidRPr="00B86750" w:rsidRDefault="006806D4" w:rsidP="00C2424A">
      <w:pPr>
        <w:pStyle w:val="Code"/>
      </w:pPr>
      <w:proofErr w:type="spellStart"/>
      <w:r w:rsidRPr="00B86750">
        <w:t>usa_states_geom</w:t>
      </w:r>
      <w:proofErr w:type="spellEnd"/>
      <w:r w:rsidRPr="00B86750">
        <w:t xml:space="preserve"> %&gt;%</w:t>
      </w:r>
    </w:p>
    <w:p w14:paraId="1CA11A62" w14:textId="62AB51F2" w:rsidR="006806D4" w:rsidRPr="00B86750" w:rsidRDefault="006806D4" w:rsidP="00C2424A">
      <w:pPr>
        <w:pStyle w:val="Code"/>
      </w:pPr>
      <w:r w:rsidRPr="00B86750">
        <w:t xml:space="preserve">  </w:t>
      </w:r>
      <w:proofErr w:type="spellStart"/>
      <w:r w:rsidRPr="00B86750">
        <w:t>left_</w:t>
      </w:r>
      <w:proofErr w:type="gramStart"/>
      <w:r w:rsidRPr="00B86750">
        <w:t>join</w:t>
      </w:r>
      <w:proofErr w:type="spellEnd"/>
      <w:r w:rsidRPr="00B86750">
        <w:t>(</w:t>
      </w:r>
      <w:proofErr w:type="spellStart"/>
      <w:proofErr w:type="gramEnd"/>
      <w:r w:rsidRPr="00B86750">
        <w:t>covid_cases_rm</w:t>
      </w:r>
      <w:proofErr w:type="spellEnd"/>
      <w:r w:rsidRPr="00B86750">
        <w:t>, by = c("name" = "state"))</w:t>
      </w:r>
    </w:p>
    <w:p w14:paraId="6B7DEFE6" w14:textId="22699837" w:rsidR="006806D4" w:rsidRDefault="00CB31E2" w:rsidP="007D0B93">
      <w:pPr>
        <w:pStyle w:val="Body"/>
      </w:pPr>
      <w:r>
        <w:t xml:space="preserve">We merge our </w:t>
      </w:r>
      <w:proofErr w:type="spellStart"/>
      <w:r w:rsidRPr="00010CA3">
        <w:rPr>
          <w:rStyle w:val="Literal"/>
        </w:rPr>
        <w:t>covid_cases_rm</w:t>
      </w:r>
      <w:proofErr w:type="spellEnd"/>
      <w:r>
        <w:t xml:space="preserve"> data frame into the geospa</w:t>
      </w:r>
      <w:r w:rsidR="007D0B93">
        <w:t>t</w:t>
      </w:r>
      <w:r>
        <w:t xml:space="preserve">ial data, matching the </w:t>
      </w:r>
      <w:r w:rsidRPr="00010CA3">
        <w:rPr>
          <w:rStyle w:val="Literal"/>
        </w:rPr>
        <w:t>name</w:t>
      </w:r>
      <w:r>
        <w:t xml:space="preserve"> variable from </w:t>
      </w:r>
      <w:proofErr w:type="spellStart"/>
      <w:r w:rsidRPr="00010CA3">
        <w:rPr>
          <w:rStyle w:val="Literal"/>
        </w:rPr>
        <w:t>usa_states_geom</w:t>
      </w:r>
      <w:proofErr w:type="spellEnd"/>
      <w:r>
        <w:t xml:space="preserve"> to the </w:t>
      </w:r>
      <w:r w:rsidRPr="00010CA3">
        <w:rPr>
          <w:rStyle w:val="Literal"/>
        </w:rPr>
        <w:t>state</w:t>
      </w:r>
      <w:r>
        <w:t xml:space="preserve"> variable in </w:t>
      </w:r>
      <w:proofErr w:type="spellStart"/>
      <w:r w:rsidRPr="00010CA3">
        <w:rPr>
          <w:rStyle w:val="Literal"/>
        </w:rPr>
        <w:t>covid_cases_rm</w:t>
      </w:r>
      <w:proofErr w:type="spellEnd"/>
      <w:r>
        <w:t xml:space="preserve">. </w:t>
      </w:r>
      <w:r w:rsidR="006806D4">
        <w:t>Next,</w:t>
      </w:r>
      <w:r>
        <w:t xml:space="preserve"> we </w:t>
      </w:r>
      <w:r w:rsidR="006806D4">
        <w:t xml:space="preserve">create a new variable called </w:t>
      </w:r>
      <w:proofErr w:type="spellStart"/>
      <w:r w:rsidR="006806D4" w:rsidRPr="00010CA3">
        <w:rPr>
          <w:rStyle w:val="Literal"/>
        </w:rPr>
        <w:t>fancy_date</w:t>
      </w:r>
      <w:proofErr w:type="spellEnd"/>
      <w:r w:rsidR="006806D4">
        <w:t xml:space="preserve">. As the name implies, it’s a nicely formatted version of the date </w:t>
      </w:r>
      <w:r w:rsidR="00C46679">
        <w:t>(</w:t>
      </w:r>
      <w:r>
        <w:t xml:space="preserve">for example, </w:t>
      </w:r>
      <w:r w:rsidR="006806D4" w:rsidRPr="00B86750">
        <w:rPr>
          <w:rStyle w:val="Italic"/>
        </w:rPr>
        <w:t>Jan</w:t>
      </w:r>
      <w:r w:rsidRPr="00B86750">
        <w:rPr>
          <w:rStyle w:val="Italic"/>
        </w:rPr>
        <w:t xml:space="preserve"> </w:t>
      </w:r>
      <w:r w:rsidR="006806D4" w:rsidRPr="00B86750">
        <w:rPr>
          <w:rStyle w:val="Italic"/>
        </w:rPr>
        <w:t>01</w:t>
      </w:r>
      <w:r w:rsidR="006806D4" w:rsidRPr="00CB31E2">
        <w:t xml:space="preserve"> instead</w:t>
      </w:r>
      <w:r w:rsidR="006806D4">
        <w:t xml:space="preserve"> of </w:t>
      </w:r>
      <w:r w:rsidR="006806D4" w:rsidRPr="00B86750">
        <w:rPr>
          <w:rStyle w:val="Italic"/>
        </w:rPr>
        <w:t>2021-01-01</w:t>
      </w:r>
      <w:r w:rsidR="00C46679" w:rsidRPr="00B86750">
        <w:t>)</w:t>
      </w:r>
      <w:r w:rsidRPr="00C46679">
        <w:t>:</w:t>
      </w:r>
      <w:r w:rsidR="006806D4" w:rsidRPr="00C46679">
        <w:t xml:space="preserve"> </w:t>
      </w:r>
    </w:p>
    <w:p w14:paraId="2AF685DE" w14:textId="77777777" w:rsidR="004C6ED5" w:rsidRPr="00B86750" w:rsidRDefault="006806D4" w:rsidP="00C2424A">
      <w:pPr>
        <w:pStyle w:val="Code"/>
      </w:pPr>
      <w:proofErr w:type="spellStart"/>
      <w:r w:rsidRPr="00B86750">
        <w:t>usa_states_geom_covid</w:t>
      </w:r>
      <w:proofErr w:type="spellEnd"/>
      <w:r w:rsidRPr="00B86750">
        <w:t xml:space="preserve"> &lt;- </w:t>
      </w:r>
      <w:proofErr w:type="spellStart"/>
      <w:r w:rsidRPr="00B86750">
        <w:t>usa_states_geom</w:t>
      </w:r>
      <w:proofErr w:type="spellEnd"/>
      <w:r w:rsidRPr="00B86750">
        <w:t xml:space="preserve"> %&gt;%</w:t>
      </w:r>
    </w:p>
    <w:p w14:paraId="467649BA" w14:textId="77777777" w:rsidR="004C6ED5" w:rsidRPr="00B86750" w:rsidRDefault="006806D4" w:rsidP="00C2424A">
      <w:pPr>
        <w:pStyle w:val="Code"/>
      </w:pPr>
      <w:r w:rsidRPr="00B86750">
        <w:t xml:space="preserve">  </w:t>
      </w:r>
      <w:proofErr w:type="spellStart"/>
      <w:r w:rsidRPr="00B86750">
        <w:t>left_</w:t>
      </w:r>
      <w:proofErr w:type="gramStart"/>
      <w:r w:rsidRPr="00B86750">
        <w:t>join</w:t>
      </w:r>
      <w:proofErr w:type="spellEnd"/>
      <w:r w:rsidRPr="00B86750">
        <w:t>(</w:t>
      </w:r>
      <w:proofErr w:type="spellStart"/>
      <w:proofErr w:type="gramEnd"/>
      <w:r w:rsidRPr="00B86750">
        <w:t>covid_cases_rm</w:t>
      </w:r>
      <w:proofErr w:type="spellEnd"/>
      <w:r w:rsidRPr="00B86750">
        <w:t>, by = c("name" = "state")) %&gt;%</w:t>
      </w:r>
    </w:p>
    <w:p w14:paraId="1FB52FC1" w14:textId="77777777" w:rsidR="004C6ED5" w:rsidRPr="00B86750" w:rsidRDefault="006806D4" w:rsidP="00C2424A">
      <w:pPr>
        <w:pStyle w:val="Code"/>
      </w:pPr>
      <w:r w:rsidRPr="00B86750">
        <w:lastRenderedPageBreak/>
        <w:t xml:space="preserve">  </w:t>
      </w:r>
      <w:proofErr w:type="gramStart"/>
      <w:r w:rsidRPr="00B86750">
        <w:t>mutate(</w:t>
      </w:r>
      <w:proofErr w:type="spellStart"/>
      <w:proofErr w:type="gramEnd"/>
      <w:r w:rsidRPr="00B86750">
        <w:t>fancy_date</w:t>
      </w:r>
      <w:proofErr w:type="spellEnd"/>
      <w:r w:rsidRPr="00B86750">
        <w:t xml:space="preserve"> = </w:t>
      </w:r>
      <w:proofErr w:type="spellStart"/>
      <w:r w:rsidRPr="00B86750">
        <w:t>fct_inorder</w:t>
      </w:r>
      <w:proofErr w:type="spellEnd"/>
      <w:r w:rsidRPr="00B86750">
        <w:t xml:space="preserve">(format(date, "%b. %d"))) %&gt;% </w:t>
      </w:r>
    </w:p>
    <w:p w14:paraId="596943A3" w14:textId="79FE96B2" w:rsidR="006806D4" w:rsidRDefault="006806D4" w:rsidP="00C2424A">
      <w:pPr>
        <w:pStyle w:val="Code"/>
      </w:pPr>
      <w:r w:rsidRPr="00B86750">
        <w:t xml:space="preserve">  </w:t>
      </w:r>
      <w:proofErr w:type="gramStart"/>
      <w:r w:rsidRPr="00B86750">
        <w:t>relocate(</w:t>
      </w:r>
      <w:proofErr w:type="spellStart"/>
      <w:proofErr w:type="gramEnd"/>
      <w:r w:rsidRPr="00B86750">
        <w:t>fancy_date</w:t>
      </w:r>
      <w:proofErr w:type="spellEnd"/>
      <w:r w:rsidRPr="00B86750">
        <w:t xml:space="preserve">, .before = </w:t>
      </w:r>
      <w:proofErr w:type="spellStart"/>
      <w:r w:rsidRPr="00B86750">
        <w:t>incidence_rate</w:t>
      </w:r>
      <w:proofErr w:type="spellEnd"/>
      <w:r w:rsidRPr="00B86750">
        <w:t>)</w:t>
      </w:r>
    </w:p>
    <w:p w14:paraId="3654B26F" w14:textId="2AF84680" w:rsidR="006806D4" w:rsidRDefault="00CB31E2" w:rsidP="00244172">
      <w:pPr>
        <w:pStyle w:val="Body"/>
      </w:pPr>
      <w:r>
        <w:t xml:space="preserve">The </w:t>
      </w:r>
      <w:proofErr w:type="gramStart"/>
      <w:r w:rsidRPr="00010CA3">
        <w:rPr>
          <w:rStyle w:val="Literal"/>
        </w:rPr>
        <w:t>format(</w:t>
      </w:r>
      <w:proofErr w:type="gramEnd"/>
      <w:r w:rsidRPr="00010CA3">
        <w:rPr>
          <w:rStyle w:val="Literal"/>
        </w:rPr>
        <w:t>)</w:t>
      </w:r>
      <w:r>
        <w:t xml:space="preserve"> function does the formatting while the </w:t>
      </w:r>
      <w:proofErr w:type="spellStart"/>
      <w:r w:rsidRPr="00010CA3">
        <w:rPr>
          <w:rStyle w:val="Literal"/>
        </w:rPr>
        <w:t>fct_inorder</w:t>
      </w:r>
      <w:proofErr w:type="spellEnd"/>
      <w:r w:rsidRPr="00010CA3">
        <w:rPr>
          <w:rStyle w:val="Literal"/>
        </w:rPr>
        <w:t>()</w:t>
      </w:r>
      <w:r>
        <w:t xml:space="preserve"> function makes the </w:t>
      </w:r>
      <w:commentRangeStart w:id="405"/>
      <w:commentRangeStart w:id="406"/>
      <w:proofErr w:type="spellStart"/>
      <w:r w:rsidRPr="00010CA3">
        <w:rPr>
          <w:rStyle w:val="Literal"/>
        </w:rPr>
        <w:t>fancy_date</w:t>
      </w:r>
      <w:proofErr w:type="spellEnd"/>
      <w:del w:id="407" w:author="David Keyes" w:date="2023-01-04T14:01:00Z">
        <w:r w:rsidRPr="00010CA3" w:rsidDel="006B53BA">
          <w:rPr>
            <w:rStyle w:val="Literal"/>
          </w:rPr>
          <w:delText>()</w:delText>
        </w:r>
      </w:del>
      <w:r>
        <w:t xml:space="preserve"> </w:t>
      </w:r>
      <w:commentRangeEnd w:id="405"/>
      <w:r w:rsidR="007D0B93">
        <w:rPr>
          <w:rStyle w:val="CommentReference"/>
          <w:rFonts w:asciiTheme="minorHAnsi" w:eastAsiaTheme="minorHAnsi" w:hAnsiTheme="minorHAnsi" w:cstheme="minorBidi"/>
          <w:color w:val="auto"/>
          <w:lang w:eastAsia="en-US"/>
        </w:rPr>
        <w:commentReference w:id="405"/>
      </w:r>
      <w:commentRangeEnd w:id="406"/>
      <w:r w:rsidR="00081C0E">
        <w:rPr>
          <w:rStyle w:val="CommentReference"/>
          <w:rFonts w:asciiTheme="minorHAnsi" w:eastAsiaTheme="minorHAnsi" w:hAnsiTheme="minorHAnsi" w:cstheme="minorBidi"/>
          <w:color w:val="auto"/>
          <w:lang w:eastAsia="en-US"/>
        </w:rPr>
        <w:commentReference w:id="406"/>
      </w:r>
      <w:r>
        <w:t xml:space="preserve">variable </w:t>
      </w:r>
      <w:r w:rsidR="007D0B93">
        <w:t>sort</w:t>
      </w:r>
      <w:r>
        <w:t xml:space="preserve"> </w:t>
      </w:r>
      <w:r w:rsidR="007D0B93">
        <w:t xml:space="preserve">data </w:t>
      </w:r>
      <w:r>
        <w:t xml:space="preserve">by date (rather than, say, </w:t>
      </w:r>
      <w:r w:rsidR="007D0B93">
        <w:t xml:space="preserve">alphabetically, which would </w:t>
      </w:r>
      <w:r>
        <w:t xml:space="preserve">put August before January). Last, we use the </w:t>
      </w:r>
      <w:proofErr w:type="gramStart"/>
      <w:r w:rsidRPr="00010CA3">
        <w:rPr>
          <w:rStyle w:val="Literal"/>
        </w:rPr>
        <w:t>relocate(</w:t>
      </w:r>
      <w:proofErr w:type="gramEnd"/>
      <w:r w:rsidRPr="00010CA3">
        <w:rPr>
          <w:rStyle w:val="Literal"/>
        </w:rPr>
        <w:t>)</w:t>
      </w:r>
      <w:r>
        <w:t xml:space="preserve"> function to put the </w:t>
      </w:r>
      <w:proofErr w:type="spellStart"/>
      <w:r w:rsidRPr="00010CA3">
        <w:rPr>
          <w:rStyle w:val="Literal"/>
        </w:rPr>
        <w:t>fancy_date</w:t>
      </w:r>
      <w:proofErr w:type="spellEnd"/>
      <w:r>
        <w:t xml:space="preserve"> column next to the </w:t>
      </w:r>
      <w:r w:rsidRPr="00010CA3">
        <w:rPr>
          <w:rStyle w:val="Literal"/>
        </w:rPr>
        <w:t>date</w:t>
      </w:r>
      <w:r>
        <w:t xml:space="preserve"> column. We save this data frame as </w:t>
      </w:r>
      <w:proofErr w:type="spellStart"/>
      <w:r w:rsidRPr="00010CA3">
        <w:rPr>
          <w:rStyle w:val="Literal"/>
        </w:rPr>
        <w:t>usa_states_geom_covid</w:t>
      </w:r>
      <w:proofErr w:type="spellEnd"/>
      <w:r>
        <w:t>.</w:t>
      </w:r>
      <w:r w:rsidR="00244172">
        <w:t xml:space="preserve"> </w:t>
      </w:r>
      <w:r w:rsidR="006806D4">
        <w:t xml:space="preserve"> </w:t>
      </w:r>
      <w:r w:rsidR="00917D71">
        <w:t>T</w:t>
      </w:r>
      <w:r w:rsidR="006806D4">
        <w:t xml:space="preserve">ake a look at </w:t>
      </w:r>
      <w:r w:rsidR="00917D71">
        <w:t>it</w:t>
      </w:r>
      <w:r w:rsidR="00244172">
        <w:t>:</w:t>
      </w:r>
      <w:r w:rsidR="006806D4">
        <w:t xml:space="preserve"> </w:t>
      </w:r>
    </w:p>
    <w:p w14:paraId="61EACFDA" w14:textId="77777777" w:rsidR="004C6ED5" w:rsidRPr="001A1B68" w:rsidRDefault="006806D4" w:rsidP="00C2424A">
      <w:pPr>
        <w:pStyle w:val="Code"/>
      </w:pPr>
      <w:r w:rsidRPr="00B86750">
        <w:t>#&gt; Simple feature collection with 18615 features and 4 fields</w:t>
      </w:r>
    </w:p>
    <w:p w14:paraId="6C2B646B" w14:textId="77777777" w:rsidR="004C6ED5" w:rsidRPr="001A1B68" w:rsidRDefault="006806D4" w:rsidP="00C2424A">
      <w:pPr>
        <w:pStyle w:val="Code"/>
      </w:pPr>
      <w:r w:rsidRPr="00B86750">
        <w:t>#&gt; Geometry type: MULTIPOLYGON</w:t>
      </w:r>
    </w:p>
    <w:p w14:paraId="54C0CBB4" w14:textId="77777777" w:rsidR="004C6ED5" w:rsidRPr="001A1B68" w:rsidRDefault="006806D4" w:rsidP="00C2424A">
      <w:pPr>
        <w:pStyle w:val="Code"/>
      </w:pPr>
      <w:r w:rsidRPr="00B86750">
        <w:t>#&gt; Dimension:     XY</w:t>
      </w:r>
    </w:p>
    <w:p w14:paraId="38FB0926" w14:textId="77777777" w:rsidR="004C6ED5" w:rsidRPr="001A1B68" w:rsidRDefault="006806D4" w:rsidP="00C2424A">
      <w:pPr>
        <w:pStyle w:val="Code"/>
      </w:pPr>
      <w:r w:rsidRPr="00B86750">
        <w:t xml:space="preserve">#&gt; Bounding box:  </w:t>
      </w:r>
      <w:proofErr w:type="spellStart"/>
      <w:r w:rsidRPr="00B86750">
        <w:t>xmin</w:t>
      </w:r>
      <w:proofErr w:type="spellEnd"/>
      <w:r w:rsidRPr="00B86750">
        <w:t xml:space="preserve">: -2100000 </w:t>
      </w:r>
      <w:proofErr w:type="spellStart"/>
      <w:r w:rsidRPr="00B86750">
        <w:t>ymin</w:t>
      </w:r>
      <w:proofErr w:type="spellEnd"/>
      <w:r w:rsidRPr="00B86750">
        <w:t xml:space="preserve">: -2500000 </w:t>
      </w:r>
      <w:proofErr w:type="spellStart"/>
      <w:r w:rsidRPr="00B86750">
        <w:t>xmax</w:t>
      </w:r>
      <w:proofErr w:type="spellEnd"/>
      <w:r w:rsidRPr="00B86750">
        <w:t xml:space="preserve">: 2516374 </w:t>
      </w:r>
      <w:proofErr w:type="spellStart"/>
      <w:r w:rsidRPr="00B86750">
        <w:t>ymax</w:t>
      </w:r>
      <w:proofErr w:type="spellEnd"/>
      <w:r w:rsidRPr="00B86750">
        <w:t>: 732103.3</w:t>
      </w:r>
    </w:p>
    <w:p w14:paraId="79A2655E" w14:textId="77777777" w:rsidR="004C6ED5" w:rsidRPr="001A1B68" w:rsidRDefault="006806D4" w:rsidP="00C2424A">
      <w:pPr>
        <w:pStyle w:val="Code"/>
      </w:pPr>
      <w:r w:rsidRPr="00B86750">
        <w:t>#&gt; CRS:           +</w:t>
      </w:r>
      <w:proofErr w:type="spellStart"/>
      <w:r w:rsidRPr="00B86750">
        <w:t>proj</w:t>
      </w:r>
      <w:proofErr w:type="spellEnd"/>
      <w:r w:rsidRPr="00B86750">
        <w:t>=</w:t>
      </w:r>
      <w:proofErr w:type="spellStart"/>
      <w:r w:rsidRPr="00B86750">
        <w:t>laea</w:t>
      </w:r>
      <w:proofErr w:type="spellEnd"/>
      <w:r w:rsidRPr="00B86750">
        <w:t xml:space="preserve"> +lat_0=45 +lon_0=-100 +x_0=0 +y_0=0 +a=6370997 +b=6370997 +units=m +</w:t>
      </w:r>
      <w:proofErr w:type="spellStart"/>
      <w:r w:rsidRPr="00B86750">
        <w:t>no_defs</w:t>
      </w:r>
      <w:proofErr w:type="spellEnd"/>
    </w:p>
    <w:p w14:paraId="356AC5EE" w14:textId="77777777" w:rsidR="004C6ED5" w:rsidRPr="001A1B68" w:rsidRDefault="006806D4" w:rsidP="00C2424A">
      <w:pPr>
        <w:pStyle w:val="Code"/>
      </w:pPr>
      <w:r w:rsidRPr="00B86750">
        <w:t>#&gt; First 10 features:</w:t>
      </w:r>
    </w:p>
    <w:p w14:paraId="6F4B147F" w14:textId="77777777" w:rsidR="004C6ED5" w:rsidRPr="001A1B68" w:rsidRDefault="006806D4" w:rsidP="00C2424A">
      <w:pPr>
        <w:pStyle w:val="Code"/>
      </w:pPr>
      <w:r w:rsidRPr="00B86750">
        <w:t xml:space="preserve">#&gt;       name       date </w:t>
      </w:r>
      <w:proofErr w:type="spellStart"/>
      <w:r w:rsidRPr="00B86750">
        <w:t>fancy_date</w:t>
      </w:r>
      <w:proofErr w:type="spellEnd"/>
      <w:r w:rsidRPr="00B86750">
        <w:t xml:space="preserve"> </w:t>
      </w:r>
      <w:proofErr w:type="spellStart"/>
      <w:r w:rsidRPr="00B86750">
        <w:t>incidence_rate</w:t>
      </w:r>
      <w:proofErr w:type="spellEnd"/>
    </w:p>
    <w:p w14:paraId="6E288AE0" w14:textId="77777777" w:rsidR="004C6ED5" w:rsidRPr="001A1B68" w:rsidRDefault="006806D4" w:rsidP="00C2424A">
      <w:pPr>
        <w:pStyle w:val="Code"/>
      </w:pPr>
      <w:r w:rsidRPr="00B86750">
        <w:t xml:space="preserve">#&gt; </w:t>
      </w:r>
      <w:proofErr w:type="gramStart"/>
      <w:r w:rsidRPr="00B86750">
        <w:t>1  Arizona</w:t>
      </w:r>
      <w:proofErr w:type="gramEnd"/>
      <w:r w:rsidRPr="00B86750">
        <w:t xml:space="preserve"> 2021-01-01    Jan. 01            &gt;50</w:t>
      </w:r>
    </w:p>
    <w:p w14:paraId="456CB08C" w14:textId="77777777" w:rsidR="004C6ED5" w:rsidRPr="001A1B68" w:rsidRDefault="006806D4" w:rsidP="00C2424A">
      <w:pPr>
        <w:pStyle w:val="Code"/>
      </w:pPr>
      <w:r w:rsidRPr="00B86750">
        <w:t xml:space="preserve">#&gt; </w:t>
      </w:r>
      <w:proofErr w:type="gramStart"/>
      <w:r w:rsidRPr="00B86750">
        <w:t>2  Arizona</w:t>
      </w:r>
      <w:proofErr w:type="gramEnd"/>
      <w:r w:rsidRPr="00B86750">
        <w:t xml:space="preserve"> 2021-01-02    Jan. 02            &gt;50</w:t>
      </w:r>
    </w:p>
    <w:p w14:paraId="0A0511AA" w14:textId="77777777" w:rsidR="004C6ED5" w:rsidRPr="001A1B68" w:rsidRDefault="006806D4" w:rsidP="00C2424A">
      <w:pPr>
        <w:pStyle w:val="Code"/>
      </w:pPr>
      <w:r w:rsidRPr="00B86750">
        <w:t xml:space="preserve">#&gt; </w:t>
      </w:r>
      <w:proofErr w:type="gramStart"/>
      <w:r w:rsidRPr="00B86750">
        <w:t>3  Arizona</w:t>
      </w:r>
      <w:proofErr w:type="gramEnd"/>
      <w:r w:rsidRPr="00B86750">
        <w:t xml:space="preserve"> 2021-01-03    Jan. 03            &gt;50</w:t>
      </w:r>
    </w:p>
    <w:p w14:paraId="6B9153D5" w14:textId="77777777" w:rsidR="004C6ED5" w:rsidRPr="001A1B68" w:rsidRDefault="006806D4" w:rsidP="00C2424A">
      <w:pPr>
        <w:pStyle w:val="Code"/>
      </w:pPr>
      <w:r w:rsidRPr="00B86750">
        <w:t xml:space="preserve">#&gt; </w:t>
      </w:r>
      <w:proofErr w:type="gramStart"/>
      <w:r w:rsidRPr="00B86750">
        <w:t>4  Arizona</w:t>
      </w:r>
      <w:proofErr w:type="gramEnd"/>
      <w:r w:rsidRPr="00B86750">
        <w:t xml:space="preserve"> 2021-01-04    Jan. 04            &gt;50</w:t>
      </w:r>
    </w:p>
    <w:p w14:paraId="4D5C620E" w14:textId="77777777" w:rsidR="004C6ED5" w:rsidRPr="001A1B68" w:rsidRDefault="006806D4" w:rsidP="00C2424A">
      <w:pPr>
        <w:pStyle w:val="Code"/>
      </w:pPr>
      <w:r w:rsidRPr="00B86750">
        <w:t xml:space="preserve">#&gt; </w:t>
      </w:r>
      <w:proofErr w:type="gramStart"/>
      <w:r w:rsidRPr="00B86750">
        <w:t>5  Arizona</w:t>
      </w:r>
      <w:proofErr w:type="gramEnd"/>
      <w:r w:rsidRPr="00B86750">
        <w:t xml:space="preserve"> 2021-01-05    Jan. 05            &gt;50</w:t>
      </w:r>
    </w:p>
    <w:p w14:paraId="368FDBBA" w14:textId="77777777" w:rsidR="004C6ED5" w:rsidRPr="001A1B68" w:rsidRDefault="006806D4" w:rsidP="00C2424A">
      <w:pPr>
        <w:pStyle w:val="Code"/>
      </w:pPr>
      <w:r w:rsidRPr="00B86750">
        <w:t xml:space="preserve">#&gt; </w:t>
      </w:r>
      <w:proofErr w:type="gramStart"/>
      <w:r w:rsidRPr="00B86750">
        <w:t>6  Arizona</w:t>
      </w:r>
      <w:proofErr w:type="gramEnd"/>
      <w:r w:rsidRPr="00B86750">
        <w:t xml:space="preserve"> 2021-01-06    Jan. 06            &gt;50</w:t>
      </w:r>
    </w:p>
    <w:p w14:paraId="7680E47C" w14:textId="77777777" w:rsidR="004C6ED5" w:rsidRPr="001A1B68" w:rsidRDefault="006806D4" w:rsidP="00C2424A">
      <w:pPr>
        <w:pStyle w:val="Code"/>
      </w:pPr>
      <w:r w:rsidRPr="00B86750">
        <w:t xml:space="preserve">#&gt; </w:t>
      </w:r>
      <w:proofErr w:type="gramStart"/>
      <w:r w:rsidRPr="00B86750">
        <w:t>7  Arizona</w:t>
      </w:r>
      <w:proofErr w:type="gramEnd"/>
      <w:r w:rsidRPr="00B86750">
        <w:t xml:space="preserve"> 2021-01-07    Jan. 07            &gt;50</w:t>
      </w:r>
    </w:p>
    <w:p w14:paraId="72DEA8E5" w14:textId="77777777" w:rsidR="004C6ED5" w:rsidRPr="001A1B68" w:rsidRDefault="006806D4" w:rsidP="00C2424A">
      <w:pPr>
        <w:pStyle w:val="Code"/>
      </w:pPr>
      <w:r w:rsidRPr="00B86750">
        <w:t xml:space="preserve">#&gt; </w:t>
      </w:r>
      <w:proofErr w:type="gramStart"/>
      <w:r w:rsidRPr="00B86750">
        <w:t>8  Arizona</w:t>
      </w:r>
      <w:proofErr w:type="gramEnd"/>
      <w:r w:rsidRPr="00B86750">
        <w:t xml:space="preserve"> 2021-01-08    Jan. 08            &gt;50</w:t>
      </w:r>
    </w:p>
    <w:p w14:paraId="696089B7" w14:textId="77777777" w:rsidR="004C6ED5" w:rsidRPr="001A1B68" w:rsidRDefault="006806D4" w:rsidP="00C2424A">
      <w:pPr>
        <w:pStyle w:val="Code"/>
      </w:pPr>
      <w:r w:rsidRPr="00B86750">
        <w:t xml:space="preserve">#&gt; </w:t>
      </w:r>
      <w:proofErr w:type="gramStart"/>
      <w:r w:rsidRPr="00B86750">
        <w:t>9  Arizona</w:t>
      </w:r>
      <w:proofErr w:type="gramEnd"/>
      <w:r w:rsidRPr="00B86750">
        <w:t xml:space="preserve"> 2021-01-09    Jan. 09            &gt;50</w:t>
      </w:r>
    </w:p>
    <w:p w14:paraId="2CA1B3DE" w14:textId="77777777" w:rsidR="004C6ED5" w:rsidRPr="001A1B68" w:rsidRDefault="006806D4" w:rsidP="00C2424A">
      <w:pPr>
        <w:pStyle w:val="Code"/>
      </w:pPr>
      <w:r w:rsidRPr="00B86750">
        <w:t>#&gt; 10 Arizona 2021-01-10    Jan. 10            &gt;50</w:t>
      </w:r>
    </w:p>
    <w:p w14:paraId="499F7E8B" w14:textId="77777777" w:rsidR="004C6ED5" w:rsidRPr="001A1B68" w:rsidRDefault="006806D4" w:rsidP="00C2424A">
      <w:pPr>
        <w:pStyle w:val="Code"/>
      </w:pPr>
      <w:r w:rsidRPr="00B86750">
        <w:t>#&gt;                          geometry</w:t>
      </w:r>
    </w:p>
    <w:p w14:paraId="0621FC27" w14:textId="77777777" w:rsidR="004C6ED5" w:rsidRPr="001A1B68" w:rsidRDefault="006806D4" w:rsidP="00C2424A">
      <w:pPr>
        <w:pStyle w:val="Code"/>
      </w:pPr>
      <w:r w:rsidRPr="00B86750">
        <w:t xml:space="preserve">#&gt; </w:t>
      </w:r>
      <w:proofErr w:type="gramStart"/>
      <w:r w:rsidRPr="00B86750">
        <w:t>1  MULTIPOLYGON</w:t>
      </w:r>
      <w:proofErr w:type="gramEnd"/>
      <w:r w:rsidRPr="00B86750">
        <w:t xml:space="preserve"> (((-1111066 -8...</w:t>
      </w:r>
    </w:p>
    <w:p w14:paraId="1B5EDC37" w14:textId="77777777" w:rsidR="004C6ED5" w:rsidRPr="001A1B68" w:rsidRDefault="006806D4" w:rsidP="00C2424A">
      <w:pPr>
        <w:pStyle w:val="Code"/>
      </w:pPr>
      <w:r w:rsidRPr="00B86750">
        <w:t xml:space="preserve">#&gt; </w:t>
      </w:r>
      <w:proofErr w:type="gramStart"/>
      <w:r w:rsidRPr="00B86750">
        <w:t>2  MULTIPOLYGON</w:t>
      </w:r>
      <w:proofErr w:type="gramEnd"/>
      <w:r w:rsidRPr="00B86750">
        <w:t xml:space="preserve"> (((-1111066 -8...</w:t>
      </w:r>
    </w:p>
    <w:p w14:paraId="36FC47F6" w14:textId="77777777" w:rsidR="004C6ED5" w:rsidRPr="001A1B68" w:rsidRDefault="006806D4" w:rsidP="00C2424A">
      <w:pPr>
        <w:pStyle w:val="Code"/>
      </w:pPr>
      <w:r w:rsidRPr="00B86750">
        <w:t xml:space="preserve">#&gt; </w:t>
      </w:r>
      <w:proofErr w:type="gramStart"/>
      <w:r w:rsidRPr="00B86750">
        <w:t>3  MULTIPOLYGON</w:t>
      </w:r>
      <w:proofErr w:type="gramEnd"/>
      <w:r w:rsidRPr="00B86750">
        <w:t xml:space="preserve"> (((-1111066 -8...</w:t>
      </w:r>
    </w:p>
    <w:p w14:paraId="42965F62" w14:textId="77777777" w:rsidR="004C6ED5" w:rsidRPr="001A1B68" w:rsidRDefault="006806D4" w:rsidP="00C2424A">
      <w:pPr>
        <w:pStyle w:val="Code"/>
      </w:pPr>
      <w:r w:rsidRPr="00B86750">
        <w:t xml:space="preserve">#&gt; </w:t>
      </w:r>
      <w:proofErr w:type="gramStart"/>
      <w:r w:rsidRPr="00B86750">
        <w:t>4  MULTIPOLYGON</w:t>
      </w:r>
      <w:proofErr w:type="gramEnd"/>
      <w:r w:rsidRPr="00B86750">
        <w:t xml:space="preserve"> (((-1111066 -8...</w:t>
      </w:r>
    </w:p>
    <w:p w14:paraId="37D33AC9" w14:textId="77777777" w:rsidR="004C6ED5" w:rsidRPr="001A1B68" w:rsidRDefault="006806D4" w:rsidP="00C2424A">
      <w:pPr>
        <w:pStyle w:val="Code"/>
      </w:pPr>
      <w:r w:rsidRPr="00B86750">
        <w:t xml:space="preserve">#&gt; </w:t>
      </w:r>
      <w:proofErr w:type="gramStart"/>
      <w:r w:rsidRPr="00B86750">
        <w:t>5  MULTIPOLYGON</w:t>
      </w:r>
      <w:proofErr w:type="gramEnd"/>
      <w:r w:rsidRPr="00B86750">
        <w:t xml:space="preserve"> (((-1111066 -8...</w:t>
      </w:r>
    </w:p>
    <w:p w14:paraId="63AF74D9" w14:textId="77777777" w:rsidR="004C6ED5" w:rsidRPr="001A1B68" w:rsidRDefault="006806D4" w:rsidP="00C2424A">
      <w:pPr>
        <w:pStyle w:val="Code"/>
      </w:pPr>
      <w:r w:rsidRPr="00B86750">
        <w:t xml:space="preserve">#&gt; </w:t>
      </w:r>
      <w:proofErr w:type="gramStart"/>
      <w:r w:rsidRPr="00B86750">
        <w:t>6  MULTIPOLYGON</w:t>
      </w:r>
      <w:proofErr w:type="gramEnd"/>
      <w:r w:rsidRPr="00B86750">
        <w:t xml:space="preserve"> (((-1111066 -8...</w:t>
      </w:r>
    </w:p>
    <w:p w14:paraId="11746138" w14:textId="77777777" w:rsidR="004C6ED5" w:rsidRPr="001A1B68" w:rsidRDefault="006806D4" w:rsidP="00C2424A">
      <w:pPr>
        <w:pStyle w:val="Code"/>
      </w:pPr>
      <w:r w:rsidRPr="00B86750">
        <w:t xml:space="preserve">#&gt; </w:t>
      </w:r>
      <w:proofErr w:type="gramStart"/>
      <w:r w:rsidRPr="00B86750">
        <w:t>7  MULTIPOLYGON</w:t>
      </w:r>
      <w:proofErr w:type="gramEnd"/>
      <w:r w:rsidRPr="00B86750">
        <w:t xml:space="preserve"> (((-1111066 -8...</w:t>
      </w:r>
    </w:p>
    <w:p w14:paraId="11C13386" w14:textId="77777777" w:rsidR="004C6ED5" w:rsidRPr="001A1B68" w:rsidRDefault="006806D4" w:rsidP="00C2424A">
      <w:pPr>
        <w:pStyle w:val="Code"/>
      </w:pPr>
      <w:r w:rsidRPr="00B86750">
        <w:t xml:space="preserve">#&gt; </w:t>
      </w:r>
      <w:proofErr w:type="gramStart"/>
      <w:r w:rsidRPr="00B86750">
        <w:t>8  MULTIPOLYGON</w:t>
      </w:r>
      <w:proofErr w:type="gramEnd"/>
      <w:r w:rsidRPr="00B86750">
        <w:t xml:space="preserve"> (((-1111066 -8...</w:t>
      </w:r>
    </w:p>
    <w:p w14:paraId="77817AFB" w14:textId="77777777" w:rsidR="004C6ED5" w:rsidRPr="001A1B68" w:rsidRDefault="006806D4" w:rsidP="00C2424A">
      <w:pPr>
        <w:pStyle w:val="Code"/>
      </w:pPr>
      <w:r w:rsidRPr="00B86750">
        <w:t xml:space="preserve">#&gt; </w:t>
      </w:r>
      <w:proofErr w:type="gramStart"/>
      <w:r w:rsidRPr="00B86750">
        <w:t>9  MULTIPOLYGON</w:t>
      </w:r>
      <w:proofErr w:type="gramEnd"/>
      <w:r w:rsidRPr="00B86750">
        <w:t xml:space="preserve"> (((-1111066 -8...</w:t>
      </w:r>
    </w:p>
    <w:p w14:paraId="6D60C0A8" w14:textId="77777777" w:rsidR="00244172" w:rsidRDefault="006806D4" w:rsidP="00C2424A">
      <w:pPr>
        <w:pStyle w:val="Code"/>
      </w:pPr>
      <w:r w:rsidRPr="00B86750">
        <w:t>#&gt; 10 MULTIPOLYGON (((-1111066 -8...</w:t>
      </w:r>
      <w:r w:rsidR="00244172" w:rsidRPr="00244172">
        <w:t xml:space="preserve"> </w:t>
      </w:r>
    </w:p>
    <w:p w14:paraId="6A4E2D94" w14:textId="1B589477" w:rsidR="006806D4" w:rsidRPr="001A1B68" w:rsidRDefault="00244172" w:rsidP="00B86750">
      <w:pPr>
        <w:pStyle w:val="Body"/>
      </w:pPr>
      <w:r>
        <w:t xml:space="preserve">We can see the metadata and </w:t>
      </w:r>
      <w:r w:rsidRPr="00010CA3">
        <w:rPr>
          <w:rStyle w:val="Literal"/>
        </w:rPr>
        <w:t>geometry</w:t>
      </w:r>
      <w:r>
        <w:t xml:space="preserve"> columns</w:t>
      </w:r>
      <w:r w:rsidR="00917D71">
        <w:t xml:space="preserve"> we discussed</w:t>
      </w:r>
      <w:r>
        <w:t>.</w:t>
      </w:r>
    </w:p>
    <w:p w14:paraId="54377E20" w14:textId="77777777" w:rsidR="006806D4" w:rsidRDefault="006806D4" w:rsidP="003139C0">
      <w:pPr>
        <w:pStyle w:val="HeadB"/>
      </w:pPr>
      <w:bookmarkStart w:id="408" w:name="_Toc121914035"/>
      <w:bookmarkStart w:id="409" w:name="making-the-map"/>
      <w:bookmarkEnd w:id="404"/>
      <w:r>
        <w:t>Making the Map</w:t>
      </w:r>
      <w:bookmarkEnd w:id="408"/>
    </w:p>
    <w:p w14:paraId="6FEE7906" w14:textId="243FE8B7" w:rsidR="006806D4" w:rsidRDefault="006806D4" w:rsidP="00010CA3">
      <w:pPr>
        <w:pStyle w:val="Body"/>
      </w:pPr>
      <w:r>
        <w:t xml:space="preserve">It </w:t>
      </w:r>
      <w:r w:rsidR="006C54CA">
        <w:t>took</w:t>
      </w:r>
      <w:r>
        <w:t xml:space="preserve"> a lot of work to end up with the surprisingly simple data frame </w:t>
      </w:r>
      <w:proofErr w:type="spellStart"/>
      <w:r w:rsidRPr="00010CA3">
        <w:rPr>
          <w:rStyle w:val="Literal"/>
        </w:rPr>
        <w:t>usa_states_geom_covid</w:t>
      </w:r>
      <w:proofErr w:type="spellEnd"/>
      <w:r>
        <w:t xml:space="preserve">. </w:t>
      </w:r>
      <w:r w:rsidR="000B208D">
        <w:t>And w</w:t>
      </w:r>
      <w:r w:rsidR="00717933">
        <w:t>hile t</w:t>
      </w:r>
      <w:r>
        <w:t xml:space="preserve">he data may be simple, the code Madjid used to make his map is quite complex. </w:t>
      </w:r>
      <w:r w:rsidR="00717933">
        <w:t>In this section, we walk through</w:t>
      </w:r>
      <w:r>
        <w:t xml:space="preserve"> it in pieces.</w:t>
      </w:r>
    </w:p>
    <w:p w14:paraId="35EFA698" w14:textId="63456CD5" w:rsidR="006806D4" w:rsidRDefault="006806D4" w:rsidP="00010CA3">
      <w:pPr>
        <w:pStyle w:val="Body"/>
      </w:pPr>
      <w:r>
        <w:t>The final map is actually multiple maps, one for each day in 2021. Combining 365 days makes for a large final product</w:t>
      </w:r>
      <w:r w:rsidR="002540B9">
        <w:t>,</w:t>
      </w:r>
      <w:r>
        <w:t xml:space="preserve"> </w:t>
      </w:r>
      <w:r w:rsidR="002540B9">
        <w:t>s</w:t>
      </w:r>
      <w:r>
        <w:t>o instead of showing</w:t>
      </w:r>
      <w:r w:rsidR="000B208D">
        <w:t xml:space="preserve"> the code for</w:t>
      </w:r>
      <w:r>
        <w:t xml:space="preserve"> every </w:t>
      </w:r>
      <w:r w:rsidR="000B208D">
        <w:t xml:space="preserve">single </w:t>
      </w:r>
      <w:r>
        <w:t xml:space="preserve">day, </w:t>
      </w:r>
      <w:r w:rsidR="000B208D">
        <w:t>we’ll</w:t>
      </w:r>
      <w:r>
        <w:t xml:space="preserve"> filter the </w:t>
      </w:r>
      <w:proofErr w:type="spellStart"/>
      <w:r w:rsidRPr="00010CA3">
        <w:rPr>
          <w:rStyle w:val="Literal"/>
        </w:rPr>
        <w:t>usa_states_geom_covid</w:t>
      </w:r>
      <w:proofErr w:type="spellEnd"/>
      <w:r>
        <w:t xml:space="preserve"> to show </w:t>
      </w:r>
      <w:r w:rsidR="000B208D">
        <w:t xml:space="preserve">just </w:t>
      </w:r>
      <w:r>
        <w:t>the first six days in January</w:t>
      </w:r>
      <w:r w:rsidR="000B208D">
        <w:t>:</w:t>
      </w:r>
      <w:r>
        <w:t xml:space="preserve"> </w:t>
      </w:r>
    </w:p>
    <w:p w14:paraId="6F1D7670" w14:textId="77777777" w:rsidR="004C6ED5" w:rsidRPr="00B86750" w:rsidRDefault="006806D4" w:rsidP="005F69E6">
      <w:pPr>
        <w:pStyle w:val="Code"/>
      </w:pPr>
      <w:proofErr w:type="spellStart"/>
      <w:r w:rsidRPr="00B86750">
        <w:t>usa_states_geom_covid_six_days</w:t>
      </w:r>
      <w:proofErr w:type="spellEnd"/>
      <w:r w:rsidRPr="00B86750">
        <w:t xml:space="preserve"> &lt;- </w:t>
      </w:r>
      <w:proofErr w:type="spellStart"/>
      <w:r w:rsidRPr="00B86750">
        <w:t>usa_states_geom_covid</w:t>
      </w:r>
      <w:proofErr w:type="spellEnd"/>
      <w:r w:rsidRPr="00B86750">
        <w:t xml:space="preserve"> %&gt;%</w:t>
      </w:r>
    </w:p>
    <w:p w14:paraId="45D6E17F" w14:textId="3D57DF47" w:rsidR="006806D4" w:rsidRPr="00B86750" w:rsidRDefault="006806D4" w:rsidP="005F69E6">
      <w:pPr>
        <w:pStyle w:val="Code"/>
      </w:pPr>
      <w:r w:rsidRPr="00B86750">
        <w:t xml:space="preserve">  </w:t>
      </w:r>
      <w:proofErr w:type="gramStart"/>
      <w:r w:rsidRPr="00B86750">
        <w:t>filter(</w:t>
      </w:r>
      <w:proofErr w:type="gramEnd"/>
      <w:r w:rsidRPr="00B86750">
        <w:t xml:space="preserve">date &lt;= </w:t>
      </w:r>
      <w:proofErr w:type="spellStart"/>
      <w:r w:rsidRPr="00B86750">
        <w:t>as.Date</w:t>
      </w:r>
      <w:proofErr w:type="spellEnd"/>
      <w:r w:rsidRPr="00B86750">
        <w:t>("2021-01-06"))</w:t>
      </w:r>
    </w:p>
    <w:p w14:paraId="5F959B87" w14:textId="5E93C793" w:rsidR="006806D4" w:rsidRDefault="00B86750" w:rsidP="00010CA3">
      <w:pPr>
        <w:pStyle w:val="Body"/>
      </w:pPr>
      <w:r>
        <w:t>We s</w:t>
      </w:r>
      <w:r w:rsidR="000B208D">
        <w:t xml:space="preserve">ave the result as a data frame called </w:t>
      </w:r>
      <w:proofErr w:type="spellStart"/>
      <w:r w:rsidR="000B208D" w:rsidRPr="00010CA3">
        <w:rPr>
          <w:rStyle w:val="Literal"/>
        </w:rPr>
        <w:t>usa_states_geom_covid_six_days</w:t>
      </w:r>
      <w:proofErr w:type="spellEnd"/>
      <w:r w:rsidR="000B208D">
        <w:t xml:space="preserve">. </w:t>
      </w:r>
      <w:r w:rsidR="006806D4">
        <w:t>Here’s what this data looks like:</w:t>
      </w:r>
    </w:p>
    <w:p w14:paraId="696BE516" w14:textId="77777777" w:rsidR="004C6ED5" w:rsidRPr="001A1B68" w:rsidRDefault="006806D4" w:rsidP="005F69E6">
      <w:pPr>
        <w:pStyle w:val="Code"/>
      </w:pPr>
      <w:r w:rsidRPr="00CE09AA">
        <w:t>#&gt; Simple feature collection with 306 features and 4 fields</w:t>
      </w:r>
    </w:p>
    <w:p w14:paraId="2285EA8E" w14:textId="77777777" w:rsidR="004C6ED5" w:rsidRPr="001A1B68" w:rsidRDefault="006806D4" w:rsidP="005F69E6">
      <w:pPr>
        <w:pStyle w:val="Code"/>
      </w:pPr>
      <w:r w:rsidRPr="00CE09AA">
        <w:t>#&gt; Geometry type: MULTIPOLYGON</w:t>
      </w:r>
    </w:p>
    <w:p w14:paraId="14A0B1AC" w14:textId="77777777" w:rsidR="004C6ED5" w:rsidRPr="001A1B68" w:rsidRDefault="006806D4" w:rsidP="005F69E6">
      <w:pPr>
        <w:pStyle w:val="Code"/>
      </w:pPr>
      <w:r w:rsidRPr="00CE09AA">
        <w:t>#&gt; Dimension:     XY</w:t>
      </w:r>
    </w:p>
    <w:p w14:paraId="128F1651" w14:textId="77777777" w:rsidR="004C6ED5" w:rsidRPr="001A1B68" w:rsidRDefault="006806D4" w:rsidP="005F69E6">
      <w:pPr>
        <w:pStyle w:val="Code"/>
      </w:pPr>
      <w:r w:rsidRPr="00CE09AA">
        <w:t xml:space="preserve">#&gt; Bounding box:  </w:t>
      </w:r>
      <w:proofErr w:type="spellStart"/>
      <w:r w:rsidRPr="00CE09AA">
        <w:t>xmin</w:t>
      </w:r>
      <w:proofErr w:type="spellEnd"/>
      <w:r w:rsidRPr="00CE09AA">
        <w:t xml:space="preserve">: -2100000 </w:t>
      </w:r>
      <w:proofErr w:type="spellStart"/>
      <w:r w:rsidRPr="00CE09AA">
        <w:t>ymin</w:t>
      </w:r>
      <w:proofErr w:type="spellEnd"/>
      <w:r w:rsidRPr="00CE09AA">
        <w:t xml:space="preserve">: -2500000 </w:t>
      </w:r>
      <w:proofErr w:type="spellStart"/>
      <w:r w:rsidRPr="00CE09AA">
        <w:t>xmax</w:t>
      </w:r>
      <w:proofErr w:type="spellEnd"/>
      <w:r w:rsidRPr="00CE09AA">
        <w:t xml:space="preserve">: 2516374 </w:t>
      </w:r>
      <w:proofErr w:type="spellStart"/>
      <w:r w:rsidRPr="00CE09AA">
        <w:t>ymax</w:t>
      </w:r>
      <w:proofErr w:type="spellEnd"/>
      <w:r w:rsidRPr="00CE09AA">
        <w:t>: 732103.3</w:t>
      </w:r>
    </w:p>
    <w:p w14:paraId="44E558B1" w14:textId="77777777" w:rsidR="004C6ED5" w:rsidRPr="001A1B68" w:rsidRDefault="006806D4" w:rsidP="005F69E6">
      <w:pPr>
        <w:pStyle w:val="Code"/>
      </w:pPr>
      <w:r w:rsidRPr="00CE09AA">
        <w:lastRenderedPageBreak/>
        <w:t>#&gt; CRS:           +</w:t>
      </w:r>
      <w:proofErr w:type="spellStart"/>
      <w:r w:rsidRPr="00CE09AA">
        <w:t>proj</w:t>
      </w:r>
      <w:proofErr w:type="spellEnd"/>
      <w:r w:rsidRPr="00CE09AA">
        <w:t>=</w:t>
      </w:r>
      <w:proofErr w:type="spellStart"/>
      <w:r w:rsidRPr="00CE09AA">
        <w:t>laea</w:t>
      </w:r>
      <w:proofErr w:type="spellEnd"/>
      <w:r w:rsidRPr="00CE09AA">
        <w:t xml:space="preserve"> +lat_0=45 +lon_0=-100 +x_0=0 +y_0=0 +a=6370997 +b=6370997 +units=m +</w:t>
      </w:r>
      <w:proofErr w:type="spellStart"/>
      <w:r w:rsidRPr="00CE09AA">
        <w:t>no_defs</w:t>
      </w:r>
      <w:proofErr w:type="spellEnd"/>
    </w:p>
    <w:p w14:paraId="609F0649" w14:textId="77777777" w:rsidR="004C6ED5" w:rsidRPr="001A1B68" w:rsidRDefault="006806D4" w:rsidP="005F69E6">
      <w:pPr>
        <w:pStyle w:val="Code"/>
      </w:pPr>
      <w:r w:rsidRPr="00CE09AA">
        <w:t>#&gt; First 10 features:</w:t>
      </w:r>
    </w:p>
    <w:p w14:paraId="3C1E0F66" w14:textId="77777777" w:rsidR="004C6ED5" w:rsidRPr="001A1B68" w:rsidRDefault="006806D4" w:rsidP="005F69E6">
      <w:pPr>
        <w:pStyle w:val="Code"/>
      </w:pPr>
      <w:r w:rsidRPr="00CE09AA">
        <w:t xml:space="preserve">#&gt;        name       date </w:t>
      </w:r>
      <w:proofErr w:type="spellStart"/>
      <w:r w:rsidRPr="00CE09AA">
        <w:t>fancy_date</w:t>
      </w:r>
      <w:proofErr w:type="spellEnd"/>
      <w:r w:rsidRPr="00CE09AA">
        <w:t xml:space="preserve"> </w:t>
      </w:r>
      <w:proofErr w:type="spellStart"/>
      <w:r w:rsidRPr="00CE09AA">
        <w:t>incidence_rate</w:t>
      </w:r>
      <w:proofErr w:type="spellEnd"/>
    </w:p>
    <w:p w14:paraId="39146D5C" w14:textId="77777777" w:rsidR="004C6ED5" w:rsidRPr="001A1B68" w:rsidRDefault="006806D4" w:rsidP="005F69E6">
      <w:pPr>
        <w:pStyle w:val="Code"/>
      </w:pPr>
      <w:r w:rsidRPr="00CE09AA">
        <w:t>#&gt; 1   Arizona 2021-01-01    Jan. 01            &gt;50</w:t>
      </w:r>
    </w:p>
    <w:p w14:paraId="222D945B" w14:textId="77777777" w:rsidR="004C6ED5" w:rsidRPr="001A1B68" w:rsidRDefault="006806D4" w:rsidP="005F69E6">
      <w:pPr>
        <w:pStyle w:val="Code"/>
      </w:pPr>
      <w:r w:rsidRPr="00CE09AA">
        <w:t>#&gt; 2   Arizona 2021-01-02    Jan. 02            &gt;50</w:t>
      </w:r>
    </w:p>
    <w:p w14:paraId="484F5FBB" w14:textId="77777777" w:rsidR="004C6ED5" w:rsidRPr="001A1B68" w:rsidRDefault="006806D4" w:rsidP="005F69E6">
      <w:pPr>
        <w:pStyle w:val="Code"/>
      </w:pPr>
      <w:r w:rsidRPr="00CE09AA">
        <w:t>#&gt; 3   Arizona 2021-01-03    Jan. 03            &gt;50</w:t>
      </w:r>
    </w:p>
    <w:p w14:paraId="48BAACD0" w14:textId="77777777" w:rsidR="004C6ED5" w:rsidRPr="001A1B68" w:rsidRDefault="006806D4" w:rsidP="005F69E6">
      <w:pPr>
        <w:pStyle w:val="Code"/>
      </w:pPr>
      <w:r w:rsidRPr="00CE09AA">
        <w:t>#&gt; 4   Arizona 2021-01-04    Jan. 04            &gt;50</w:t>
      </w:r>
    </w:p>
    <w:p w14:paraId="40207837" w14:textId="77777777" w:rsidR="004C6ED5" w:rsidRPr="001A1B68" w:rsidRDefault="006806D4" w:rsidP="005F69E6">
      <w:pPr>
        <w:pStyle w:val="Code"/>
      </w:pPr>
      <w:r w:rsidRPr="00CE09AA">
        <w:t>#&gt; 5   Arizona 2021-01-05    Jan. 05            &gt;50</w:t>
      </w:r>
    </w:p>
    <w:p w14:paraId="6B89F1A7" w14:textId="77777777" w:rsidR="004C6ED5" w:rsidRPr="001A1B68" w:rsidRDefault="006806D4" w:rsidP="005F69E6">
      <w:pPr>
        <w:pStyle w:val="Code"/>
      </w:pPr>
      <w:r w:rsidRPr="00CE09AA">
        <w:t>#&gt; 6   Arizona 2021-01-06    Jan. 06            &gt;50</w:t>
      </w:r>
    </w:p>
    <w:p w14:paraId="2D609A56" w14:textId="77777777" w:rsidR="004C6ED5" w:rsidRPr="001A1B68" w:rsidRDefault="006806D4" w:rsidP="005F69E6">
      <w:pPr>
        <w:pStyle w:val="Code"/>
      </w:pPr>
      <w:r w:rsidRPr="00CE09AA">
        <w:t xml:space="preserve">#&gt; </w:t>
      </w:r>
      <w:proofErr w:type="gramStart"/>
      <w:r w:rsidRPr="00CE09AA">
        <w:t>7  Arkansas</w:t>
      </w:r>
      <w:proofErr w:type="gramEnd"/>
      <w:r w:rsidRPr="00CE09AA">
        <w:t xml:space="preserve"> 2021-01-01    Jan. 01            &gt;50</w:t>
      </w:r>
    </w:p>
    <w:p w14:paraId="1B258B48" w14:textId="77777777" w:rsidR="004C6ED5" w:rsidRPr="001A1B68" w:rsidRDefault="006806D4" w:rsidP="005F69E6">
      <w:pPr>
        <w:pStyle w:val="Code"/>
      </w:pPr>
      <w:r w:rsidRPr="00CE09AA">
        <w:t xml:space="preserve">#&gt; </w:t>
      </w:r>
      <w:proofErr w:type="gramStart"/>
      <w:r w:rsidRPr="00CE09AA">
        <w:t>8  Arkansas</w:t>
      </w:r>
      <w:proofErr w:type="gramEnd"/>
      <w:r w:rsidRPr="00CE09AA">
        <w:t xml:space="preserve"> 2021-01-02    Jan. 02            &gt;50</w:t>
      </w:r>
    </w:p>
    <w:p w14:paraId="2E880B2D" w14:textId="77777777" w:rsidR="004C6ED5" w:rsidRPr="001A1B68" w:rsidRDefault="006806D4" w:rsidP="005F69E6">
      <w:pPr>
        <w:pStyle w:val="Code"/>
      </w:pPr>
      <w:r w:rsidRPr="00CE09AA">
        <w:t xml:space="preserve">#&gt; </w:t>
      </w:r>
      <w:proofErr w:type="gramStart"/>
      <w:r w:rsidRPr="00CE09AA">
        <w:t>9  Arkansas</w:t>
      </w:r>
      <w:proofErr w:type="gramEnd"/>
      <w:r w:rsidRPr="00CE09AA">
        <w:t xml:space="preserve"> 2021-01-03    Jan. 03            &gt;50</w:t>
      </w:r>
    </w:p>
    <w:p w14:paraId="07502283" w14:textId="77777777" w:rsidR="004C6ED5" w:rsidRPr="001A1B68" w:rsidRDefault="006806D4" w:rsidP="005F69E6">
      <w:pPr>
        <w:pStyle w:val="Code"/>
      </w:pPr>
      <w:r w:rsidRPr="00CE09AA">
        <w:t>#&gt; 10 Arkansas 2021-01-04    Jan. 04            &gt;50</w:t>
      </w:r>
    </w:p>
    <w:p w14:paraId="056008A6" w14:textId="77777777" w:rsidR="004C6ED5" w:rsidRPr="001A1B68" w:rsidRDefault="006806D4" w:rsidP="005F69E6">
      <w:pPr>
        <w:pStyle w:val="Code"/>
      </w:pPr>
      <w:r w:rsidRPr="00CE09AA">
        <w:t>#&gt;                          geometry</w:t>
      </w:r>
    </w:p>
    <w:p w14:paraId="208749A0" w14:textId="77777777" w:rsidR="004C6ED5" w:rsidRPr="001A1B68" w:rsidRDefault="006806D4" w:rsidP="005F69E6">
      <w:pPr>
        <w:pStyle w:val="Code"/>
      </w:pPr>
      <w:r w:rsidRPr="00CE09AA">
        <w:t xml:space="preserve">#&gt; </w:t>
      </w:r>
      <w:proofErr w:type="gramStart"/>
      <w:r w:rsidRPr="00CE09AA">
        <w:t>1  MULTIPOLYGON</w:t>
      </w:r>
      <w:proofErr w:type="gramEnd"/>
      <w:r w:rsidRPr="00CE09AA">
        <w:t xml:space="preserve"> (((-1111066 -8...</w:t>
      </w:r>
    </w:p>
    <w:p w14:paraId="4E446CF5" w14:textId="77777777" w:rsidR="004C6ED5" w:rsidRPr="001A1B68" w:rsidRDefault="006806D4" w:rsidP="005F69E6">
      <w:pPr>
        <w:pStyle w:val="Code"/>
      </w:pPr>
      <w:r w:rsidRPr="00CE09AA">
        <w:t xml:space="preserve">#&gt; </w:t>
      </w:r>
      <w:proofErr w:type="gramStart"/>
      <w:r w:rsidRPr="00CE09AA">
        <w:t>2  MULTIPOLYGON</w:t>
      </w:r>
      <w:proofErr w:type="gramEnd"/>
      <w:r w:rsidRPr="00CE09AA">
        <w:t xml:space="preserve"> (((-1111066 -8...</w:t>
      </w:r>
    </w:p>
    <w:p w14:paraId="64288A69" w14:textId="77777777" w:rsidR="004C6ED5" w:rsidRPr="001A1B68" w:rsidRDefault="006806D4" w:rsidP="005F69E6">
      <w:pPr>
        <w:pStyle w:val="Code"/>
      </w:pPr>
      <w:r w:rsidRPr="00CE09AA">
        <w:t xml:space="preserve">#&gt; </w:t>
      </w:r>
      <w:proofErr w:type="gramStart"/>
      <w:r w:rsidRPr="00CE09AA">
        <w:t>3  MULTIPOLYGON</w:t>
      </w:r>
      <w:proofErr w:type="gramEnd"/>
      <w:r w:rsidRPr="00CE09AA">
        <w:t xml:space="preserve"> (((-1111066 -8...</w:t>
      </w:r>
    </w:p>
    <w:p w14:paraId="3F2339C6" w14:textId="77777777" w:rsidR="004C6ED5" w:rsidRPr="001A1B68" w:rsidRDefault="006806D4" w:rsidP="005F69E6">
      <w:pPr>
        <w:pStyle w:val="Code"/>
      </w:pPr>
      <w:r w:rsidRPr="00CE09AA">
        <w:t xml:space="preserve">#&gt; </w:t>
      </w:r>
      <w:proofErr w:type="gramStart"/>
      <w:r w:rsidRPr="00CE09AA">
        <w:t>4  MULTIPOLYGON</w:t>
      </w:r>
      <w:proofErr w:type="gramEnd"/>
      <w:r w:rsidRPr="00CE09AA">
        <w:t xml:space="preserve"> (((-1111066 -8...</w:t>
      </w:r>
    </w:p>
    <w:p w14:paraId="62BBAFE3" w14:textId="77777777" w:rsidR="004C6ED5" w:rsidRPr="001A1B68" w:rsidRDefault="006806D4" w:rsidP="005F69E6">
      <w:pPr>
        <w:pStyle w:val="Code"/>
      </w:pPr>
      <w:r w:rsidRPr="00CE09AA">
        <w:t xml:space="preserve">#&gt; </w:t>
      </w:r>
      <w:proofErr w:type="gramStart"/>
      <w:r w:rsidRPr="00CE09AA">
        <w:t>5  MULTIPOLYGON</w:t>
      </w:r>
      <w:proofErr w:type="gramEnd"/>
      <w:r w:rsidRPr="00CE09AA">
        <w:t xml:space="preserve"> (((-1111066 -8...</w:t>
      </w:r>
    </w:p>
    <w:p w14:paraId="1AF25D59" w14:textId="77777777" w:rsidR="004C6ED5" w:rsidRPr="001A1B68" w:rsidRDefault="006806D4" w:rsidP="005F69E6">
      <w:pPr>
        <w:pStyle w:val="Code"/>
      </w:pPr>
      <w:r w:rsidRPr="00CE09AA">
        <w:t xml:space="preserve">#&gt; </w:t>
      </w:r>
      <w:proofErr w:type="gramStart"/>
      <w:r w:rsidRPr="00CE09AA">
        <w:t>6  MULTIPOLYGON</w:t>
      </w:r>
      <w:proofErr w:type="gramEnd"/>
      <w:r w:rsidRPr="00CE09AA">
        <w:t xml:space="preserve"> (((-1111066 -8...</w:t>
      </w:r>
    </w:p>
    <w:p w14:paraId="4F29AFFC" w14:textId="77777777" w:rsidR="004C6ED5" w:rsidRPr="001A1B68" w:rsidRDefault="006806D4" w:rsidP="005F69E6">
      <w:pPr>
        <w:pStyle w:val="Code"/>
      </w:pPr>
      <w:r w:rsidRPr="00CE09AA">
        <w:t xml:space="preserve">#&gt; </w:t>
      </w:r>
      <w:proofErr w:type="gramStart"/>
      <w:r w:rsidRPr="00CE09AA">
        <w:t>7  MULTIPOLYGON</w:t>
      </w:r>
      <w:proofErr w:type="gramEnd"/>
      <w:r w:rsidRPr="00CE09AA">
        <w:t xml:space="preserve"> (((557903.1 -1...</w:t>
      </w:r>
    </w:p>
    <w:p w14:paraId="00ED7E4B" w14:textId="77777777" w:rsidR="004C6ED5" w:rsidRPr="001A1B68" w:rsidRDefault="006806D4" w:rsidP="005F69E6">
      <w:pPr>
        <w:pStyle w:val="Code"/>
      </w:pPr>
      <w:r w:rsidRPr="00CE09AA">
        <w:t xml:space="preserve">#&gt; </w:t>
      </w:r>
      <w:proofErr w:type="gramStart"/>
      <w:r w:rsidRPr="00CE09AA">
        <w:t>8  MULTIPOLYGON</w:t>
      </w:r>
      <w:proofErr w:type="gramEnd"/>
      <w:r w:rsidRPr="00CE09AA">
        <w:t xml:space="preserve"> (((557903.1 -1...</w:t>
      </w:r>
    </w:p>
    <w:p w14:paraId="1296ED48" w14:textId="77777777" w:rsidR="004C6ED5" w:rsidRPr="001A1B68" w:rsidRDefault="006806D4" w:rsidP="005F69E6">
      <w:pPr>
        <w:pStyle w:val="Code"/>
      </w:pPr>
      <w:r w:rsidRPr="00CE09AA">
        <w:t xml:space="preserve">#&gt; </w:t>
      </w:r>
      <w:proofErr w:type="gramStart"/>
      <w:r w:rsidRPr="00CE09AA">
        <w:t>9  MULTIPOLYGON</w:t>
      </w:r>
      <w:proofErr w:type="gramEnd"/>
      <w:r w:rsidRPr="00CE09AA">
        <w:t xml:space="preserve"> (((557903.1 -1...</w:t>
      </w:r>
    </w:p>
    <w:p w14:paraId="097C7472" w14:textId="3212B42D" w:rsidR="006806D4" w:rsidRPr="001A1B68" w:rsidRDefault="006806D4" w:rsidP="005F69E6">
      <w:pPr>
        <w:pStyle w:val="Code"/>
      </w:pPr>
      <w:r w:rsidRPr="00CE09AA">
        <w:t>#&gt; 10 MULTIPOLYGON (((557903.1 -1...</w:t>
      </w:r>
    </w:p>
    <w:p w14:paraId="068BEA32" w14:textId="5B6738CF" w:rsidR="006806D4" w:rsidRDefault="006806D4" w:rsidP="00010CA3">
      <w:pPr>
        <w:pStyle w:val="Body"/>
      </w:pPr>
      <w:proofErr w:type="spellStart"/>
      <w:r>
        <w:t>Madjid</w:t>
      </w:r>
      <w:r w:rsidR="000B208D">
        <w:t>’s</w:t>
      </w:r>
      <w:proofErr w:type="spellEnd"/>
      <w:r w:rsidR="002540B9">
        <w:t xml:space="preserve"> map</w:t>
      </w:r>
      <w:r>
        <w:t xml:space="preserve"> </w:t>
      </w:r>
      <w:r w:rsidR="000B208D">
        <w:t xml:space="preserve">is </w:t>
      </w:r>
      <w:r>
        <w:t>giant</w:t>
      </w:r>
      <w:r w:rsidR="000B208D">
        <w:t xml:space="preserve">, as it </w:t>
      </w:r>
      <w:r w:rsidR="008376EE">
        <w:t>includes</w:t>
      </w:r>
      <w:r>
        <w:t xml:space="preserve"> all 365 days. </w:t>
      </w:r>
      <w:r w:rsidR="000B208D">
        <w:t>We’ll</w:t>
      </w:r>
      <w:r>
        <w:t xml:space="preserve"> change </w:t>
      </w:r>
      <w:r w:rsidR="000B208D">
        <w:t xml:space="preserve">the </w:t>
      </w:r>
      <w:r>
        <w:t xml:space="preserve">size of a few elements </w:t>
      </w:r>
      <w:r w:rsidR="008376EE">
        <w:t>so they</w:t>
      </w:r>
      <w:r>
        <w:t xml:space="preserve"> fit in this book. </w:t>
      </w:r>
    </w:p>
    <w:p w14:paraId="40A43D28" w14:textId="77777777" w:rsidR="006806D4" w:rsidRDefault="006806D4" w:rsidP="003139C0">
      <w:pPr>
        <w:pStyle w:val="HeadC"/>
      </w:pPr>
      <w:bookmarkStart w:id="410" w:name="_Toc121914036"/>
      <w:bookmarkStart w:id="411" w:name="generating-the-basic-map"/>
      <w:r>
        <w:t>Generating the Basic Map</w:t>
      </w:r>
      <w:bookmarkEnd w:id="410"/>
    </w:p>
    <w:p w14:paraId="737F64F3" w14:textId="39EF4827" w:rsidR="006806D4" w:rsidRDefault="006806D4" w:rsidP="008376EE">
      <w:pPr>
        <w:pStyle w:val="Body"/>
      </w:pPr>
      <w:r>
        <w:t xml:space="preserve">Now that we have six days of data, let’s make some maps. </w:t>
      </w:r>
      <w:proofErr w:type="spellStart"/>
      <w:r>
        <w:t>Abdoul</w:t>
      </w:r>
      <w:proofErr w:type="spellEnd"/>
      <w:r>
        <w:t xml:space="preserve"> </w:t>
      </w:r>
      <w:proofErr w:type="spellStart"/>
      <w:r>
        <w:t>Madjid’s</w:t>
      </w:r>
      <w:proofErr w:type="spellEnd"/>
      <w:r>
        <w:t xml:space="preserve"> map-making code has three main parts:</w:t>
      </w:r>
      <w:r w:rsidR="00717933">
        <w:t xml:space="preserve"> </w:t>
      </w:r>
      <w:r w:rsidR="000B208D">
        <w:t>generating</w:t>
      </w:r>
      <w:r>
        <w:t xml:space="preserve"> the basic map</w:t>
      </w:r>
      <w:r w:rsidR="00717933">
        <w:t>, c</w:t>
      </w:r>
      <w:r>
        <w:t>hanging</w:t>
      </w:r>
      <w:r w:rsidR="000B208D">
        <w:t xml:space="preserve"> its</w:t>
      </w:r>
      <w:r>
        <w:t xml:space="preserve"> colors</w:t>
      </w:r>
      <w:r w:rsidR="00717933">
        <w:t xml:space="preserve">, and </w:t>
      </w:r>
      <w:r>
        <w:t>tweak</w:t>
      </w:r>
      <w:r w:rsidR="000B208D">
        <w:t>ing</w:t>
      </w:r>
      <w:r>
        <w:t xml:space="preserve"> the theme</w:t>
      </w:r>
      <w:r w:rsidR="00717933">
        <w:t>.</w:t>
      </w:r>
      <w:r w:rsidR="008376EE">
        <w:t xml:space="preserve"> We’ll revisit t</w:t>
      </w:r>
      <w:r>
        <w:t xml:space="preserve">he three lines of code used to make our Wyoming maps, with some adornments to improve the quality of </w:t>
      </w:r>
      <w:r w:rsidR="00E810D8">
        <w:t>the visualization:</w:t>
      </w:r>
      <w:r>
        <w:t xml:space="preserve"> </w:t>
      </w:r>
    </w:p>
    <w:p w14:paraId="475CEA78" w14:textId="77777777" w:rsidR="004C6ED5" w:rsidRPr="00FF4337" w:rsidRDefault="006806D4" w:rsidP="00DF3C24">
      <w:pPr>
        <w:pStyle w:val="Code"/>
      </w:pPr>
      <w:proofErr w:type="spellStart"/>
      <w:r w:rsidRPr="00FF4337">
        <w:t>usa_states_geom_covid_six_days</w:t>
      </w:r>
      <w:proofErr w:type="spellEnd"/>
      <w:r w:rsidRPr="00FF4337">
        <w:t xml:space="preserve"> %&gt;%</w:t>
      </w:r>
    </w:p>
    <w:p w14:paraId="3E48BEA5" w14:textId="5995C0AD" w:rsidR="004C6ED5" w:rsidRPr="00FF4337" w:rsidRDefault="006806D4" w:rsidP="00FF4337">
      <w:pPr>
        <w:pStyle w:val="Code"/>
        <w:tabs>
          <w:tab w:val="left" w:pos="6370"/>
        </w:tabs>
      </w:pPr>
      <w:r w:rsidRPr="00FF4337">
        <w:t xml:space="preserve">  </w:t>
      </w:r>
      <w:proofErr w:type="gramStart"/>
      <w:r w:rsidRPr="00FF4337">
        <w:t>ggplot(</w:t>
      </w:r>
      <w:proofErr w:type="gramEnd"/>
      <w:r w:rsidRPr="00FF4337">
        <w:t>) +</w:t>
      </w:r>
      <w:r w:rsidR="0006385C">
        <w:tab/>
      </w:r>
    </w:p>
    <w:p w14:paraId="68F2403B" w14:textId="77777777" w:rsidR="004C6ED5" w:rsidRPr="00FF4337" w:rsidRDefault="006806D4" w:rsidP="00DF3C24">
      <w:pPr>
        <w:pStyle w:val="Code"/>
      </w:pPr>
      <w:r w:rsidRPr="00FF4337">
        <w:t xml:space="preserve">  </w:t>
      </w:r>
      <w:proofErr w:type="spellStart"/>
      <w:r w:rsidRPr="00FF4337">
        <w:t>geom_</w:t>
      </w:r>
      <w:proofErr w:type="gramStart"/>
      <w:r w:rsidRPr="00FF4337">
        <w:t>sf</w:t>
      </w:r>
      <w:proofErr w:type="spellEnd"/>
      <w:r w:rsidRPr="00FF4337">
        <w:t>(</w:t>
      </w:r>
      <w:proofErr w:type="gramEnd"/>
    </w:p>
    <w:p w14:paraId="2DF44B17" w14:textId="77777777" w:rsidR="004C6ED5" w:rsidRPr="00FF4337" w:rsidRDefault="006806D4" w:rsidP="00DF3C24">
      <w:pPr>
        <w:pStyle w:val="Code"/>
      </w:pPr>
      <w:r w:rsidRPr="00FF4337">
        <w:t xml:space="preserve">    </w:t>
      </w:r>
      <w:proofErr w:type="spellStart"/>
      <w:proofErr w:type="gramStart"/>
      <w:r w:rsidRPr="00FF4337">
        <w:t>aes</w:t>
      </w:r>
      <w:proofErr w:type="spellEnd"/>
      <w:r w:rsidRPr="00FF4337">
        <w:t>(</w:t>
      </w:r>
      <w:proofErr w:type="gramEnd"/>
      <w:r w:rsidRPr="00FF4337">
        <w:t xml:space="preserve">fill = </w:t>
      </w:r>
      <w:proofErr w:type="spellStart"/>
      <w:r w:rsidRPr="00FF4337">
        <w:t>incidence_rate</w:t>
      </w:r>
      <w:proofErr w:type="spellEnd"/>
      <w:r w:rsidRPr="00FF4337">
        <w:t>),</w:t>
      </w:r>
    </w:p>
    <w:p w14:paraId="3C4B5ED1" w14:textId="77777777" w:rsidR="004C6ED5" w:rsidRPr="00FF4337" w:rsidRDefault="006806D4" w:rsidP="00DF3C24">
      <w:pPr>
        <w:pStyle w:val="Code"/>
      </w:pPr>
      <w:r w:rsidRPr="00FF4337">
        <w:t xml:space="preserve">    size = .05,</w:t>
      </w:r>
    </w:p>
    <w:p w14:paraId="2541C85A" w14:textId="77777777" w:rsidR="004C6ED5" w:rsidRPr="00FF4337" w:rsidRDefault="006806D4" w:rsidP="00DF3C24">
      <w:pPr>
        <w:pStyle w:val="Code"/>
      </w:pPr>
      <w:r w:rsidRPr="00FF4337">
        <w:t xml:space="preserve">    color = "grey55"</w:t>
      </w:r>
    </w:p>
    <w:p w14:paraId="63FB9401" w14:textId="77777777" w:rsidR="004C6ED5" w:rsidRPr="00FF4337" w:rsidRDefault="006806D4" w:rsidP="00DF3C24">
      <w:pPr>
        <w:pStyle w:val="Code"/>
      </w:pPr>
      <w:r w:rsidRPr="00FF4337">
        <w:t xml:space="preserve">  ) +</w:t>
      </w:r>
    </w:p>
    <w:p w14:paraId="05FD6C0A" w14:textId="77777777" w:rsidR="004C6ED5" w:rsidRPr="00FF4337" w:rsidRDefault="006806D4" w:rsidP="00DF3C24">
      <w:pPr>
        <w:pStyle w:val="Code"/>
      </w:pPr>
      <w:r w:rsidRPr="00FF4337">
        <w:t xml:space="preserve">  </w:t>
      </w:r>
      <w:proofErr w:type="spellStart"/>
      <w:r w:rsidRPr="00FF4337">
        <w:t>facet_</w:t>
      </w:r>
      <w:proofErr w:type="gramStart"/>
      <w:r w:rsidRPr="00FF4337">
        <w:t>wrap</w:t>
      </w:r>
      <w:proofErr w:type="spellEnd"/>
      <w:r w:rsidRPr="00FF4337">
        <w:t>(</w:t>
      </w:r>
      <w:proofErr w:type="gramEnd"/>
    </w:p>
    <w:p w14:paraId="6CD1A7B6" w14:textId="77777777" w:rsidR="004C6ED5" w:rsidRPr="00FF4337" w:rsidRDefault="006806D4" w:rsidP="00DF3C24">
      <w:pPr>
        <w:pStyle w:val="Code"/>
      </w:pPr>
      <w:r w:rsidRPr="00FF4337">
        <w:t xml:space="preserve">    vars(</w:t>
      </w:r>
      <w:proofErr w:type="spellStart"/>
      <w:r w:rsidRPr="00FF4337">
        <w:t>fancy_date</w:t>
      </w:r>
      <w:proofErr w:type="spellEnd"/>
      <w:r w:rsidRPr="00FF4337">
        <w:t>),</w:t>
      </w:r>
    </w:p>
    <w:p w14:paraId="41AFEF05" w14:textId="77777777" w:rsidR="004C6ED5" w:rsidRPr="00FF4337" w:rsidRDefault="006806D4" w:rsidP="00DF3C24">
      <w:pPr>
        <w:pStyle w:val="Code"/>
      </w:pPr>
      <w:r w:rsidRPr="00FF4337">
        <w:t xml:space="preserve">    </w:t>
      </w:r>
      <w:proofErr w:type="spellStart"/>
      <w:proofErr w:type="gramStart"/>
      <w:r w:rsidRPr="00FF4337">
        <w:t>strip.position</w:t>
      </w:r>
      <w:proofErr w:type="spellEnd"/>
      <w:proofErr w:type="gramEnd"/>
      <w:r w:rsidRPr="00FF4337">
        <w:t xml:space="preserve"> = "bottom"</w:t>
      </w:r>
    </w:p>
    <w:p w14:paraId="7950A6E0" w14:textId="421BDB11" w:rsidR="006806D4" w:rsidRPr="00FF4337" w:rsidRDefault="006806D4" w:rsidP="00DF3C24">
      <w:pPr>
        <w:pStyle w:val="Code"/>
      </w:pPr>
      <w:r w:rsidRPr="00FF4337">
        <w:t xml:space="preserve">  )</w:t>
      </w:r>
    </w:p>
    <w:p w14:paraId="261ECF18" w14:textId="262CCFDA" w:rsidR="006806D4" w:rsidRDefault="00E810D8" w:rsidP="00010CA3">
      <w:pPr>
        <w:pStyle w:val="Body"/>
      </w:pPr>
      <w:r>
        <w:t>We</w:t>
      </w:r>
      <w:r w:rsidR="008376EE">
        <w:t xml:space="preserve"> us</w:t>
      </w:r>
      <w:r>
        <w:t>e</w:t>
      </w:r>
      <w:r w:rsidR="008376EE">
        <w:t xml:space="preserve"> </w:t>
      </w:r>
      <w:proofErr w:type="spellStart"/>
      <w:r w:rsidR="008376EE" w:rsidRPr="00010CA3">
        <w:rPr>
          <w:rStyle w:val="Literal"/>
        </w:rPr>
        <w:t>geom_</w:t>
      </w:r>
      <w:proofErr w:type="gramStart"/>
      <w:r w:rsidR="008376EE" w:rsidRPr="00010CA3">
        <w:rPr>
          <w:rStyle w:val="Literal"/>
        </w:rPr>
        <w:t>sf</w:t>
      </w:r>
      <w:proofErr w:type="spellEnd"/>
      <w:r w:rsidR="008376EE" w:rsidRPr="00010CA3">
        <w:rPr>
          <w:rStyle w:val="Literal"/>
        </w:rPr>
        <w:t>(</w:t>
      </w:r>
      <w:proofErr w:type="gramEnd"/>
      <w:r w:rsidR="008376EE" w:rsidRPr="00010CA3">
        <w:rPr>
          <w:rStyle w:val="Literal"/>
        </w:rPr>
        <w:t>)</w:t>
      </w:r>
      <w:r w:rsidR="008376EE">
        <w:t xml:space="preserve"> to plot </w:t>
      </w:r>
      <w:r>
        <w:t>the</w:t>
      </w:r>
      <w:r w:rsidR="008376EE">
        <w:t xml:space="preserve"> geospatial data</w:t>
      </w:r>
      <w:r>
        <w:t>,</w:t>
      </w:r>
      <w:r w:rsidR="008376EE">
        <w:t xml:space="preserve"> modif</w:t>
      </w:r>
      <w:r>
        <w:t>ying</w:t>
      </w:r>
      <w:r w:rsidR="008376EE">
        <w:t xml:space="preserve"> a couple arguments</w:t>
      </w:r>
      <w:r>
        <w:t>. We</w:t>
      </w:r>
      <w:r w:rsidR="008376EE">
        <w:t xml:space="preserve"> us</w:t>
      </w:r>
      <w:r>
        <w:t>e</w:t>
      </w:r>
      <w:r w:rsidR="008376EE">
        <w:t xml:space="preserve"> </w:t>
      </w:r>
      <w:r w:rsidR="008376EE" w:rsidRPr="00010CA3">
        <w:rPr>
          <w:rStyle w:val="Literal"/>
        </w:rPr>
        <w:t>size = .05</w:t>
      </w:r>
      <w:r w:rsidR="008376EE">
        <w:t xml:space="preserve"> to make the state borders less prominent and </w:t>
      </w:r>
      <w:r w:rsidR="008376EE" w:rsidRPr="00010CA3">
        <w:rPr>
          <w:rStyle w:val="Literal"/>
        </w:rPr>
        <w:t>color = "grey55"</w:t>
      </w:r>
      <w:r w:rsidR="008376EE">
        <w:t xml:space="preserve"> to </w:t>
      </w:r>
      <w:r>
        <w:t>set</w:t>
      </w:r>
      <w:r w:rsidR="008376EE">
        <w:t xml:space="preserve"> the borders </w:t>
      </w:r>
      <w:r>
        <w:t xml:space="preserve">to </w:t>
      </w:r>
      <w:r w:rsidR="008376EE">
        <w:t>a medium gr</w:t>
      </w:r>
      <w:r>
        <w:t>a</w:t>
      </w:r>
      <w:r w:rsidR="008376EE">
        <w:t xml:space="preserve">y color. Then, </w:t>
      </w:r>
      <w:r>
        <w:t>to</w:t>
      </w:r>
      <w:r w:rsidR="008376EE">
        <w:t xml:space="preserve"> ma</w:t>
      </w:r>
      <w:r>
        <w:t>k</w:t>
      </w:r>
      <w:r w:rsidR="008376EE">
        <w:t xml:space="preserve">e one map for each day, </w:t>
      </w:r>
      <w:r>
        <w:t>we</w:t>
      </w:r>
      <w:r w:rsidR="008376EE">
        <w:t xml:space="preserve"> use the </w:t>
      </w:r>
      <w:proofErr w:type="spellStart"/>
      <w:r w:rsidR="008376EE" w:rsidRPr="00010CA3">
        <w:rPr>
          <w:rStyle w:val="Literal"/>
        </w:rPr>
        <w:t>facet_</w:t>
      </w:r>
      <w:proofErr w:type="gramStart"/>
      <w:r w:rsidR="008376EE" w:rsidRPr="00010CA3">
        <w:rPr>
          <w:rStyle w:val="Literal"/>
        </w:rPr>
        <w:t>wrap</w:t>
      </w:r>
      <w:proofErr w:type="spellEnd"/>
      <w:r w:rsidR="008376EE" w:rsidRPr="00010CA3">
        <w:rPr>
          <w:rStyle w:val="Literal"/>
        </w:rPr>
        <w:t>(</w:t>
      </w:r>
      <w:proofErr w:type="gramEnd"/>
      <w:r w:rsidR="008376EE" w:rsidRPr="00010CA3">
        <w:rPr>
          <w:rStyle w:val="Literal"/>
        </w:rPr>
        <w:t>)</w:t>
      </w:r>
      <w:r w:rsidR="008376EE">
        <w:t xml:space="preserve"> function. The </w:t>
      </w:r>
      <w:r w:rsidR="008376EE" w:rsidRPr="00010CA3">
        <w:rPr>
          <w:rStyle w:val="Literal"/>
        </w:rPr>
        <w:t>vars(</w:t>
      </w:r>
      <w:proofErr w:type="spellStart"/>
      <w:r w:rsidR="008376EE" w:rsidRPr="00010CA3">
        <w:rPr>
          <w:rStyle w:val="Literal"/>
        </w:rPr>
        <w:t>fancy_date</w:t>
      </w:r>
      <w:proofErr w:type="spellEnd"/>
      <w:r w:rsidR="008376EE" w:rsidRPr="00010CA3">
        <w:rPr>
          <w:rStyle w:val="Literal"/>
        </w:rPr>
        <w:t>)</w:t>
      </w:r>
      <w:r w:rsidR="008376EE">
        <w:t xml:space="preserve"> code specifies that the </w:t>
      </w:r>
      <w:proofErr w:type="spellStart"/>
      <w:r w:rsidR="008376EE" w:rsidRPr="00010CA3">
        <w:rPr>
          <w:rStyle w:val="Literal"/>
        </w:rPr>
        <w:t>fancy_date</w:t>
      </w:r>
      <w:proofErr w:type="spellEnd"/>
      <w:r w:rsidR="008376EE">
        <w:t xml:space="preserve"> variable should be used to do the faceting (in other words, make one map for each day) and </w:t>
      </w:r>
      <w:proofErr w:type="spellStart"/>
      <w:proofErr w:type="gramStart"/>
      <w:r w:rsidR="008376EE" w:rsidRPr="00010CA3">
        <w:rPr>
          <w:rStyle w:val="Literal"/>
        </w:rPr>
        <w:t>strip.position</w:t>
      </w:r>
      <w:proofErr w:type="spellEnd"/>
      <w:proofErr w:type="gramEnd"/>
      <w:r w:rsidR="008376EE" w:rsidRPr="00010CA3">
        <w:rPr>
          <w:rStyle w:val="Literal"/>
        </w:rPr>
        <w:t xml:space="preserve"> = "bottom"</w:t>
      </w:r>
      <w:r w:rsidR="008376EE">
        <w:t xml:space="preserve"> moves the labels </w:t>
      </w:r>
      <w:r w:rsidR="008376EE" w:rsidRPr="00FF4337">
        <w:rPr>
          <w:rStyle w:val="Italic"/>
        </w:rPr>
        <w:t>Jan.</w:t>
      </w:r>
      <w:r w:rsidRPr="00FF4337">
        <w:rPr>
          <w:rStyle w:val="Italic"/>
        </w:rPr>
        <w:t xml:space="preserve"> </w:t>
      </w:r>
      <w:r w:rsidR="008376EE" w:rsidRPr="00FF4337">
        <w:rPr>
          <w:rStyle w:val="Italic"/>
        </w:rPr>
        <w:t>01</w:t>
      </w:r>
      <w:r w:rsidR="008376EE">
        <w:t xml:space="preserve">, </w:t>
      </w:r>
      <w:r w:rsidR="008376EE" w:rsidRPr="00FF4337">
        <w:rPr>
          <w:rStyle w:val="Italic"/>
        </w:rPr>
        <w:t>Jan.</w:t>
      </w:r>
      <w:r w:rsidRPr="00FF4337">
        <w:rPr>
          <w:rStyle w:val="Italic"/>
        </w:rPr>
        <w:t xml:space="preserve"> </w:t>
      </w:r>
      <w:r w:rsidR="008376EE" w:rsidRPr="00FF4337">
        <w:rPr>
          <w:rStyle w:val="Italic"/>
        </w:rPr>
        <w:t>02</w:t>
      </w:r>
      <w:r w:rsidR="008376EE">
        <w:t xml:space="preserve">, and so on to the bottom of the maps. </w:t>
      </w:r>
      <w:r>
        <w:t>You can see t</w:t>
      </w:r>
      <w:r w:rsidR="006806D4">
        <w:t xml:space="preserve">he resulting map in Figure </w:t>
      </w:r>
      <w:r w:rsidR="0051572D">
        <w:t>4-</w:t>
      </w:r>
      <w:ins w:id="412" w:author="David Keyes" w:date="2023-01-03T10:10:00Z">
        <w:r w:rsidR="00FF4337">
          <w:t>9</w:t>
        </w:r>
      </w:ins>
      <w:del w:id="413" w:author="David Keyes" w:date="2023-01-03T10:10:00Z">
        <w:r w:rsidR="0051572D" w:rsidDel="00FF4337">
          <w:delText>1</w:delText>
        </w:r>
        <w:r w:rsidR="006806D4" w:rsidDel="00FF4337">
          <w:delText>3</w:delText>
        </w:r>
      </w:del>
      <w:r w:rsidR="006806D4">
        <w:t>.</w:t>
      </w:r>
    </w:p>
    <w:p w14:paraId="06FB9EF8" w14:textId="52A1D609" w:rsidR="006806D4" w:rsidRDefault="006806D4" w:rsidP="00203E9D">
      <w:pPr>
        <w:pStyle w:val="GraphicSlug"/>
      </w:pPr>
      <w:r>
        <w:t>[F040</w:t>
      </w:r>
      <w:ins w:id="414" w:author="David Keyes" w:date="2023-01-03T10:10:00Z">
        <w:r w:rsidR="00FF4337">
          <w:t>09</w:t>
        </w:r>
      </w:ins>
      <w:del w:id="415" w:author="David Keyes" w:date="2023-01-03T10:10:00Z">
        <w:r w:rsidDel="00FF4337">
          <w:delText>13</w:delText>
        </w:r>
      </w:del>
      <w:r>
        <w:t>.pdf]</w:t>
      </w:r>
    </w:p>
    <w:p w14:paraId="7E0E3C00" w14:textId="77777777" w:rsidR="006806D4" w:rsidRDefault="006806D4" w:rsidP="006806D4">
      <w:pPr>
        <w:pStyle w:val="CaptionedFigure"/>
      </w:pPr>
      <w:r>
        <w:rPr>
          <w:noProof/>
        </w:rPr>
        <w:lastRenderedPageBreak/>
        <w:drawing>
          <wp:inline distT="0" distB="0" distL="0" distR="0" wp14:anchorId="5C305FFF" wp14:editId="46DF902E">
            <wp:extent cx="4602684" cy="3682147"/>
            <wp:effectExtent l="0" t="0" r="0" b="0"/>
            <wp:docPr id="215" name="Picture" descr="Figure 4.13: A map showing the incidence rate of COVID for the first six days of 2021"/>
            <wp:cNvGraphicFramePr/>
            <a:graphic xmlns:a="http://schemas.openxmlformats.org/drawingml/2006/main">
              <a:graphicData uri="http://schemas.openxmlformats.org/drawingml/2006/picture">
                <pic:pic xmlns:pic="http://schemas.openxmlformats.org/drawingml/2006/picture">
                  <pic:nvPicPr>
                    <pic:cNvPr id="216" name="Picture" descr="maps_files/figure-docx/basic-map-1.png"/>
                    <pic:cNvPicPr>
                      <a:picLocks noChangeAspect="1" noChangeArrowheads="1"/>
                    </pic:cNvPicPr>
                  </pic:nvPicPr>
                  <pic:blipFill>
                    <a:blip r:embed="rId18"/>
                    <a:stretch>
                      <a:fillRect/>
                    </a:stretch>
                  </pic:blipFill>
                  <pic:spPr bwMode="auto">
                    <a:xfrm>
                      <a:off x="0" y="0"/>
                      <a:ext cx="4602684" cy="3682147"/>
                    </a:xfrm>
                    <a:prstGeom prst="rect">
                      <a:avLst/>
                    </a:prstGeom>
                    <a:noFill/>
                    <a:ln w="9525">
                      <a:noFill/>
                      <a:headEnd/>
                      <a:tailEnd/>
                    </a:ln>
                  </pic:spPr>
                </pic:pic>
              </a:graphicData>
            </a:graphic>
          </wp:inline>
        </w:drawing>
      </w:r>
    </w:p>
    <w:p w14:paraId="0320B6C7" w14:textId="1FC80FCE" w:rsidR="006806D4" w:rsidRDefault="006806D4" w:rsidP="009C4AF0">
      <w:pPr>
        <w:pStyle w:val="CaptionLine"/>
      </w:pPr>
      <w:r>
        <w:t>A map showing the incidence rate of COVID for the first six days of 2021</w:t>
      </w:r>
    </w:p>
    <w:p w14:paraId="5708C865" w14:textId="77777777" w:rsidR="00D44141" w:rsidRDefault="00D44141" w:rsidP="001126C8">
      <w:pPr>
        <w:pStyle w:val="HeadC"/>
      </w:pPr>
      <w:bookmarkStart w:id="416" w:name="Xc62533f6c832d15e024b50c7f744108cb51e99f"/>
      <w:bookmarkStart w:id="417" w:name="_Toc121914037"/>
      <w:bookmarkStart w:id="418" w:name="X66cb509d2356b6ed4a9d23cfaa98f49d46be5bf"/>
      <w:bookmarkEnd w:id="411"/>
      <w:r>
        <w:t>Applying Data Visualization Principles to the Map</w:t>
      </w:r>
    </w:p>
    <w:p w14:paraId="06FCB013" w14:textId="77777777" w:rsidR="00D44141" w:rsidRDefault="00D44141" w:rsidP="001126C8">
      <w:pPr>
        <w:pStyle w:val="Body"/>
      </w:pPr>
      <w:r>
        <w:t xml:space="preserve">From here on out, all of the code that </w:t>
      </w:r>
      <w:proofErr w:type="spellStart"/>
      <w:r>
        <w:t>Abdoul</w:t>
      </w:r>
      <w:proofErr w:type="spellEnd"/>
      <w:r>
        <w:t xml:space="preserve"> Madjid uses is to improve the appearance of the maps. Many of the tweaks you will see below will feel familiar if you’ve read Chapter 2. And that’s a great benefit of making maps with ggplot: you can apply the same data visualization principles you learned when making charts to your maps as well.</w:t>
      </w:r>
    </w:p>
    <w:p w14:paraId="26FB732A" w14:textId="77777777" w:rsidR="00D44141" w:rsidRDefault="00D44141" w:rsidP="001126C8">
      <w:pPr>
        <w:pStyle w:val="Body"/>
      </w:pPr>
      <w:r>
        <w:t xml:space="preserve">The </w:t>
      </w:r>
      <w:proofErr w:type="spellStart"/>
      <w:r w:rsidRPr="001126C8">
        <w:rPr>
          <w:rStyle w:val="Literal"/>
        </w:rPr>
        <w:t>scale_fill_discrete_</w:t>
      </w:r>
      <w:proofErr w:type="gramStart"/>
      <w:r w:rsidRPr="001126C8">
        <w:rPr>
          <w:rStyle w:val="Literal"/>
        </w:rPr>
        <w:t>sequential</w:t>
      </w:r>
      <w:proofErr w:type="spellEnd"/>
      <w:r w:rsidRPr="001126C8">
        <w:rPr>
          <w:rStyle w:val="Literal"/>
        </w:rPr>
        <w:t>(</w:t>
      </w:r>
      <w:proofErr w:type="gramEnd"/>
      <w:r w:rsidRPr="001126C8">
        <w:rPr>
          <w:rStyle w:val="Literal"/>
        </w:rPr>
        <w:t>)</w:t>
      </w:r>
      <w:r>
        <w:t xml:space="preserve"> function from the </w:t>
      </w:r>
      <w:proofErr w:type="spellStart"/>
      <w:r w:rsidRPr="001126C8">
        <w:rPr>
          <w:rStyle w:val="Literal"/>
        </w:rPr>
        <w:t>colorspace</w:t>
      </w:r>
      <w:proofErr w:type="spellEnd"/>
      <w:r>
        <w:t xml:space="preserve"> package sets the color scale. Madjid uses the “rocket” palette (the same palette that that Cédric Scherer and Georgios </w:t>
      </w:r>
      <w:proofErr w:type="spellStart"/>
      <w:r>
        <w:t>Karamanis</w:t>
      </w:r>
      <w:proofErr w:type="spellEnd"/>
      <w:r>
        <w:t xml:space="preserve"> used in Chapter 2) and changes the legend title to “COVID-19 INCIDENCE RATE.” Within the </w:t>
      </w:r>
      <w:proofErr w:type="spellStart"/>
      <w:r w:rsidRPr="001126C8">
        <w:rPr>
          <w:rStyle w:val="Literal"/>
        </w:rPr>
        <w:t>guide_</w:t>
      </w:r>
      <w:proofErr w:type="gramStart"/>
      <w:r w:rsidRPr="001126C8">
        <w:rPr>
          <w:rStyle w:val="Literal"/>
        </w:rPr>
        <w:t>legend</w:t>
      </w:r>
      <w:proofErr w:type="spellEnd"/>
      <w:r w:rsidRPr="001126C8">
        <w:rPr>
          <w:rStyle w:val="Literal"/>
        </w:rPr>
        <w:t>(</w:t>
      </w:r>
      <w:proofErr w:type="gramEnd"/>
      <w:r w:rsidRPr="001126C8">
        <w:rPr>
          <w:rStyle w:val="Literal"/>
        </w:rPr>
        <w:t>)</w:t>
      </w:r>
      <w:r>
        <w:t xml:space="preserve"> function, Madjid puts adjusts the position and alignment as well as text properties of the title. He also puts the colored squares in one row, adjusts their height and width, and tweaks the text properties of the labels (the “&gt;0,” “&gt;5,” and so on).</w:t>
      </w:r>
    </w:p>
    <w:p w14:paraId="50EB3AD2" w14:textId="3AFD8670" w:rsidR="00D44141" w:rsidRDefault="00D44141" w:rsidP="00022B9A">
      <w:pPr>
        <w:pStyle w:val="Body"/>
      </w:pPr>
      <w:r>
        <w:t xml:space="preserve">Next, Madjid adds a title and caption using the </w:t>
      </w:r>
      <w:proofErr w:type="gramStart"/>
      <w:r w:rsidRPr="001126C8">
        <w:rPr>
          <w:rStyle w:val="Literal"/>
        </w:rPr>
        <w:t>labs(</w:t>
      </w:r>
      <w:proofErr w:type="gramEnd"/>
      <w:r w:rsidRPr="001126C8">
        <w:rPr>
          <w:rStyle w:val="Literal"/>
        </w:rPr>
        <w:t>)</w:t>
      </w:r>
      <w:r>
        <w:t xml:space="preserve"> function. From there on, Madjid uses </w:t>
      </w:r>
      <w:proofErr w:type="spellStart"/>
      <w:r w:rsidRPr="001126C8">
        <w:rPr>
          <w:rStyle w:val="Literal"/>
        </w:rPr>
        <w:t>theme_</w:t>
      </w:r>
      <w:proofErr w:type="gramStart"/>
      <w:r w:rsidRPr="001126C8">
        <w:rPr>
          <w:rStyle w:val="Literal"/>
        </w:rPr>
        <w:t>minimal</w:t>
      </w:r>
      <w:proofErr w:type="spellEnd"/>
      <w:r w:rsidRPr="001126C8">
        <w:rPr>
          <w:rStyle w:val="Literal"/>
        </w:rPr>
        <w:t>(</w:t>
      </w:r>
      <w:proofErr w:type="gramEnd"/>
      <w:r w:rsidRPr="001126C8">
        <w:rPr>
          <w:rStyle w:val="Literal"/>
        </w:rPr>
        <w:t>)</w:t>
      </w:r>
      <w:r>
        <w:t xml:space="preserve"> (again, the same theme that Scherer and </w:t>
      </w:r>
      <w:proofErr w:type="spellStart"/>
      <w:r>
        <w:t>Karamanis</w:t>
      </w:r>
      <w:proofErr w:type="spellEnd"/>
      <w:r>
        <w:t xml:space="preserve"> used in Chapter 2) before making tweaks using the </w:t>
      </w:r>
      <w:r w:rsidRPr="001126C8">
        <w:rPr>
          <w:rStyle w:val="Literal"/>
        </w:rPr>
        <w:t>theme()</w:t>
      </w:r>
      <w:r>
        <w:t xml:space="preserve"> function. These tweaks include:</w:t>
      </w:r>
      <w:r w:rsidR="00022B9A">
        <w:t xml:space="preserve"> </w:t>
      </w:r>
      <w:r>
        <w:t xml:space="preserve">Setting the font </w:t>
      </w:r>
      <w:r w:rsidR="009C634E">
        <w:rPr>
          <w:rStyle w:val="CodeAnnotation"/>
        </w:rPr>
        <w:t>1</w:t>
      </w:r>
      <w:r w:rsidR="009C634E">
        <w:t xml:space="preserve"> </w:t>
      </w:r>
      <w:r>
        <w:t>and text color</w:t>
      </w:r>
      <w:r w:rsidR="009C634E">
        <w:t xml:space="preserve"> </w:t>
      </w:r>
      <w:r w:rsidR="009C634E">
        <w:rPr>
          <w:rStyle w:val="CodeAnnotation"/>
        </w:rPr>
        <w:t>2</w:t>
      </w:r>
      <w:r>
        <w:t>.</w:t>
      </w:r>
      <w:r w:rsidR="00022B9A">
        <w:t xml:space="preserve"> </w:t>
      </w:r>
      <w:r>
        <w:t>Making the title and caption bold</w:t>
      </w:r>
      <w:r w:rsidR="00014459">
        <w:t xml:space="preserve"> </w:t>
      </w:r>
      <w:r w:rsidR="00014459">
        <w:rPr>
          <w:rStyle w:val="CodeAnnotation"/>
        </w:rPr>
        <w:t>3</w:t>
      </w:r>
      <w:r>
        <w:t>, adjusting their size</w:t>
      </w:r>
      <w:r w:rsidR="00014459">
        <w:t xml:space="preserve"> </w:t>
      </w:r>
      <w:r w:rsidR="00014459">
        <w:rPr>
          <w:rStyle w:val="CodeAnnotation"/>
        </w:rPr>
        <w:t>4</w:t>
      </w:r>
      <w:r>
        <w:t xml:space="preserve">, </w:t>
      </w:r>
      <w:r w:rsidR="00014459">
        <w:t xml:space="preserve">alignment </w:t>
      </w:r>
      <w:r w:rsidR="00014459">
        <w:rPr>
          <w:rStyle w:val="CodeAnnotation"/>
        </w:rPr>
        <w:t>5</w:t>
      </w:r>
      <w:r w:rsidR="00014459">
        <w:t xml:space="preserve">, </w:t>
      </w:r>
      <w:r>
        <w:t>and the margins around them</w:t>
      </w:r>
      <w:r w:rsidR="009C634E">
        <w:t xml:space="preserve"> </w:t>
      </w:r>
      <w:r w:rsidR="00014459">
        <w:rPr>
          <w:rStyle w:val="CodeAnnotation"/>
        </w:rPr>
        <w:t>6</w:t>
      </w:r>
      <w:r>
        <w:t>.</w:t>
      </w:r>
      <w:r w:rsidR="00022B9A">
        <w:t xml:space="preserve"> </w:t>
      </w:r>
      <w:r>
        <w:t xml:space="preserve">Adjusting the size of the strip text (the </w:t>
      </w:r>
      <w:r>
        <w:rPr>
          <w:i/>
          <w:iCs/>
        </w:rPr>
        <w:t>Jan 01</w:t>
      </w:r>
      <w:r>
        <w:t xml:space="preserve">, </w:t>
      </w:r>
      <w:r>
        <w:rPr>
          <w:i/>
          <w:iCs/>
        </w:rPr>
        <w:t>Jan 02</w:t>
      </w:r>
      <w:r>
        <w:t xml:space="preserve">, and so on) </w:t>
      </w:r>
      <w:r w:rsidR="00CF5AD9">
        <w:rPr>
          <w:rStyle w:val="CodeAnnotation"/>
        </w:rPr>
        <w:t>7</w:t>
      </w:r>
      <w:r w:rsidR="00CF5AD9">
        <w:t xml:space="preserve"> </w:t>
      </w:r>
      <w:r>
        <w:t>and making it bold</w:t>
      </w:r>
      <w:r w:rsidR="009C634E">
        <w:t xml:space="preserve"> </w:t>
      </w:r>
      <w:r w:rsidR="005617CD">
        <w:rPr>
          <w:rStyle w:val="CodeAnnotation"/>
        </w:rPr>
        <w:t>8</w:t>
      </w:r>
      <w:r>
        <w:t>.</w:t>
      </w:r>
      <w:r w:rsidR="00022B9A">
        <w:t xml:space="preserve"> </w:t>
      </w:r>
      <w:r>
        <w:t xml:space="preserve">Putting the legend on top of the maps </w:t>
      </w:r>
      <w:r w:rsidR="00476B59">
        <w:rPr>
          <w:rStyle w:val="CodeAnnotation"/>
        </w:rPr>
        <w:t>9</w:t>
      </w:r>
      <w:r w:rsidR="00476B59">
        <w:t xml:space="preserve"> </w:t>
      </w:r>
      <w:r>
        <w:t>and adding a bit of spacing around it</w:t>
      </w:r>
      <w:r w:rsidR="009C634E">
        <w:t xml:space="preserve"> </w:t>
      </w:r>
      <w:r w:rsidR="00476B59">
        <w:rPr>
          <w:rStyle w:val="CodeAnnotation"/>
        </w:rPr>
        <w:t>10</w:t>
      </w:r>
      <w:r>
        <w:t>.</w:t>
      </w:r>
      <w:r w:rsidR="00022B9A">
        <w:t xml:space="preserve"> </w:t>
      </w:r>
      <w:r>
        <w:t xml:space="preserve">Removing grid lines </w:t>
      </w:r>
      <w:r w:rsidR="001433B9">
        <w:rPr>
          <w:rStyle w:val="CodeAnnotation"/>
        </w:rPr>
        <w:t>11</w:t>
      </w:r>
      <w:r w:rsidR="001433B9">
        <w:t xml:space="preserve"> </w:t>
      </w:r>
      <w:r>
        <w:t>and the longitude and latitude lines</w:t>
      </w:r>
      <w:r w:rsidR="009C634E">
        <w:t xml:space="preserve"> </w:t>
      </w:r>
      <w:r w:rsidR="0029257E">
        <w:rPr>
          <w:rStyle w:val="CodeAnnotation"/>
        </w:rPr>
        <w:t>12</w:t>
      </w:r>
      <w:r>
        <w:t>.</w:t>
      </w:r>
      <w:r w:rsidR="00022B9A">
        <w:t xml:space="preserve"> </w:t>
      </w:r>
      <w:r>
        <w:t>Adding a bit of padding around the entire visualization</w:t>
      </w:r>
      <w:r w:rsidR="00E43850">
        <w:t xml:space="preserve"> </w:t>
      </w:r>
      <w:r w:rsidR="00E43850">
        <w:rPr>
          <w:rStyle w:val="CodeAnnotation"/>
        </w:rPr>
        <w:t>13</w:t>
      </w:r>
      <w:r>
        <w:t xml:space="preserve"> and making the background a light gray</w:t>
      </w:r>
      <w:r w:rsidR="00E43850">
        <w:t xml:space="preserve"> </w:t>
      </w:r>
      <w:bookmarkStart w:id="419" w:name="OLE_LINK4"/>
      <w:r w:rsidR="00E43850">
        <w:rPr>
          <w:rStyle w:val="CodeAnnotation"/>
        </w:rPr>
        <w:t>14</w:t>
      </w:r>
      <w:bookmarkEnd w:id="419"/>
      <w:r>
        <w:t>.</w:t>
      </w:r>
    </w:p>
    <w:p w14:paraId="6B3C6C4B" w14:textId="173D6B65" w:rsidR="00D44141" w:rsidRPr="006D5725" w:rsidRDefault="00D44141" w:rsidP="006D5725">
      <w:pPr>
        <w:pStyle w:val="Code"/>
        <w:rPr>
          <w:rStyle w:val="Literal"/>
          <w:color w:val="000000"/>
        </w:rPr>
      </w:pPr>
      <w:proofErr w:type="spellStart"/>
      <w:r w:rsidRPr="006D5725">
        <w:rPr>
          <w:rStyle w:val="Literal"/>
          <w:color w:val="000000"/>
        </w:rPr>
        <w:t>usa_states_geom_covid_six_days</w:t>
      </w:r>
      <w:proofErr w:type="spellEnd"/>
      <w:r w:rsidRPr="006D5725">
        <w:rPr>
          <w:rStyle w:val="Literal"/>
          <w:color w:val="000000"/>
        </w:rPr>
        <w:t xml:space="preserve"> %&gt;%</w:t>
      </w:r>
      <w:r w:rsidRPr="006D5725">
        <w:rPr>
          <w:rStyle w:val="Literal"/>
          <w:color w:val="000000"/>
        </w:rPr>
        <w:br/>
        <w:t xml:space="preserve">  ggplot() +</w:t>
      </w:r>
      <w:r w:rsidRPr="006D5725">
        <w:rPr>
          <w:rStyle w:val="Literal"/>
          <w:color w:val="000000"/>
        </w:rPr>
        <w:br/>
        <w:t xml:space="preserve">  </w:t>
      </w:r>
      <w:proofErr w:type="spellStart"/>
      <w:r w:rsidRPr="006D5725">
        <w:rPr>
          <w:rStyle w:val="Literal"/>
          <w:color w:val="000000"/>
        </w:rPr>
        <w:t>geom_sf</w:t>
      </w:r>
      <w:proofErr w:type="spellEnd"/>
      <w:r w:rsidRPr="006D5725">
        <w:rPr>
          <w:rStyle w:val="Literal"/>
          <w:color w:val="000000"/>
        </w:rPr>
        <w:t>(</w:t>
      </w:r>
      <w:r w:rsidRPr="006D5725">
        <w:rPr>
          <w:rStyle w:val="Literal"/>
          <w:color w:val="000000"/>
        </w:rPr>
        <w:br/>
        <w:t xml:space="preserve">    </w:t>
      </w:r>
      <w:proofErr w:type="spellStart"/>
      <w:r w:rsidRPr="006D5725">
        <w:rPr>
          <w:rStyle w:val="Literal"/>
          <w:color w:val="000000"/>
        </w:rPr>
        <w:t>aes</w:t>
      </w:r>
      <w:proofErr w:type="spellEnd"/>
      <w:r w:rsidRPr="006D5725">
        <w:rPr>
          <w:rStyle w:val="Literal"/>
          <w:color w:val="000000"/>
        </w:rPr>
        <w:t xml:space="preserve">(fill = </w:t>
      </w:r>
      <w:proofErr w:type="spellStart"/>
      <w:r w:rsidRPr="006D5725">
        <w:rPr>
          <w:rStyle w:val="Literal"/>
          <w:color w:val="000000"/>
        </w:rPr>
        <w:t>incidence_rate</w:t>
      </w:r>
      <w:proofErr w:type="spellEnd"/>
      <w:r w:rsidRPr="006D5725">
        <w:rPr>
          <w:rStyle w:val="Literal"/>
          <w:color w:val="000000"/>
        </w:rPr>
        <w:t>),</w:t>
      </w:r>
      <w:r w:rsidRPr="006D5725">
        <w:rPr>
          <w:rStyle w:val="Literal"/>
          <w:color w:val="000000"/>
        </w:rPr>
        <w:br/>
        <w:t xml:space="preserve">    size = .05,</w:t>
      </w:r>
      <w:r w:rsidRPr="006D5725">
        <w:rPr>
          <w:rStyle w:val="Literal"/>
          <w:color w:val="000000"/>
        </w:rPr>
        <w:br/>
      </w:r>
      <w:r w:rsidRPr="006D5725">
        <w:rPr>
          <w:rStyle w:val="Literal"/>
          <w:color w:val="000000"/>
        </w:rPr>
        <w:lastRenderedPageBreak/>
        <w:t xml:space="preserve">    color = "transparent"</w:t>
      </w:r>
      <w:r w:rsidRPr="006D5725">
        <w:rPr>
          <w:rStyle w:val="Literal"/>
          <w:color w:val="000000"/>
        </w:rPr>
        <w:br/>
        <w:t xml:space="preserve">  ) +</w:t>
      </w:r>
      <w:r w:rsidRPr="006D5725">
        <w:rPr>
          <w:rStyle w:val="Literal"/>
          <w:color w:val="000000"/>
        </w:rPr>
        <w:br/>
        <w:t xml:space="preserve">  </w:t>
      </w:r>
      <w:proofErr w:type="spellStart"/>
      <w:r w:rsidRPr="006D5725">
        <w:rPr>
          <w:rStyle w:val="Literal"/>
          <w:color w:val="000000"/>
        </w:rPr>
        <w:t>facet_wrap</w:t>
      </w:r>
      <w:proofErr w:type="spellEnd"/>
      <w:r w:rsidRPr="006D5725">
        <w:rPr>
          <w:rStyle w:val="Literal"/>
          <w:color w:val="000000"/>
        </w:rPr>
        <w:t>(</w:t>
      </w:r>
      <w:r w:rsidRPr="006D5725">
        <w:rPr>
          <w:rStyle w:val="Literal"/>
          <w:color w:val="000000"/>
        </w:rPr>
        <w:br/>
        <w:t xml:space="preserve">    vars(</w:t>
      </w:r>
      <w:proofErr w:type="spellStart"/>
      <w:r w:rsidRPr="006D5725">
        <w:rPr>
          <w:rStyle w:val="Literal"/>
          <w:color w:val="000000"/>
        </w:rPr>
        <w:t>fancy_date</w:t>
      </w:r>
      <w:proofErr w:type="spellEnd"/>
      <w:r w:rsidRPr="006D5725">
        <w:rPr>
          <w:rStyle w:val="Literal"/>
          <w:color w:val="000000"/>
        </w:rPr>
        <w:t>),</w:t>
      </w:r>
      <w:r w:rsidRPr="006D5725">
        <w:rPr>
          <w:rStyle w:val="Literal"/>
          <w:color w:val="000000"/>
        </w:rPr>
        <w:br/>
        <w:t xml:space="preserve">    </w:t>
      </w:r>
      <w:proofErr w:type="spellStart"/>
      <w:r w:rsidRPr="006D5725">
        <w:rPr>
          <w:rStyle w:val="Literal"/>
          <w:color w:val="000000"/>
        </w:rPr>
        <w:t>strip.position</w:t>
      </w:r>
      <w:proofErr w:type="spellEnd"/>
      <w:r w:rsidRPr="006D5725">
        <w:rPr>
          <w:rStyle w:val="Literal"/>
          <w:color w:val="000000"/>
        </w:rPr>
        <w:t xml:space="preserve"> = "bottom"</w:t>
      </w:r>
      <w:r w:rsidRPr="006D5725">
        <w:rPr>
          <w:rStyle w:val="Literal"/>
          <w:color w:val="000000"/>
        </w:rPr>
        <w:br/>
        <w:t xml:space="preserve">  ) +</w:t>
      </w:r>
      <w:r w:rsidRPr="006D5725">
        <w:rPr>
          <w:rStyle w:val="Literal"/>
          <w:color w:val="000000"/>
        </w:rPr>
        <w:br/>
        <w:t xml:space="preserve">  </w:t>
      </w:r>
      <w:proofErr w:type="spellStart"/>
      <w:r w:rsidRPr="006D5725">
        <w:rPr>
          <w:rStyle w:val="Literal"/>
          <w:color w:val="000000"/>
        </w:rPr>
        <w:t>scale_fill_discrete_sequential</w:t>
      </w:r>
      <w:proofErr w:type="spellEnd"/>
      <w:r w:rsidRPr="006D5725">
        <w:rPr>
          <w:rStyle w:val="Literal"/>
          <w:color w:val="000000"/>
        </w:rPr>
        <w:t>(</w:t>
      </w:r>
      <w:r w:rsidRPr="006D5725">
        <w:rPr>
          <w:rStyle w:val="Literal"/>
          <w:color w:val="000000"/>
        </w:rPr>
        <w:br/>
        <w:t xml:space="preserve">    palette = "Rocket",</w:t>
      </w:r>
      <w:r w:rsidRPr="006D5725">
        <w:rPr>
          <w:rStyle w:val="Literal"/>
          <w:color w:val="000000"/>
        </w:rPr>
        <w:br/>
        <w:t xml:space="preserve">    name = "COVID-19 INCIDENCE RATE",</w:t>
      </w:r>
      <w:r w:rsidRPr="006D5725">
        <w:rPr>
          <w:rStyle w:val="Literal"/>
          <w:color w:val="000000"/>
        </w:rPr>
        <w:br/>
        <w:t xml:space="preserve">    guide = </w:t>
      </w:r>
      <w:proofErr w:type="spellStart"/>
      <w:r w:rsidRPr="006D5725">
        <w:rPr>
          <w:rStyle w:val="Literal"/>
          <w:color w:val="000000"/>
        </w:rPr>
        <w:t>guide_legend</w:t>
      </w:r>
      <w:proofErr w:type="spellEnd"/>
      <w:r w:rsidRPr="006D5725">
        <w:rPr>
          <w:rStyle w:val="Literal"/>
          <w:color w:val="000000"/>
        </w:rPr>
        <w:t>(</w:t>
      </w:r>
      <w:r w:rsidRPr="006D5725">
        <w:rPr>
          <w:rStyle w:val="Literal"/>
          <w:color w:val="000000"/>
        </w:rPr>
        <w:br/>
        <w:t xml:space="preserve">      </w:t>
      </w:r>
      <w:proofErr w:type="spellStart"/>
      <w:r w:rsidRPr="006D5725">
        <w:rPr>
          <w:rStyle w:val="Literal"/>
          <w:color w:val="000000"/>
        </w:rPr>
        <w:t>title.position</w:t>
      </w:r>
      <w:proofErr w:type="spellEnd"/>
      <w:r w:rsidRPr="006D5725">
        <w:rPr>
          <w:rStyle w:val="Literal"/>
          <w:color w:val="000000"/>
        </w:rPr>
        <w:t xml:space="preserve"> = "top",</w:t>
      </w:r>
      <w:r w:rsidRPr="006D5725">
        <w:rPr>
          <w:rStyle w:val="Literal"/>
          <w:color w:val="000000"/>
        </w:rPr>
        <w:br/>
        <w:t xml:space="preserve">      </w:t>
      </w:r>
      <w:proofErr w:type="spellStart"/>
      <w:r w:rsidRPr="006D5725">
        <w:rPr>
          <w:rStyle w:val="Literal"/>
          <w:color w:val="000000"/>
        </w:rPr>
        <w:t>title.hjust</w:t>
      </w:r>
      <w:proofErr w:type="spellEnd"/>
      <w:r w:rsidRPr="006D5725">
        <w:rPr>
          <w:rStyle w:val="Literal"/>
          <w:color w:val="000000"/>
        </w:rPr>
        <w:t xml:space="preserve"> = .5,</w:t>
      </w:r>
      <w:r w:rsidRPr="006D5725">
        <w:rPr>
          <w:rStyle w:val="Literal"/>
          <w:color w:val="000000"/>
        </w:rPr>
        <w:br/>
        <w:t xml:space="preserve">      </w:t>
      </w:r>
      <w:proofErr w:type="spellStart"/>
      <w:r w:rsidRPr="006D5725">
        <w:rPr>
          <w:rStyle w:val="Literal"/>
          <w:color w:val="000000"/>
        </w:rPr>
        <w:t>title.theme</w:t>
      </w:r>
      <w:proofErr w:type="spellEnd"/>
      <w:r w:rsidRPr="006D5725">
        <w:rPr>
          <w:rStyle w:val="Literal"/>
          <w:color w:val="000000"/>
        </w:rPr>
        <w:t xml:space="preserve"> = </w:t>
      </w:r>
      <w:proofErr w:type="spellStart"/>
      <w:r w:rsidRPr="006D5725">
        <w:rPr>
          <w:rStyle w:val="Literal"/>
          <w:color w:val="000000"/>
        </w:rPr>
        <w:t>element_text</w:t>
      </w:r>
      <w:proofErr w:type="spellEnd"/>
      <w:r w:rsidRPr="006D5725">
        <w:rPr>
          <w:rStyle w:val="Literal"/>
          <w:color w:val="000000"/>
        </w:rPr>
        <w:t>(</w:t>
      </w:r>
      <w:r w:rsidRPr="006D5725">
        <w:rPr>
          <w:rStyle w:val="Literal"/>
          <w:color w:val="000000"/>
        </w:rPr>
        <w:br/>
        <w:t xml:space="preserve">        family = "Times New Roman",</w:t>
      </w:r>
      <w:r w:rsidRPr="006D5725">
        <w:rPr>
          <w:rStyle w:val="Literal"/>
          <w:color w:val="000000"/>
        </w:rPr>
        <w:br/>
        <w:t xml:space="preserve">        size = </w:t>
      </w:r>
      <w:proofErr w:type="spellStart"/>
      <w:r w:rsidRPr="006D5725">
        <w:rPr>
          <w:rStyle w:val="Literal"/>
          <w:color w:val="000000"/>
        </w:rPr>
        <w:t>rel</w:t>
      </w:r>
      <w:proofErr w:type="spellEnd"/>
      <w:r w:rsidRPr="006D5725">
        <w:rPr>
          <w:rStyle w:val="Literal"/>
          <w:color w:val="000000"/>
        </w:rPr>
        <w:t>(9),</w:t>
      </w:r>
      <w:r w:rsidRPr="006D5725">
        <w:rPr>
          <w:rStyle w:val="Literal"/>
          <w:color w:val="000000"/>
        </w:rPr>
        <w:br/>
        <w:t xml:space="preserve">        margin = margin(b = .1,</w:t>
      </w:r>
      <w:r w:rsidR="00B0518C">
        <w:rPr>
          <w:rStyle w:val="Literal"/>
          <w:color w:val="000000"/>
        </w:rPr>
        <w:t xml:space="preserve"> </w:t>
      </w:r>
      <w:r w:rsidRPr="006D5725">
        <w:rPr>
          <w:rStyle w:val="Literal"/>
          <w:color w:val="000000"/>
        </w:rPr>
        <w:t>unit = "cm</w:t>
      </w:r>
      <w:r w:rsidR="00AF7F6E">
        <w:rPr>
          <w:rStyle w:val="Literal"/>
          <w:color w:val="000000"/>
        </w:rPr>
        <w:t>”</w:t>
      </w:r>
      <w:r w:rsidRPr="006D5725">
        <w:rPr>
          <w:rStyle w:val="Literal"/>
          <w:color w:val="000000"/>
        </w:rPr>
        <w:t>)</w:t>
      </w:r>
      <w:r w:rsidRPr="006D5725">
        <w:rPr>
          <w:rStyle w:val="Literal"/>
          <w:color w:val="000000"/>
        </w:rPr>
        <w:br/>
        <w:t xml:space="preserve">      ),</w:t>
      </w:r>
      <w:r w:rsidRPr="006D5725">
        <w:rPr>
          <w:rStyle w:val="Literal"/>
          <w:color w:val="000000"/>
        </w:rPr>
        <w:br/>
        <w:t xml:space="preserve">      </w:t>
      </w:r>
      <w:proofErr w:type="spellStart"/>
      <w:r w:rsidRPr="006D5725">
        <w:rPr>
          <w:rStyle w:val="Literal"/>
          <w:color w:val="000000"/>
        </w:rPr>
        <w:t>nrow</w:t>
      </w:r>
      <w:proofErr w:type="spellEnd"/>
      <w:r w:rsidRPr="006D5725">
        <w:rPr>
          <w:rStyle w:val="Literal"/>
          <w:color w:val="000000"/>
        </w:rPr>
        <w:t xml:space="preserve"> = 1,</w:t>
      </w:r>
      <w:r w:rsidRPr="006D5725">
        <w:rPr>
          <w:rStyle w:val="Literal"/>
          <w:color w:val="000000"/>
        </w:rPr>
        <w:br/>
        <w:t xml:space="preserve">      </w:t>
      </w:r>
      <w:proofErr w:type="spellStart"/>
      <w:r w:rsidRPr="006D5725">
        <w:rPr>
          <w:rStyle w:val="Literal"/>
          <w:color w:val="000000"/>
        </w:rPr>
        <w:t>keyheight</w:t>
      </w:r>
      <w:proofErr w:type="spellEnd"/>
      <w:r w:rsidRPr="006D5725">
        <w:rPr>
          <w:rStyle w:val="Literal"/>
          <w:color w:val="000000"/>
        </w:rPr>
        <w:t xml:space="preserve"> = unit(.3, "cm"),</w:t>
      </w:r>
      <w:r w:rsidRPr="006D5725">
        <w:rPr>
          <w:rStyle w:val="Literal"/>
          <w:color w:val="000000"/>
        </w:rPr>
        <w:br/>
        <w:t xml:space="preserve">      </w:t>
      </w:r>
      <w:proofErr w:type="spellStart"/>
      <w:r w:rsidRPr="006D5725">
        <w:rPr>
          <w:rStyle w:val="Literal"/>
          <w:color w:val="000000"/>
        </w:rPr>
        <w:t>keywidth</w:t>
      </w:r>
      <w:proofErr w:type="spellEnd"/>
      <w:r w:rsidRPr="006D5725">
        <w:rPr>
          <w:rStyle w:val="Literal"/>
          <w:color w:val="000000"/>
        </w:rPr>
        <w:t xml:space="preserve"> = unit(.3, "cm"),</w:t>
      </w:r>
      <w:r w:rsidRPr="006D5725">
        <w:rPr>
          <w:rStyle w:val="Literal"/>
          <w:color w:val="000000"/>
        </w:rPr>
        <w:br/>
        <w:t xml:space="preserve">      </w:t>
      </w:r>
      <w:proofErr w:type="spellStart"/>
      <w:r w:rsidRPr="006D5725">
        <w:rPr>
          <w:rStyle w:val="Literal"/>
          <w:color w:val="000000"/>
        </w:rPr>
        <w:t>label.theme</w:t>
      </w:r>
      <w:proofErr w:type="spellEnd"/>
      <w:r w:rsidRPr="006D5725">
        <w:rPr>
          <w:rStyle w:val="Literal"/>
          <w:color w:val="000000"/>
        </w:rPr>
        <w:t xml:space="preserve"> = </w:t>
      </w:r>
      <w:proofErr w:type="spellStart"/>
      <w:r w:rsidRPr="006D5725">
        <w:rPr>
          <w:rStyle w:val="Literal"/>
          <w:color w:val="000000"/>
        </w:rPr>
        <w:t>element_text</w:t>
      </w:r>
      <w:proofErr w:type="spellEnd"/>
      <w:r w:rsidRPr="006D5725">
        <w:rPr>
          <w:rStyle w:val="Literal"/>
          <w:color w:val="000000"/>
        </w:rPr>
        <w:t>(</w:t>
      </w:r>
      <w:r w:rsidRPr="006D5725">
        <w:rPr>
          <w:rStyle w:val="Literal"/>
          <w:color w:val="000000"/>
        </w:rPr>
        <w:br/>
        <w:t xml:space="preserve">        family = "Times New Roman",</w:t>
      </w:r>
      <w:r w:rsidRPr="006D5725">
        <w:rPr>
          <w:rStyle w:val="Literal"/>
          <w:color w:val="000000"/>
        </w:rPr>
        <w:br/>
        <w:t xml:space="preserve">        size = </w:t>
      </w:r>
      <w:proofErr w:type="spellStart"/>
      <w:r w:rsidRPr="006D5725">
        <w:rPr>
          <w:rStyle w:val="Literal"/>
          <w:color w:val="000000"/>
        </w:rPr>
        <w:t>rel</w:t>
      </w:r>
      <w:proofErr w:type="spellEnd"/>
      <w:r w:rsidRPr="006D5725">
        <w:rPr>
          <w:rStyle w:val="Literal"/>
          <w:color w:val="000000"/>
        </w:rPr>
        <w:t>(6),</w:t>
      </w:r>
      <w:r w:rsidRPr="006D5725">
        <w:rPr>
          <w:rStyle w:val="Literal"/>
          <w:color w:val="000000"/>
        </w:rPr>
        <w:br/>
        <w:t xml:space="preserve">        margin = margin(r = 5,</w:t>
      </w:r>
      <w:r w:rsidR="00011C31">
        <w:rPr>
          <w:rStyle w:val="Literal"/>
          <w:color w:val="000000"/>
        </w:rPr>
        <w:t xml:space="preserve"> </w:t>
      </w:r>
      <w:r w:rsidRPr="006D5725">
        <w:rPr>
          <w:rStyle w:val="Literal"/>
          <w:color w:val="000000"/>
        </w:rPr>
        <w:t>unit = "</w:t>
      </w:r>
      <w:proofErr w:type="spellStart"/>
      <w:r w:rsidRPr="006D5725">
        <w:rPr>
          <w:rStyle w:val="Literal"/>
          <w:color w:val="000000"/>
        </w:rPr>
        <w:t>pt</w:t>
      </w:r>
      <w:proofErr w:type="spellEnd"/>
      <w:r w:rsidRPr="006D5725">
        <w:rPr>
          <w:rStyle w:val="Literal"/>
          <w:color w:val="000000"/>
        </w:rPr>
        <w:t>")</w:t>
      </w:r>
      <w:r w:rsidRPr="006D5725">
        <w:rPr>
          <w:rStyle w:val="Literal"/>
          <w:color w:val="000000"/>
        </w:rPr>
        <w:br/>
        <w:t xml:space="preserve">      )</w:t>
      </w:r>
      <w:r w:rsidRPr="006D5725">
        <w:rPr>
          <w:rStyle w:val="Literal"/>
          <w:color w:val="000000"/>
        </w:rPr>
        <w:br/>
        <w:t xml:space="preserve">    )</w:t>
      </w:r>
      <w:r w:rsidRPr="006D5725">
        <w:rPr>
          <w:rStyle w:val="Literal"/>
          <w:color w:val="000000"/>
        </w:rPr>
        <w:br/>
        <w:t xml:space="preserve">  ) +</w:t>
      </w:r>
      <w:r w:rsidRPr="006D5725">
        <w:rPr>
          <w:rStyle w:val="Literal"/>
          <w:color w:val="000000"/>
        </w:rPr>
        <w:br/>
        <w:t xml:space="preserve">  labs(title = "2021 · A pandemic year",</w:t>
      </w:r>
      <w:r w:rsidRPr="006D5725">
        <w:rPr>
          <w:rStyle w:val="Literal"/>
          <w:color w:val="000000"/>
        </w:rPr>
        <w:br/>
        <w:t xml:space="preserve">       caption = "Incidence rates are calculated for 100,000 people in each state. Inspired from a graphic in the DIE ZEIT newspaper of November 18, 2021. Data from NY Times · </w:t>
      </w:r>
      <w:proofErr w:type="spellStart"/>
      <w:r w:rsidRPr="006D5725">
        <w:rPr>
          <w:rStyle w:val="Literal"/>
          <w:color w:val="000000"/>
        </w:rPr>
        <w:t>Tidytuesday</w:t>
      </w:r>
      <w:proofErr w:type="spellEnd"/>
      <w:r w:rsidRPr="006D5725">
        <w:rPr>
          <w:rStyle w:val="Literal"/>
          <w:color w:val="000000"/>
        </w:rPr>
        <w:t xml:space="preserve"> Week-1 2022 · </w:t>
      </w:r>
      <w:proofErr w:type="spellStart"/>
      <w:r w:rsidRPr="006D5725">
        <w:rPr>
          <w:rStyle w:val="Literal"/>
          <w:color w:val="000000"/>
        </w:rPr>
        <w:t>Abdoul</w:t>
      </w:r>
      <w:proofErr w:type="spellEnd"/>
      <w:r w:rsidRPr="006D5725">
        <w:rPr>
          <w:rStyle w:val="Literal"/>
          <w:color w:val="000000"/>
        </w:rPr>
        <w:t xml:space="preserve"> ISSA BIDA.") +</w:t>
      </w:r>
      <w:r w:rsidRPr="006D5725">
        <w:rPr>
          <w:rStyle w:val="Literal"/>
          <w:color w:val="000000"/>
        </w:rPr>
        <w:br/>
        <w:t xml:space="preserve">  </w:t>
      </w:r>
      <w:proofErr w:type="spellStart"/>
      <w:r w:rsidRPr="006D5725">
        <w:rPr>
          <w:rStyle w:val="Literal"/>
          <w:color w:val="000000"/>
        </w:rPr>
        <w:t>theme_minimal</w:t>
      </w:r>
      <w:proofErr w:type="spellEnd"/>
      <w:r w:rsidRPr="006D5725">
        <w:rPr>
          <w:rStyle w:val="Literal"/>
          <w:color w:val="000000"/>
        </w:rPr>
        <w:t>() +</w:t>
      </w:r>
      <w:r w:rsidRPr="006D5725">
        <w:rPr>
          <w:rStyle w:val="Literal"/>
          <w:color w:val="000000"/>
        </w:rPr>
        <w:br/>
        <w:t xml:space="preserve">  theme(</w:t>
      </w:r>
      <w:r w:rsidRPr="006D5725">
        <w:rPr>
          <w:rStyle w:val="Literal"/>
          <w:color w:val="000000"/>
        </w:rPr>
        <w:br/>
      </w:r>
      <w:r w:rsidR="00E82D79">
        <w:rPr>
          <w:rStyle w:val="CodeAnnotation"/>
        </w:rPr>
        <w:t>1</w:t>
      </w:r>
      <w:r w:rsidRPr="006D5725">
        <w:rPr>
          <w:rStyle w:val="Literal"/>
          <w:color w:val="000000"/>
        </w:rPr>
        <w:t xml:space="preserve">   text = </w:t>
      </w:r>
      <w:proofErr w:type="spellStart"/>
      <w:r w:rsidRPr="006D5725">
        <w:rPr>
          <w:rStyle w:val="Literal"/>
          <w:color w:val="000000"/>
        </w:rPr>
        <w:t>element_text</w:t>
      </w:r>
      <w:proofErr w:type="spellEnd"/>
      <w:r w:rsidRPr="006D5725">
        <w:rPr>
          <w:rStyle w:val="Literal"/>
          <w:color w:val="000000"/>
        </w:rPr>
        <w:t xml:space="preserve">(family = "Times New Roman", </w:t>
      </w:r>
      <w:r w:rsidRPr="006D5725">
        <w:rPr>
          <w:rStyle w:val="Literal"/>
          <w:color w:val="000000"/>
        </w:rPr>
        <w:br/>
      </w:r>
      <w:r w:rsidR="009C634E">
        <w:rPr>
          <w:rStyle w:val="CodeAnnotation"/>
        </w:rPr>
        <w:t>2</w:t>
      </w:r>
      <w:r w:rsidRPr="006D5725">
        <w:rPr>
          <w:rStyle w:val="Literal"/>
          <w:color w:val="000000"/>
        </w:rPr>
        <w:t xml:space="preserve">                        color = "#111111"),</w:t>
      </w:r>
      <w:r w:rsidRPr="006D5725">
        <w:rPr>
          <w:rStyle w:val="Literal"/>
          <w:color w:val="000000"/>
        </w:rPr>
        <w:br/>
        <w:t xml:space="preserve"> </w:t>
      </w:r>
      <w:r w:rsidR="009C634E">
        <w:rPr>
          <w:rStyle w:val="Literal"/>
          <w:color w:val="000000"/>
        </w:rPr>
        <w:t xml:space="preserve"> </w:t>
      </w:r>
      <w:r w:rsidRPr="006D5725">
        <w:rPr>
          <w:rStyle w:val="Literal"/>
          <w:color w:val="000000"/>
        </w:rPr>
        <w:t xml:space="preserve">  </w:t>
      </w:r>
      <w:proofErr w:type="spellStart"/>
      <w:r w:rsidRPr="006D5725">
        <w:rPr>
          <w:rStyle w:val="Literal"/>
          <w:color w:val="000000"/>
        </w:rPr>
        <w:t>plot.title</w:t>
      </w:r>
      <w:proofErr w:type="spellEnd"/>
      <w:r w:rsidRPr="006D5725">
        <w:rPr>
          <w:rStyle w:val="Literal"/>
          <w:color w:val="000000"/>
        </w:rPr>
        <w:t xml:space="preserve"> = </w:t>
      </w:r>
      <w:proofErr w:type="spellStart"/>
      <w:r w:rsidRPr="006D5725">
        <w:rPr>
          <w:rStyle w:val="Literal"/>
          <w:color w:val="000000"/>
        </w:rPr>
        <w:t>element_text</w:t>
      </w:r>
      <w:proofErr w:type="spellEnd"/>
      <w:r w:rsidRPr="006D5725">
        <w:rPr>
          <w:rStyle w:val="Literal"/>
          <w:color w:val="000000"/>
        </w:rPr>
        <w:t>(</w:t>
      </w:r>
      <w:r w:rsidRPr="006D5725">
        <w:rPr>
          <w:rStyle w:val="Literal"/>
          <w:color w:val="000000"/>
        </w:rPr>
        <w:br/>
      </w:r>
      <w:r w:rsidR="00014459">
        <w:rPr>
          <w:rStyle w:val="CodeAnnotation"/>
        </w:rPr>
        <w:t>4</w:t>
      </w:r>
      <w:r w:rsidRPr="006D5725">
        <w:rPr>
          <w:rStyle w:val="Literal"/>
          <w:color w:val="000000"/>
        </w:rPr>
        <w:t xml:space="preserve">     size = </w:t>
      </w:r>
      <w:proofErr w:type="spellStart"/>
      <w:r w:rsidRPr="006D5725">
        <w:rPr>
          <w:rStyle w:val="Literal"/>
          <w:color w:val="000000"/>
        </w:rPr>
        <w:t>rel</w:t>
      </w:r>
      <w:proofErr w:type="spellEnd"/>
      <w:r w:rsidRPr="006D5725">
        <w:rPr>
          <w:rStyle w:val="Literal"/>
          <w:color w:val="000000"/>
        </w:rPr>
        <w:t>(2.5),</w:t>
      </w:r>
      <w:r w:rsidRPr="006D5725">
        <w:rPr>
          <w:rStyle w:val="Literal"/>
          <w:color w:val="000000"/>
        </w:rPr>
        <w:br/>
      </w:r>
      <w:r w:rsidR="00014459">
        <w:rPr>
          <w:rStyle w:val="CodeAnnotation"/>
        </w:rPr>
        <w:t>3</w:t>
      </w:r>
      <w:r w:rsidRPr="006D5725">
        <w:rPr>
          <w:rStyle w:val="Literal"/>
          <w:color w:val="000000"/>
        </w:rPr>
        <w:t xml:space="preserve">     face = "bold",</w:t>
      </w:r>
      <w:r w:rsidRPr="006D5725">
        <w:rPr>
          <w:rStyle w:val="Literal"/>
          <w:color w:val="000000"/>
        </w:rPr>
        <w:br/>
      </w:r>
      <w:r w:rsidR="00014459">
        <w:rPr>
          <w:rStyle w:val="CodeAnnotation"/>
        </w:rPr>
        <w:t>5</w:t>
      </w:r>
      <w:r w:rsidRPr="006D5725">
        <w:rPr>
          <w:rStyle w:val="Literal"/>
          <w:color w:val="000000"/>
        </w:rPr>
        <w:t xml:space="preserve">     </w:t>
      </w:r>
      <w:proofErr w:type="spellStart"/>
      <w:r w:rsidRPr="006D5725">
        <w:rPr>
          <w:rStyle w:val="Literal"/>
          <w:color w:val="000000"/>
        </w:rPr>
        <w:t>hjust</w:t>
      </w:r>
      <w:proofErr w:type="spellEnd"/>
      <w:r w:rsidRPr="006D5725">
        <w:rPr>
          <w:rStyle w:val="Literal"/>
          <w:color w:val="000000"/>
        </w:rPr>
        <w:t xml:space="preserve"> = 0.5,</w:t>
      </w:r>
      <w:r w:rsidRPr="006D5725">
        <w:rPr>
          <w:rStyle w:val="Literal"/>
          <w:color w:val="000000"/>
        </w:rPr>
        <w:br/>
      </w:r>
      <w:r w:rsidR="00014459">
        <w:rPr>
          <w:rStyle w:val="CodeAnnotation"/>
        </w:rPr>
        <w:t>6</w:t>
      </w:r>
      <w:r w:rsidRPr="006D5725">
        <w:rPr>
          <w:rStyle w:val="Literal"/>
          <w:color w:val="000000"/>
        </w:rPr>
        <w:t xml:space="preserve">     margin = margin(t = .25, b = .25, unit = "cm")</w:t>
      </w:r>
      <w:r w:rsidRPr="006D5725">
        <w:rPr>
          <w:rStyle w:val="Literal"/>
          <w:color w:val="000000"/>
        </w:rPr>
        <w:br/>
        <w:t xml:space="preserve">    ),</w:t>
      </w:r>
      <w:r w:rsidRPr="006D5725">
        <w:rPr>
          <w:rStyle w:val="Literal"/>
          <w:color w:val="000000"/>
        </w:rPr>
        <w:br/>
        <w:t xml:space="preserve">    </w:t>
      </w:r>
      <w:proofErr w:type="spellStart"/>
      <w:r w:rsidRPr="006D5725">
        <w:rPr>
          <w:rStyle w:val="Literal"/>
          <w:color w:val="000000"/>
        </w:rPr>
        <w:t>plot.caption</w:t>
      </w:r>
      <w:proofErr w:type="spellEnd"/>
      <w:r w:rsidRPr="006D5725">
        <w:rPr>
          <w:rStyle w:val="Literal"/>
          <w:color w:val="000000"/>
        </w:rPr>
        <w:t xml:space="preserve"> = </w:t>
      </w:r>
      <w:proofErr w:type="spellStart"/>
      <w:r w:rsidRPr="006D5725">
        <w:rPr>
          <w:rStyle w:val="Literal"/>
          <w:color w:val="000000"/>
        </w:rPr>
        <w:t>element_text</w:t>
      </w:r>
      <w:proofErr w:type="spellEnd"/>
      <w:r w:rsidRPr="006D5725">
        <w:rPr>
          <w:rStyle w:val="Literal"/>
          <w:color w:val="000000"/>
        </w:rPr>
        <w:t>(</w:t>
      </w:r>
      <w:r w:rsidRPr="006D5725">
        <w:rPr>
          <w:rStyle w:val="Literal"/>
          <w:color w:val="000000"/>
        </w:rPr>
        <w:br/>
      </w:r>
      <w:r w:rsidR="00014459">
        <w:rPr>
          <w:rStyle w:val="CodeAnnotation"/>
        </w:rPr>
        <w:t>5</w:t>
      </w:r>
      <w:r w:rsidRPr="006D5725">
        <w:rPr>
          <w:rStyle w:val="Literal"/>
          <w:color w:val="000000"/>
        </w:rPr>
        <w:t xml:space="preserve">     </w:t>
      </w:r>
      <w:proofErr w:type="spellStart"/>
      <w:r w:rsidRPr="006D5725">
        <w:rPr>
          <w:rStyle w:val="Literal"/>
          <w:color w:val="000000"/>
        </w:rPr>
        <w:t>hjust</w:t>
      </w:r>
      <w:proofErr w:type="spellEnd"/>
      <w:r w:rsidRPr="006D5725">
        <w:rPr>
          <w:rStyle w:val="Literal"/>
          <w:color w:val="000000"/>
        </w:rPr>
        <w:t xml:space="preserve"> = .5,</w:t>
      </w:r>
      <w:r w:rsidRPr="006D5725">
        <w:rPr>
          <w:rStyle w:val="Literal"/>
          <w:color w:val="000000"/>
        </w:rPr>
        <w:br/>
      </w:r>
      <w:r w:rsidR="00014459">
        <w:rPr>
          <w:rStyle w:val="CodeAnnotation"/>
        </w:rPr>
        <w:t>3</w:t>
      </w:r>
      <w:r w:rsidRPr="006D5725">
        <w:rPr>
          <w:rStyle w:val="Literal"/>
          <w:color w:val="000000"/>
        </w:rPr>
        <w:t xml:space="preserve">     face = "bold",</w:t>
      </w:r>
      <w:r w:rsidRPr="006D5725">
        <w:rPr>
          <w:rStyle w:val="Literal"/>
          <w:color w:val="000000"/>
        </w:rPr>
        <w:br/>
      </w:r>
      <w:r w:rsidR="00014459">
        <w:rPr>
          <w:rStyle w:val="CodeAnnotation"/>
        </w:rPr>
        <w:t>6</w:t>
      </w:r>
      <w:r w:rsidRPr="006D5725">
        <w:rPr>
          <w:rStyle w:val="Literal"/>
          <w:color w:val="000000"/>
        </w:rPr>
        <w:t xml:space="preserve">     margin = margin(t = .25, b = .25, unit = "cm")),</w:t>
      </w:r>
      <w:r w:rsidRPr="006D5725">
        <w:rPr>
          <w:rStyle w:val="Literal"/>
          <w:color w:val="000000"/>
        </w:rPr>
        <w:br/>
      </w:r>
      <w:r w:rsidR="00CF5AD9">
        <w:rPr>
          <w:rStyle w:val="CodeAnnotation"/>
        </w:rPr>
        <w:t>7</w:t>
      </w:r>
      <w:r w:rsidRPr="006D5725">
        <w:rPr>
          <w:rStyle w:val="Literal"/>
          <w:color w:val="000000"/>
        </w:rPr>
        <w:t xml:space="preserve">   </w:t>
      </w:r>
      <w:proofErr w:type="spellStart"/>
      <w:r w:rsidRPr="006D5725">
        <w:rPr>
          <w:rStyle w:val="Literal"/>
          <w:color w:val="000000"/>
        </w:rPr>
        <w:t>strip.text</w:t>
      </w:r>
      <w:proofErr w:type="spellEnd"/>
      <w:r w:rsidRPr="006D5725">
        <w:rPr>
          <w:rStyle w:val="Literal"/>
          <w:color w:val="000000"/>
        </w:rPr>
        <w:t xml:space="preserve"> = </w:t>
      </w:r>
      <w:proofErr w:type="spellStart"/>
      <w:r w:rsidRPr="006D5725">
        <w:rPr>
          <w:rStyle w:val="Literal"/>
          <w:color w:val="000000"/>
        </w:rPr>
        <w:t>element_text</w:t>
      </w:r>
      <w:proofErr w:type="spellEnd"/>
      <w:r w:rsidRPr="006D5725">
        <w:rPr>
          <w:rStyle w:val="Literal"/>
          <w:color w:val="000000"/>
        </w:rPr>
        <w:t xml:space="preserve">(size = </w:t>
      </w:r>
      <w:proofErr w:type="spellStart"/>
      <w:r w:rsidRPr="006D5725">
        <w:rPr>
          <w:rStyle w:val="Literal"/>
          <w:color w:val="000000"/>
        </w:rPr>
        <w:t>rel</w:t>
      </w:r>
      <w:proofErr w:type="spellEnd"/>
      <w:r w:rsidRPr="006D5725">
        <w:rPr>
          <w:rStyle w:val="Literal"/>
          <w:color w:val="000000"/>
        </w:rPr>
        <w:t xml:space="preserve">(0.75), </w:t>
      </w:r>
      <w:r w:rsidRPr="006D5725">
        <w:rPr>
          <w:rStyle w:val="Literal"/>
          <w:color w:val="000000"/>
        </w:rPr>
        <w:br/>
      </w:r>
      <w:r w:rsidR="005617CD">
        <w:rPr>
          <w:rStyle w:val="CodeAnnotation"/>
        </w:rPr>
        <w:t>8</w:t>
      </w:r>
      <w:r w:rsidRPr="006D5725">
        <w:rPr>
          <w:rStyle w:val="Literal"/>
          <w:color w:val="000000"/>
        </w:rPr>
        <w:t xml:space="preserve">                             face = "bold"),</w:t>
      </w:r>
      <w:r w:rsidRPr="006D5725">
        <w:rPr>
          <w:rStyle w:val="Literal"/>
          <w:color w:val="000000"/>
        </w:rPr>
        <w:br/>
      </w:r>
      <w:r w:rsidR="00476B59">
        <w:rPr>
          <w:rStyle w:val="CodeAnnotation"/>
        </w:rPr>
        <w:t>9</w:t>
      </w:r>
      <w:r w:rsidRPr="006D5725">
        <w:rPr>
          <w:rStyle w:val="Literal"/>
          <w:color w:val="000000"/>
        </w:rPr>
        <w:t xml:space="preserve">   </w:t>
      </w:r>
      <w:proofErr w:type="spellStart"/>
      <w:r w:rsidRPr="006D5725">
        <w:rPr>
          <w:rStyle w:val="Literal"/>
          <w:color w:val="000000"/>
        </w:rPr>
        <w:t>legend.position</w:t>
      </w:r>
      <w:proofErr w:type="spellEnd"/>
      <w:r w:rsidRPr="006D5725">
        <w:rPr>
          <w:rStyle w:val="Literal"/>
          <w:color w:val="000000"/>
        </w:rPr>
        <w:t xml:space="preserve"> = "top",</w:t>
      </w:r>
      <w:r w:rsidRPr="006D5725">
        <w:rPr>
          <w:rStyle w:val="Literal"/>
          <w:color w:val="000000"/>
        </w:rPr>
        <w:br/>
      </w:r>
      <w:r w:rsidR="00476B59">
        <w:rPr>
          <w:rStyle w:val="CodeAnnotation"/>
        </w:rPr>
        <w:t>10</w:t>
      </w:r>
      <w:r w:rsidRPr="006D5725">
        <w:rPr>
          <w:rStyle w:val="Literal"/>
          <w:color w:val="000000"/>
        </w:rPr>
        <w:t xml:space="preserve">  </w:t>
      </w:r>
      <w:proofErr w:type="spellStart"/>
      <w:r w:rsidRPr="006D5725">
        <w:rPr>
          <w:rStyle w:val="Literal"/>
          <w:color w:val="000000"/>
        </w:rPr>
        <w:t>legend.box.spacing</w:t>
      </w:r>
      <w:proofErr w:type="spellEnd"/>
      <w:r w:rsidRPr="006D5725">
        <w:rPr>
          <w:rStyle w:val="Literal"/>
          <w:color w:val="000000"/>
        </w:rPr>
        <w:t xml:space="preserve"> = unit(.25, "cm"),</w:t>
      </w:r>
      <w:r w:rsidRPr="006D5725">
        <w:rPr>
          <w:rStyle w:val="Literal"/>
          <w:color w:val="000000"/>
        </w:rPr>
        <w:br/>
      </w:r>
      <w:r w:rsidR="001433B9">
        <w:rPr>
          <w:rStyle w:val="CodeAnnotation"/>
        </w:rPr>
        <w:t>11</w:t>
      </w:r>
      <w:r w:rsidRPr="006D5725">
        <w:rPr>
          <w:rStyle w:val="Literal"/>
          <w:color w:val="000000"/>
        </w:rPr>
        <w:t xml:space="preserve">  </w:t>
      </w:r>
      <w:proofErr w:type="spellStart"/>
      <w:r w:rsidRPr="006D5725">
        <w:rPr>
          <w:rStyle w:val="Literal"/>
          <w:color w:val="000000"/>
        </w:rPr>
        <w:t>panel.grid</w:t>
      </w:r>
      <w:proofErr w:type="spellEnd"/>
      <w:r w:rsidRPr="006D5725">
        <w:rPr>
          <w:rStyle w:val="Literal"/>
          <w:color w:val="000000"/>
        </w:rPr>
        <w:t xml:space="preserve"> = </w:t>
      </w:r>
      <w:proofErr w:type="spellStart"/>
      <w:r w:rsidRPr="006D5725">
        <w:rPr>
          <w:rStyle w:val="Literal"/>
          <w:color w:val="000000"/>
        </w:rPr>
        <w:t>element_blank</w:t>
      </w:r>
      <w:proofErr w:type="spellEnd"/>
      <w:r w:rsidRPr="006D5725">
        <w:rPr>
          <w:rStyle w:val="Literal"/>
          <w:color w:val="000000"/>
        </w:rPr>
        <w:t>(),</w:t>
      </w:r>
      <w:r w:rsidRPr="006D5725">
        <w:rPr>
          <w:rStyle w:val="Literal"/>
          <w:color w:val="000000"/>
        </w:rPr>
        <w:br/>
      </w:r>
      <w:r w:rsidR="00E43850">
        <w:rPr>
          <w:rStyle w:val="CodeAnnotation"/>
        </w:rPr>
        <w:t>12</w:t>
      </w:r>
      <w:r w:rsidRPr="006D5725">
        <w:rPr>
          <w:rStyle w:val="Literal"/>
          <w:color w:val="000000"/>
        </w:rPr>
        <w:t xml:space="preserve">  </w:t>
      </w:r>
      <w:proofErr w:type="spellStart"/>
      <w:r w:rsidRPr="006D5725">
        <w:rPr>
          <w:rStyle w:val="Literal"/>
          <w:color w:val="000000"/>
        </w:rPr>
        <w:t>axis.text</w:t>
      </w:r>
      <w:proofErr w:type="spellEnd"/>
      <w:r w:rsidRPr="006D5725">
        <w:rPr>
          <w:rStyle w:val="Literal"/>
          <w:color w:val="000000"/>
        </w:rPr>
        <w:t xml:space="preserve"> = </w:t>
      </w:r>
      <w:proofErr w:type="spellStart"/>
      <w:r w:rsidRPr="006D5725">
        <w:rPr>
          <w:rStyle w:val="Literal"/>
          <w:color w:val="000000"/>
        </w:rPr>
        <w:t>element_blank</w:t>
      </w:r>
      <w:proofErr w:type="spellEnd"/>
      <w:r w:rsidRPr="006D5725">
        <w:rPr>
          <w:rStyle w:val="Literal"/>
          <w:color w:val="000000"/>
        </w:rPr>
        <w:t>(),</w:t>
      </w:r>
      <w:r w:rsidRPr="006D5725">
        <w:rPr>
          <w:rStyle w:val="Literal"/>
          <w:color w:val="000000"/>
        </w:rPr>
        <w:br/>
      </w:r>
      <w:r w:rsidR="00E43850">
        <w:rPr>
          <w:rStyle w:val="CodeAnnotation"/>
        </w:rPr>
        <w:t>13</w:t>
      </w:r>
      <w:r w:rsidRPr="006D5725">
        <w:rPr>
          <w:rStyle w:val="Literal"/>
          <w:color w:val="000000"/>
        </w:rPr>
        <w:t xml:space="preserve">  </w:t>
      </w:r>
      <w:proofErr w:type="spellStart"/>
      <w:r w:rsidRPr="006D5725">
        <w:rPr>
          <w:rStyle w:val="Literal"/>
          <w:color w:val="000000"/>
        </w:rPr>
        <w:t>plot.margin</w:t>
      </w:r>
      <w:proofErr w:type="spellEnd"/>
      <w:r w:rsidRPr="006D5725">
        <w:rPr>
          <w:rStyle w:val="Literal"/>
          <w:color w:val="000000"/>
        </w:rPr>
        <w:t xml:space="preserve"> = margin(t = .25, r = .25, b = .25, l = .25, unit = "cm"),</w:t>
      </w:r>
      <w:r w:rsidRPr="006D5725">
        <w:rPr>
          <w:rStyle w:val="Literal"/>
          <w:color w:val="000000"/>
        </w:rPr>
        <w:br/>
      </w:r>
      <w:r w:rsidR="00E43850">
        <w:rPr>
          <w:rStyle w:val="CodeAnnotation"/>
        </w:rPr>
        <w:t>14</w:t>
      </w:r>
      <w:r w:rsidRPr="006D5725">
        <w:rPr>
          <w:rStyle w:val="Literal"/>
          <w:color w:val="000000"/>
        </w:rPr>
        <w:t xml:space="preserve">  </w:t>
      </w:r>
      <w:proofErr w:type="spellStart"/>
      <w:r w:rsidRPr="006D5725">
        <w:rPr>
          <w:rStyle w:val="Literal"/>
          <w:color w:val="000000"/>
        </w:rPr>
        <w:t>plot.background</w:t>
      </w:r>
      <w:proofErr w:type="spellEnd"/>
      <w:r w:rsidRPr="006D5725">
        <w:rPr>
          <w:rStyle w:val="Literal"/>
          <w:color w:val="000000"/>
        </w:rPr>
        <w:t xml:space="preserve"> = </w:t>
      </w:r>
      <w:proofErr w:type="spellStart"/>
      <w:r w:rsidRPr="006D5725">
        <w:rPr>
          <w:rStyle w:val="Literal"/>
          <w:color w:val="000000"/>
        </w:rPr>
        <w:t>element_rect</w:t>
      </w:r>
      <w:proofErr w:type="spellEnd"/>
      <w:r w:rsidRPr="006D5725">
        <w:rPr>
          <w:rStyle w:val="Literal"/>
          <w:color w:val="000000"/>
        </w:rPr>
        <w:t>(fill = "#e5e4e2", color = NA)</w:t>
      </w:r>
      <w:r w:rsidRPr="006D5725">
        <w:rPr>
          <w:rStyle w:val="Literal"/>
          <w:color w:val="000000"/>
        </w:rPr>
        <w:br/>
        <w:t xml:space="preserve">  )</w:t>
      </w:r>
    </w:p>
    <w:p w14:paraId="08136991" w14:textId="58047969" w:rsidR="00D44141" w:rsidRDefault="00D44141" w:rsidP="006D5725">
      <w:pPr>
        <w:pStyle w:val="Body"/>
      </w:pPr>
      <w:r>
        <w:t>And there we have it: Figure 4</w:t>
      </w:r>
      <w:r w:rsidR="006D5725">
        <w:t>-</w:t>
      </w:r>
      <w:r>
        <w:t xml:space="preserve">10 </w:t>
      </w:r>
      <w:r w:rsidRPr="006D5725">
        <w:t>shows</w:t>
      </w:r>
      <w:r>
        <w:t xml:space="preserve"> our recreation of </w:t>
      </w:r>
      <w:proofErr w:type="spellStart"/>
      <w:r>
        <w:t>Abdoul</w:t>
      </w:r>
      <w:proofErr w:type="spellEnd"/>
      <w:r>
        <w:t xml:space="preserve"> </w:t>
      </w:r>
      <w:proofErr w:type="spellStart"/>
      <w:r>
        <w:t>Madjid’s</w:t>
      </w:r>
      <w:proofErr w:type="spellEnd"/>
      <w:r>
        <w:t xml:space="preserve"> COVID-19 map.</w:t>
      </w:r>
    </w:p>
    <w:p w14:paraId="6BC59DF0" w14:textId="77777777" w:rsidR="00D44141" w:rsidRDefault="00D44141" w:rsidP="006D5725">
      <w:pPr>
        <w:pStyle w:val="GraphicSlug"/>
      </w:pPr>
      <w:r>
        <w:t>[F04010.pdf]</w:t>
      </w:r>
    </w:p>
    <w:p w14:paraId="1748FE38" w14:textId="77777777" w:rsidR="00D44141" w:rsidRDefault="00D44141" w:rsidP="00D44141">
      <w:pPr>
        <w:pStyle w:val="CaptionedFigure"/>
      </w:pPr>
      <w:r>
        <w:rPr>
          <w:noProof/>
        </w:rPr>
        <w:lastRenderedPageBreak/>
        <w:drawing>
          <wp:inline distT="0" distB="0" distL="0" distR="0" wp14:anchorId="4417704D" wp14:editId="523C1B74">
            <wp:extent cx="4602684" cy="3682147"/>
            <wp:effectExtent l="0" t="0" r="0" b="0"/>
            <wp:docPr id="209" name="Picture" descr="Figure 4.10: Our recreation of Abdoul Madjid’s map"/>
            <wp:cNvGraphicFramePr/>
            <a:graphic xmlns:a="http://schemas.openxmlformats.org/drawingml/2006/main">
              <a:graphicData uri="http://schemas.openxmlformats.org/drawingml/2006/picture">
                <pic:pic xmlns:pic="http://schemas.openxmlformats.org/drawingml/2006/picture">
                  <pic:nvPicPr>
                    <pic:cNvPr id="210" name="Picture" descr="maps_files/figure-docx/final-map-map-1.png"/>
                    <pic:cNvPicPr>
                      <a:picLocks noChangeAspect="1" noChangeArrowheads="1"/>
                    </pic:cNvPicPr>
                  </pic:nvPicPr>
                  <pic:blipFill>
                    <a:blip r:embed="rId19"/>
                    <a:stretch>
                      <a:fillRect/>
                    </a:stretch>
                  </pic:blipFill>
                  <pic:spPr bwMode="auto">
                    <a:xfrm>
                      <a:off x="0" y="0"/>
                      <a:ext cx="4602684" cy="3682147"/>
                    </a:xfrm>
                    <a:prstGeom prst="rect">
                      <a:avLst/>
                    </a:prstGeom>
                    <a:noFill/>
                    <a:ln w="9525">
                      <a:noFill/>
                      <a:headEnd/>
                      <a:tailEnd/>
                    </a:ln>
                  </pic:spPr>
                </pic:pic>
              </a:graphicData>
            </a:graphic>
          </wp:inline>
        </w:drawing>
      </w:r>
    </w:p>
    <w:p w14:paraId="664D71E6" w14:textId="59F4AE55" w:rsidR="00D44141" w:rsidRDefault="00D44141" w:rsidP="006D5725">
      <w:pPr>
        <w:pStyle w:val="CaptionLine"/>
      </w:pPr>
      <w:r>
        <w:t xml:space="preserve">Our recreation of </w:t>
      </w:r>
      <w:proofErr w:type="spellStart"/>
      <w:r>
        <w:t>Abdoul</w:t>
      </w:r>
      <w:proofErr w:type="spellEnd"/>
      <w:r>
        <w:t xml:space="preserve"> </w:t>
      </w:r>
      <w:proofErr w:type="spellStart"/>
      <w:r>
        <w:t>Madjid’s</w:t>
      </w:r>
      <w:proofErr w:type="spellEnd"/>
      <w:r>
        <w:t xml:space="preserve"> map</w:t>
      </w:r>
    </w:p>
    <w:bookmarkEnd w:id="416"/>
    <w:p w14:paraId="19109DA1" w14:textId="3F4D04A8" w:rsidR="006806D4" w:rsidDel="00D44141" w:rsidRDefault="006806D4" w:rsidP="00CE09AA">
      <w:pPr>
        <w:pStyle w:val="HeadA"/>
        <w:rPr>
          <w:del w:id="420" w:author="David Keyes" w:date="2023-01-06T11:46:00Z"/>
        </w:rPr>
      </w:pPr>
      <w:del w:id="421" w:author="David Keyes" w:date="2023-01-06T11:46:00Z">
        <w:r w:rsidDel="00D44141">
          <w:delText>Changing Colors and Tweak</w:delText>
        </w:r>
        <w:r w:rsidR="00C46679" w:rsidDel="00D44141">
          <w:delText>ing</w:delText>
        </w:r>
        <w:r w:rsidDel="00D44141">
          <w:delText xml:space="preserve"> the Legend</w:delText>
        </w:r>
        <w:bookmarkEnd w:id="417"/>
      </w:del>
    </w:p>
    <w:p w14:paraId="2D7BD8D9" w14:textId="555F9532" w:rsidR="006806D4" w:rsidDel="00D44141" w:rsidRDefault="006806D4" w:rsidP="00010CA3">
      <w:pPr>
        <w:pStyle w:val="Body"/>
        <w:rPr>
          <w:del w:id="422" w:author="David Keyes" w:date="2023-01-06T11:46:00Z"/>
        </w:rPr>
      </w:pPr>
      <w:del w:id="423" w:author="David Keyes" w:date="2023-01-06T11:46:00Z">
        <w:r w:rsidDel="00D44141">
          <w:delText xml:space="preserve">Next, </w:delText>
        </w:r>
        <w:r w:rsidR="00C4032A" w:rsidDel="00D44141">
          <w:delText xml:space="preserve">we’ll </w:delText>
        </w:r>
        <w:r w:rsidDel="00D44141">
          <w:delText xml:space="preserve">tweak the colors of </w:delText>
        </w:r>
        <w:r w:rsidR="00C4032A" w:rsidDel="00D44141">
          <w:delText>the</w:delText>
        </w:r>
        <w:r w:rsidDel="00D44141">
          <w:delText xml:space="preserve"> maps</w:delText>
        </w:r>
        <w:r w:rsidR="00E810D8" w:rsidDel="00D44141">
          <w:delText>:</w:delText>
        </w:r>
        <w:r w:rsidDel="00D44141">
          <w:delText xml:space="preserve"> </w:delText>
        </w:r>
      </w:del>
    </w:p>
    <w:p w14:paraId="3CDAC9C3" w14:textId="3C00BC5A" w:rsidR="004C6ED5" w:rsidRPr="00440BE8" w:rsidDel="00D44141" w:rsidRDefault="006806D4" w:rsidP="000E1D42">
      <w:pPr>
        <w:pStyle w:val="Code"/>
        <w:rPr>
          <w:del w:id="424" w:author="David Keyes" w:date="2023-01-06T11:46:00Z"/>
        </w:rPr>
      </w:pPr>
      <w:del w:id="425" w:author="David Keyes" w:date="2023-01-06T11:46:00Z">
        <w:r w:rsidRPr="00440BE8" w:rsidDel="00D44141">
          <w:delText>usa_states_geom_covid_six_days %&gt;%</w:delText>
        </w:r>
      </w:del>
    </w:p>
    <w:p w14:paraId="7CCCA571" w14:textId="4896CAC7" w:rsidR="004C6ED5" w:rsidRPr="00440BE8" w:rsidDel="00D44141" w:rsidRDefault="006806D4" w:rsidP="000E1D42">
      <w:pPr>
        <w:pStyle w:val="Code"/>
        <w:rPr>
          <w:del w:id="426" w:author="David Keyes" w:date="2023-01-06T11:46:00Z"/>
        </w:rPr>
      </w:pPr>
      <w:del w:id="427" w:author="David Keyes" w:date="2023-01-06T11:46:00Z">
        <w:r w:rsidRPr="00440BE8" w:rsidDel="00D44141">
          <w:delText xml:space="preserve">  ggplot() +</w:delText>
        </w:r>
      </w:del>
    </w:p>
    <w:p w14:paraId="11AD296F" w14:textId="556D84DD" w:rsidR="004C6ED5" w:rsidRPr="00440BE8" w:rsidDel="00D44141" w:rsidRDefault="006806D4" w:rsidP="000E1D42">
      <w:pPr>
        <w:pStyle w:val="Code"/>
        <w:rPr>
          <w:del w:id="428" w:author="David Keyes" w:date="2023-01-06T11:46:00Z"/>
        </w:rPr>
      </w:pPr>
      <w:del w:id="429" w:author="David Keyes" w:date="2023-01-06T11:46:00Z">
        <w:r w:rsidRPr="00440BE8" w:rsidDel="00D44141">
          <w:delText xml:space="preserve">  geom_sf(</w:delText>
        </w:r>
      </w:del>
    </w:p>
    <w:p w14:paraId="1E583FE6" w14:textId="386F8901" w:rsidR="004C6ED5" w:rsidRPr="00440BE8" w:rsidDel="00D44141" w:rsidRDefault="006806D4" w:rsidP="000E1D42">
      <w:pPr>
        <w:pStyle w:val="Code"/>
        <w:rPr>
          <w:del w:id="430" w:author="David Keyes" w:date="2023-01-06T11:46:00Z"/>
        </w:rPr>
      </w:pPr>
      <w:del w:id="431" w:author="David Keyes" w:date="2023-01-06T11:46:00Z">
        <w:r w:rsidRPr="00440BE8" w:rsidDel="00D44141">
          <w:delText xml:space="preserve">    aes(fill = incidence_rate),</w:delText>
        </w:r>
      </w:del>
    </w:p>
    <w:p w14:paraId="76F773B9" w14:textId="386051C6" w:rsidR="004C6ED5" w:rsidRPr="00440BE8" w:rsidDel="00D44141" w:rsidRDefault="006806D4" w:rsidP="000E1D42">
      <w:pPr>
        <w:pStyle w:val="Code"/>
        <w:rPr>
          <w:del w:id="432" w:author="David Keyes" w:date="2023-01-06T11:46:00Z"/>
        </w:rPr>
      </w:pPr>
      <w:del w:id="433" w:author="David Keyes" w:date="2023-01-06T11:46:00Z">
        <w:r w:rsidRPr="00440BE8" w:rsidDel="00D44141">
          <w:delText xml:space="preserve">    size = .05,</w:delText>
        </w:r>
      </w:del>
    </w:p>
    <w:p w14:paraId="65805CA7" w14:textId="1828FCD8" w:rsidR="004C6ED5" w:rsidRPr="00440BE8" w:rsidDel="00D44141" w:rsidRDefault="006806D4" w:rsidP="000E1D42">
      <w:pPr>
        <w:pStyle w:val="Code"/>
        <w:rPr>
          <w:del w:id="434" w:author="David Keyes" w:date="2023-01-06T11:46:00Z"/>
        </w:rPr>
      </w:pPr>
      <w:del w:id="435" w:author="David Keyes" w:date="2023-01-06T11:46:00Z">
        <w:r w:rsidRPr="00440BE8" w:rsidDel="00D44141">
          <w:delText xml:space="preserve">    color = "grey55"</w:delText>
        </w:r>
      </w:del>
    </w:p>
    <w:p w14:paraId="3197803C" w14:textId="6B3E8857" w:rsidR="004C6ED5" w:rsidRPr="00440BE8" w:rsidDel="00D44141" w:rsidRDefault="006806D4" w:rsidP="000E1D42">
      <w:pPr>
        <w:pStyle w:val="Code"/>
        <w:rPr>
          <w:del w:id="436" w:author="David Keyes" w:date="2023-01-06T11:46:00Z"/>
        </w:rPr>
      </w:pPr>
      <w:del w:id="437" w:author="David Keyes" w:date="2023-01-06T11:46:00Z">
        <w:r w:rsidRPr="00440BE8" w:rsidDel="00D44141">
          <w:delText xml:space="preserve">  ) +</w:delText>
        </w:r>
      </w:del>
    </w:p>
    <w:p w14:paraId="783E47B9" w14:textId="24AF0405" w:rsidR="004C6ED5" w:rsidRPr="00440BE8" w:rsidDel="00D44141" w:rsidRDefault="006806D4" w:rsidP="000E1D42">
      <w:pPr>
        <w:pStyle w:val="Code"/>
        <w:rPr>
          <w:del w:id="438" w:author="David Keyes" w:date="2023-01-06T11:46:00Z"/>
        </w:rPr>
      </w:pPr>
      <w:del w:id="439" w:author="David Keyes" w:date="2023-01-06T11:46:00Z">
        <w:r w:rsidRPr="00440BE8" w:rsidDel="00D44141">
          <w:delText xml:space="preserve">  facet_wrap(</w:delText>
        </w:r>
      </w:del>
    </w:p>
    <w:p w14:paraId="5DB4C43C" w14:textId="7213E43F" w:rsidR="004C6ED5" w:rsidRPr="00440BE8" w:rsidDel="00D44141" w:rsidRDefault="006806D4" w:rsidP="000E1D42">
      <w:pPr>
        <w:pStyle w:val="Code"/>
        <w:rPr>
          <w:del w:id="440" w:author="David Keyes" w:date="2023-01-06T11:46:00Z"/>
        </w:rPr>
      </w:pPr>
      <w:del w:id="441" w:author="David Keyes" w:date="2023-01-06T11:46:00Z">
        <w:r w:rsidRPr="00440BE8" w:rsidDel="00D44141">
          <w:delText xml:space="preserve">    vars(fancy_date),</w:delText>
        </w:r>
      </w:del>
    </w:p>
    <w:p w14:paraId="7854A7B2" w14:textId="20885C37" w:rsidR="004C6ED5" w:rsidRPr="00440BE8" w:rsidDel="00D44141" w:rsidRDefault="006806D4" w:rsidP="000E1D42">
      <w:pPr>
        <w:pStyle w:val="Code"/>
        <w:rPr>
          <w:del w:id="442" w:author="David Keyes" w:date="2023-01-06T11:46:00Z"/>
        </w:rPr>
      </w:pPr>
      <w:del w:id="443" w:author="David Keyes" w:date="2023-01-06T11:46:00Z">
        <w:r w:rsidRPr="00440BE8" w:rsidDel="00D44141">
          <w:delText xml:space="preserve">    strip.position = "bottom"</w:delText>
        </w:r>
      </w:del>
    </w:p>
    <w:p w14:paraId="6EC4F2B0" w14:textId="6B92ADFF" w:rsidR="004C6ED5" w:rsidRPr="00440BE8" w:rsidDel="00D44141" w:rsidRDefault="006806D4" w:rsidP="000E1D42">
      <w:pPr>
        <w:pStyle w:val="Code"/>
        <w:rPr>
          <w:del w:id="444" w:author="David Keyes" w:date="2023-01-06T11:46:00Z"/>
        </w:rPr>
      </w:pPr>
      <w:del w:id="445" w:author="David Keyes" w:date="2023-01-06T11:46:00Z">
        <w:r w:rsidRPr="00440BE8" w:rsidDel="00D44141">
          <w:delText xml:space="preserve">  ) +</w:delText>
        </w:r>
      </w:del>
    </w:p>
    <w:p w14:paraId="3993AACD" w14:textId="65C909A7" w:rsidR="004C6ED5" w:rsidRPr="00440BE8" w:rsidDel="00D44141" w:rsidRDefault="006806D4" w:rsidP="000E1D42">
      <w:pPr>
        <w:pStyle w:val="Code"/>
        <w:rPr>
          <w:del w:id="446" w:author="David Keyes" w:date="2023-01-06T11:46:00Z"/>
        </w:rPr>
      </w:pPr>
      <w:del w:id="447" w:author="David Keyes" w:date="2023-01-06T11:46:00Z">
        <w:r w:rsidRPr="00440BE8" w:rsidDel="00D44141">
          <w:delText xml:space="preserve">  scale_fill_discrete_sequential(</w:delText>
        </w:r>
      </w:del>
    </w:p>
    <w:p w14:paraId="7E848FD4" w14:textId="2626AC50" w:rsidR="004C6ED5" w:rsidRPr="00440BE8" w:rsidDel="00D44141" w:rsidRDefault="006806D4" w:rsidP="000E1D42">
      <w:pPr>
        <w:pStyle w:val="Code"/>
        <w:rPr>
          <w:del w:id="448" w:author="David Keyes" w:date="2023-01-06T11:46:00Z"/>
        </w:rPr>
      </w:pPr>
      <w:del w:id="449" w:author="David Keyes" w:date="2023-01-06T11:46:00Z">
        <w:r w:rsidRPr="00440BE8" w:rsidDel="00D44141">
          <w:delText xml:space="preserve">    palette = "Rocket",</w:delText>
        </w:r>
      </w:del>
    </w:p>
    <w:p w14:paraId="0529C37D" w14:textId="74C5E274" w:rsidR="004C6ED5" w:rsidRPr="00440BE8" w:rsidDel="00D44141" w:rsidRDefault="006806D4" w:rsidP="000E1D42">
      <w:pPr>
        <w:pStyle w:val="Code"/>
        <w:rPr>
          <w:del w:id="450" w:author="David Keyes" w:date="2023-01-06T11:46:00Z"/>
        </w:rPr>
      </w:pPr>
      <w:del w:id="451" w:author="David Keyes" w:date="2023-01-06T11:46:00Z">
        <w:r w:rsidRPr="00440BE8" w:rsidDel="00D44141">
          <w:delText xml:space="preserve">    name = "COVID-19 INCIDENCE RATE"</w:delText>
        </w:r>
      </w:del>
    </w:p>
    <w:p w14:paraId="033ABF86" w14:textId="5C86521C" w:rsidR="006806D4" w:rsidRPr="00440BE8" w:rsidDel="00D44141" w:rsidRDefault="006806D4" w:rsidP="000E1D42">
      <w:pPr>
        <w:pStyle w:val="Code"/>
        <w:rPr>
          <w:del w:id="452" w:author="David Keyes" w:date="2023-01-06T11:46:00Z"/>
        </w:rPr>
      </w:pPr>
      <w:del w:id="453" w:author="David Keyes" w:date="2023-01-06T11:46:00Z">
        <w:r w:rsidRPr="00440BE8" w:rsidDel="00D44141">
          <w:delText xml:space="preserve">  )</w:delText>
        </w:r>
      </w:del>
    </w:p>
    <w:p w14:paraId="7FD21E1D" w14:textId="23B84C25" w:rsidR="006806D4" w:rsidDel="00D44141" w:rsidRDefault="00C4032A" w:rsidP="00010CA3">
      <w:pPr>
        <w:pStyle w:val="Body"/>
        <w:rPr>
          <w:del w:id="454" w:author="David Keyes" w:date="2023-01-06T11:46:00Z"/>
        </w:rPr>
      </w:pPr>
      <w:del w:id="455" w:author="David Keyes" w:date="2023-01-06T11:46:00Z">
        <w:r w:rsidDel="00D44141">
          <w:delText>T</w:delText>
        </w:r>
        <w:r w:rsidR="00E810D8" w:rsidDel="00D44141">
          <w:delText xml:space="preserve">he </w:delText>
        </w:r>
        <w:r w:rsidR="00E810D8" w:rsidRPr="00010CA3" w:rsidDel="00D44141">
          <w:rPr>
            <w:rStyle w:val="Literal"/>
          </w:rPr>
          <w:delText>scale_fill_discrete_sequential()</w:delText>
        </w:r>
        <w:r w:rsidR="00E810D8" w:rsidDel="00D44141">
          <w:delText xml:space="preserve"> function from the </w:delText>
        </w:r>
        <w:r w:rsidR="00E810D8" w:rsidRPr="00010CA3" w:rsidDel="00D44141">
          <w:rPr>
            <w:rStyle w:val="Literal"/>
          </w:rPr>
          <w:delText>colorspace</w:delText>
        </w:r>
        <w:r w:rsidR="00E810D8" w:rsidDel="00D44141">
          <w:delText xml:space="preserve"> package set</w:delText>
        </w:r>
        <w:r w:rsidDel="00D44141">
          <w:delText>s</w:delText>
        </w:r>
        <w:r w:rsidR="00E810D8" w:rsidDel="00D44141">
          <w:delText xml:space="preserve"> the color scale. This function is quite similar to the </w:delText>
        </w:r>
        <w:r w:rsidR="00E810D8" w:rsidRPr="00010CA3" w:rsidDel="00D44141">
          <w:rPr>
            <w:rStyle w:val="Literal"/>
          </w:rPr>
          <w:delText>scale_fill_viridis_d()</w:delText>
        </w:r>
        <w:r w:rsidR="00E810D8" w:rsidDel="00D44141">
          <w:delText xml:space="preserve"> function that Cédric Scherer and Georgios Karamanis used to make their drought data visualization in Chapter 2. Both visualizations use the “rocket” palette, with the fill scale going from a tan at the low end to a black at the high end. Madjid then used the </w:delText>
        </w:r>
        <w:r w:rsidR="00E810D8" w:rsidRPr="00010CA3" w:rsidDel="00D44141">
          <w:rPr>
            <w:rStyle w:val="Literal"/>
          </w:rPr>
          <w:delText>name</w:delText>
        </w:r>
        <w:r w:rsidR="00E810D8" w:rsidDel="00D44141">
          <w:delText xml:space="preserve"> argument to set the title for the legend. By default, it would use the variable name (</w:delText>
        </w:r>
        <w:r w:rsidR="00E810D8" w:rsidRPr="00010CA3" w:rsidDel="00D44141">
          <w:rPr>
            <w:rStyle w:val="Literal"/>
          </w:rPr>
          <w:delText>incidence_rate</w:delText>
        </w:r>
        <w:r w:rsidR="00E810D8" w:rsidDel="00D44141">
          <w:delText>), but Madjid improves it by using “COVID-19 INCIDENCE RATE” instead.</w:delText>
        </w:r>
        <w:r w:rsidR="006806D4" w:rsidDel="00D44141">
          <w:delText xml:space="preserve">Our in-progress map can be seen in Figure </w:delText>
        </w:r>
        <w:r w:rsidR="0051572D" w:rsidDel="00D44141">
          <w:delText>4-1</w:delText>
        </w:r>
      </w:del>
      <w:del w:id="456" w:author="David Keyes" w:date="2023-01-03T10:11:00Z">
        <w:r w:rsidR="006806D4" w:rsidDel="00440BE8">
          <w:delText>4</w:delText>
        </w:r>
      </w:del>
      <w:del w:id="457" w:author="David Keyes" w:date="2023-01-06T11:46:00Z">
        <w:r w:rsidR="006806D4" w:rsidDel="00D44141">
          <w:delText xml:space="preserve"> below.</w:delText>
        </w:r>
      </w:del>
    </w:p>
    <w:p w14:paraId="3ADA45B5" w14:textId="2DE7D75B" w:rsidR="006806D4" w:rsidDel="00D44141" w:rsidRDefault="006806D4" w:rsidP="00203E9D">
      <w:pPr>
        <w:pStyle w:val="GraphicSlug"/>
        <w:rPr>
          <w:del w:id="458" w:author="David Keyes" w:date="2023-01-06T11:46:00Z"/>
        </w:rPr>
      </w:pPr>
      <w:del w:id="459" w:author="David Keyes" w:date="2023-01-06T11:46:00Z">
        <w:r w:rsidDel="00D44141">
          <w:delText>[F0401</w:delText>
        </w:r>
      </w:del>
      <w:del w:id="460" w:author="David Keyes" w:date="2023-01-03T10:11:00Z">
        <w:r w:rsidDel="00440BE8">
          <w:delText>4</w:delText>
        </w:r>
      </w:del>
      <w:del w:id="461" w:author="David Keyes" w:date="2023-01-06T11:46:00Z">
        <w:r w:rsidDel="00D44141">
          <w:delText>.pdf]</w:delText>
        </w:r>
      </w:del>
    </w:p>
    <w:p w14:paraId="62B11561" w14:textId="62BEF950" w:rsidR="006806D4" w:rsidDel="00D44141" w:rsidRDefault="006806D4" w:rsidP="006806D4">
      <w:pPr>
        <w:pStyle w:val="CaptionedFigure"/>
        <w:rPr>
          <w:del w:id="462" w:author="David Keyes" w:date="2023-01-06T11:46:00Z"/>
        </w:rPr>
      </w:pPr>
      <w:del w:id="463" w:author="David Keyes" w:date="2023-01-06T11:46:00Z">
        <w:r w:rsidDel="00D44141">
          <w:rPr>
            <w:noProof/>
          </w:rPr>
          <w:drawing>
            <wp:inline distT="0" distB="0" distL="0" distR="0" wp14:anchorId="09AB06B0" wp14:editId="012C367A">
              <wp:extent cx="4602684" cy="3682147"/>
              <wp:effectExtent l="0" t="0" r="0" b="0"/>
              <wp:docPr id="219" name="Picture" descr="Figure 4.14: The COVID map with the rocket palette added"/>
              <wp:cNvGraphicFramePr/>
              <a:graphic xmlns:a="http://schemas.openxmlformats.org/drawingml/2006/main">
                <a:graphicData uri="http://schemas.openxmlformats.org/drawingml/2006/picture">
                  <pic:pic xmlns:pic="http://schemas.openxmlformats.org/drawingml/2006/picture">
                    <pic:nvPicPr>
                      <pic:cNvPr id="220" name="Picture" descr="maps_files/figure-docx/map-with-rocket-palette-1.png"/>
                      <pic:cNvPicPr>
                        <a:picLocks noChangeAspect="1" noChangeArrowheads="1"/>
                      </pic:cNvPicPr>
                    </pic:nvPicPr>
                    <pic:blipFill>
                      <a:blip r:embed="rId20"/>
                      <a:stretch>
                        <a:fillRect/>
                      </a:stretch>
                    </pic:blipFill>
                    <pic:spPr bwMode="auto">
                      <a:xfrm>
                        <a:off x="0" y="0"/>
                        <a:ext cx="4602684" cy="3682147"/>
                      </a:xfrm>
                      <a:prstGeom prst="rect">
                        <a:avLst/>
                      </a:prstGeom>
                      <a:noFill/>
                      <a:ln w="9525">
                        <a:noFill/>
                        <a:headEnd/>
                        <a:tailEnd/>
                      </a:ln>
                    </pic:spPr>
                  </pic:pic>
                </a:graphicData>
              </a:graphic>
            </wp:inline>
          </w:drawing>
        </w:r>
      </w:del>
    </w:p>
    <w:p w14:paraId="3E8E2845" w14:textId="709D04A1" w:rsidR="006806D4" w:rsidDel="00D44141" w:rsidRDefault="006806D4" w:rsidP="009C4AF0">
      <w:pPr>
        <w:pStyle w:val="CaptionLine"/>
        <w:rPr>
          <w:del w:id="464" w:author="David Keyes" w:date="2023-01-06T11:46:00Z"/>
        </w:rPr>
      </w:pPr>
      <w:del w:id="465" w:author="David Keyes" w:date="2023-01-06T11:46:00Z">
        <w:r w:rsidDel="00D44141">
          <w:delText>The COVID map with the rocket palette added</w:delText>
        </w:r>
      </w:del>
    </w:p>
    <w:p w14:paraId="045CA756" w14:textId="15A5F4DA" w:rsidR="006806D4" w:rsidDel="00D44141" w:rsidRDefault="006806D4" w:rsidP="00112158">
      <w:pPr>
        <w:pStyle w:val="Body"/>
        <w:rPr>
          <w:del w:id="466" w:author="David Keyes" w:date="2023-01-06T11:46:00Z"/>
        </w:rPr>
      </w:pPr>
      <w:del w:id="467" w:author="David Keyes" w:date="2023-01-06T11:46:00Z">
        <w:r w:rsidDel="00D44141">
          <w:delText xml:space="preserve">I’ve actually only shown a portion of the code that Abdoul Madjid used within the </w:delText>
        </w:r>
        <w:r w:rsidRPr="00010CA3" w:rsidDel="00D44141">
          <w:rPr>
            <w:rStyle w:val="Literal"/>
          </w:rPr>
          <w:delText>scale_fill_discrete_sequential()</w:delText>
        </w:r>
        <w:r w:rsidDel="00D44141">
          <w:delText xml:space="preserve"> function. He also used the </w:delText>
        </w:r>
        <w:r w:rsidRPr="00010CA3" w:rsidDel="00D44141">
          <w:rPr>
            <w:rStyle w:val="Literal"/>
          </w:rPr>
          <w:delText>guide</w:delText>
        </w:r>
        <w:r w:rsidDel="00D44141">
          <w:delText xml:space="preserve"> argument and the </w:delText>
        </w:r>
        <w:r w:rsidRPr="00010CA3" w:rsidDel="00D44141">
          <w:rPr>
            <w:rStyle w:val="Literal"/>
          </w:rPr>
          <w:delText>guide_legend()</w:delText>
        </w:r>
        <w:r w:rsidDel="00D44141">
          <w:delText xml:space="preserve"> function to make tweaks to the legend. His code does the following:</w:delText>
        </w:r>
        <w:r w:rsidR="00180412" w:rsidDel="00D44141">
          <w:delText xml:space="preserve"> </w:delText>
        </w:r>
        <w:r w:rsidDel="00D44141">
          <w:delText>Puts the colored squares in one row (</w:delText>
        </w:r>
        <w:r w:rsidRPr="00010CA3" w:rsidDel="00D44141">
          <w:rPr>
            <w:rStyle w:val="Literal"/>
          </w:rPr>
          <w:delText>nrow = 1</w:delText>
        </w:r>
        <w:r w:rsidDel="00D44141">
          <w:delText>) rather than the default (all in a single column)</w:delText>
        </w:r>
        <w:r w:rsidR="009A4D81" w:rsidDel="00D44141">
          <w:delText xml:space="preserve"> </w:delText>
        </w:r>
        <w:r w:rsidR="009A4D81" w:rsidDel="00D44141">
          <w:rPr>
            <w:rStyle w:val="CodeAnnotation"/>
          </w:rPr>
          <w:delText>1</w:delText>
        </w:r>
        <w:r w:rsidR="00180412" w:rsidDel="00D44141">
          <w:delText xml:space="preserve">. </w:delText>
        </w:r>
        <w:r w:rsidDel="00D44141">
          <w:delText>Sets the height and width of each colored square (.3 centimeters for each)</w:delText>
        </w:r>
        <w:r w:rsidR="009A4D81" w:rsidDel="00D44141">
          <w:delText xml:space="preserve"> </w:delText>
        </w:r>
        <w:r w:rsidR="009A4D81" w:rsidRPr="00112158" w:rsidDel="00D44141">
          <w:rPr>
            <w:rStyle w:val="CodeAnnotation"/>
          </w:rPr>
          <w:delText>2</w:delText>
        </w:r>
        <w:r w:rsidR="00112158" w:rsidDel="00D44141">
          <w:delText xml:space="preserve">. </w:delText>
        </w:r>
        <w:r w:rsidDel="00D44141">
          <w:delText xml:space="preserve">Sets the font family, size, and margin of both the labels (the “&gt;0,” “&gt;5,” and so on) with </w:delText>
        </w:r>
        <w:r w:rsidRPr="00010CA3" w:rsidDel="00D44141">
          <w:rPr>
            <w:rStyle w:val="Literal"/>
          </w:rPr>
          <w:delText>label.theme</w:delText>
        </w:r>
        <w:r w:rsidDel="00D44141">
          <w:delText xml:space="preserve"> and the title (“COVID-19 INCIDENCE RATE”) with </w:delText>
        </w:r>
        <w:r w:rsidRPr="00010CA3" w:rsidDel="00D44141">
          <w:rPr>
            <w:rStyle w:val="Literal"/>
          </w:rPr>
          <w:delText>title.theme</w:delText>
        </w:r>
        <w:r w:rsidR="009A4D81" w:rsidDel="00D44141">
          <w:rPr>
            <w:rStyle w:val="Literal"/>
          </w:rPr>
          <w:delText xml:space="preserve"> </w:delText>
        </w:r>
        <w:r w:rsidR="009A4D81" w:rsidRPr="00112158" w:rsidDel="00D44141">
          <w:rPr>
            <w:rStyle w:val="CodeAnnotation"/>
          </w:rPr>
          <w:delText>3</w:delText>
        </w:r>
        <w:r w:rsidR="00112158" w:rsidDel="00D44141">
          <w:rPr>
            <w:rStyle w:val="Literal"/>
          </w:rPr>
          <w:delText>.</w:delText>
        </w:r>
        <w:r w:rsidR="009A4D81" w:rsidDel="00D44141">
          <w:rPr>
            <w:rStyle w:val="Literal"/>
          </w:rPr>
          <w:delText xml:space="preserve"> </w:delText>
        </w:r>
        <w:r w:rsidDel="00D44141">
          <w:delText>Puts the title on top of the legend (</w:delText>
        </w:r>
        <w:r w:rsidRPr="00010CA3" w:rsidDel="00D44141">
          <w:rPr>
            <w:rStyle w:val="Literal"/>
          </w:rPr>
          <w:delText>title.position = "top"</w:delText>
        </w:r>
        <w:r w:rsidDel="00D44141">
          <w:delText>) and centers it (</w:delText>
        </w:r>
        <w:r w:rsidRPr="00010CA3" w:rsidDel="00D44141">
          <w:rPr>
            <w:rStyle w:val="Literal"/>
          </w:rPr>
          <w:delText>title.hjust = .5</w:delText>
        </w:r>
        <w:r w:rsidDel="00D44141">
          <w:delText>)</w:delText>
        </w:r>
        <w:r w:rsidR="009A4D81" w:rsidDel="00D44141">
          <w:delText xml:space="preserve"> </w:delText>
        </w:r>
        <w:r w:rsidR="009A4D81" w:rsidRPr="00112158" w:rsidDel="00D44141">
          <w:rPr>
            <w:rStyle w:val="CodeAnnotation"/>
          </w:rPr>
          <w:delText>4</w:delText>
        </w:r>
        <w:r w:rsidR="009A4D81" w:rsidRPr="00812C5C" w:rsidDel="00D44141">
          <w:delText>.</w:delText>
        </w:r>
      </w:del>
    </w:p>
    <w:p w14:paraId="01C2AF37" w14:textId="4B4AA103" w:rsidR="004C6ED5" w:rsidRPr="00E25E56" w:rsidDel="00D44141" w:rsidRDefault="006806D4" w:rsidP="000E1D42">
      <w:pPr>
        <w:pStyle w:val="Code"/>
        <w:rPr>
          <w:del w:id="468" w:author="David Keyes" w:date="2023-01-06T11:46:00Z"/>
        </w:rPr>
      </w:pPr>
      <w:del w:id="469" w:author="David Keyes" w:date="2023-01-06T11:46:00Z">
        <w:r w:rsidRPr="00E25E56" w:rsidDel="00D44141">
          <w:delText>usa_states_geom_covid_six_days %&gt;%</w:delText>
        </w:r>
      </w:del>
    </w:p>
    <w:p w14:paraId="3C37E68C" w14:textId="3EB9B603" w:rsidR="004C6ED5" w:rsidRPr="00E25E56" w:rsidDel="00D44141" w:rsidRDefault="006806D4" w:rsidP="000E1D42">
      <w:pPr>
        <w:pStyle w:val="Code"/>
        <w:rPr>
          <w:del w:id="470" w:author="David Keyes" w:date="2023-01-06T11:46:00Z"/>
        </w:rPr>
      </w:pPr>
      <w:del w:id="471" w:author="David Keyes" w:date="2023-01-06T11:46:00Z">
        <w:r w:rsidRPr="00E25E56" w:rsidDel="00D44141">
          <w:delText xml:space="preserve">  ggplot() +</w:delText>
        </w:r>
      </w:del>
    </w:p>
    <w:p w14:paraId="240B2E26" w14:textId="0C0B0EB1" w:rsidR="004C6ED5" w:rsidRPr="00E25E56" w:rsidDel="00D44141" w:rsidRDefault="006806D4" w:rsidP="000E1D42">
      <w:pPr>
        <w:pStyle w:val="Code"/>
        <w:rPr>
          <w:del w:id="472" w:author="David Keyes" w:date="2023-01-06T11:46:00Z"/>
        </w:rPr>
      </w:pPr>
      <w:del w:id="473" w:author="David Keyes" w:date="2023-01-06T11:46:00Z">
        <w:r w:rsidRPr="00E25E56" w:rsidDel="00D44141">
          <w:delText xml:space="preserve">  geom_sf(</w:delText>
        </w:r>
      </w:del>
    </w:p>
    <w:p w14:paraId="0CE01B0E" w14:textId="5968E809" w:rsidR="004C6ED5" w:rsidRPr="00E25E56" w:rsidDel="00D44141" w:rsidRDefault="006806D4" w:rsidP="000E1D42">
      <w:pPr>
        <w:pStyle w:val="Code"/>
        <w:rPr>
          <w:del w:id="474" w:author="David Keyes" w:date="2023-01-06T11:46:00Z"/>
        </w:rPr>
      </w:pPr>
      <w:del w:id="475" w:author="David Keyes" w:date="2023-01-06T11:46:00Z">
        <w:r w:rsidRPr="00E25E56" w:rsidDel="00D44141">
          <w:delText xml:space="preserve">    aes(fill = incidence_rate),</w:delText>
        </w:r>
      </w:del>
    </w:p>
    <w:p w14:paraId="56023CBE" w14:textId="4A68E7B9" w:rsidR="004C6ED5" w:rsidRPr="00E25E56" w:rsidDel="00D44141" w:rsidRDefault="006806D4" w:rsidP="000E1D42">
      <w:pPr>
        <w:pStyle w:val="Code"/>
        <w:rPr>
          <w:del w:id="476" w:author="David Keyes" w:date="2023-01-06T11:46:00Z"/>
        </w:rPr>
      </w:pPr>
      <w:del w:id="477" w:author="David Keyes" w:date="2023-01-06T11:46:00Z">
        <w:r w:rsidRPr="00E25E56" w:rsidDel="00D44141">
          <w:delText xml:space="preserve">    size = .05,</w:delText>
        </w:r>
      </w:del>
    </w:p>
    <w:p w14:paraId="0FE7F940" w14:textId="35167496" w:rsidR="004C6ED5" w:rsidRPr="00E25E56" w:rsidDel="00D44141" w:rsidRDefault="006806D4" w:rsidP="000E1D42">
      <w:pPr>
        <w:pStyle w:val="Code"/>
        <w:rPr>
          <w:del w:id="478" w:author="David Keyes" w:date="2023-01-06T11:46:00Z"/>
        </w:rPr>
      </w:pPr>
      <w:del w:id="479" w:author="David Keyes" w:date="2023-01-06T11:46:00Z">
        <w:r w:rsidRPr="00E25E56" w:rsidDel="00D44141">
          <w:delText xml:space="preserve">    color = "transparent"</w:delText>
        </w:r>
      </w:del>
    </w:p>
    <w:p w14:paraId="49040AEE" w14:textId="022AF7E2" w:rsidR="004C6ED5" w:rsidRPr="00E25E56" w:rsidDel="00D44141" w:rsidRDefault="006806D4" w:rsidP="000E1D42">
      <w:pPr>
        <w:pStyle w:val="Code"/>
        <w:rPr>
          <w:del w:id="480" w:author="David Keyes" w:date="2023-01-06T11:46:00Z"/>
        </w:rPr>
      </w:pPr>
      <w:del w:id="481" w:author="David Keyes" w:date="2023-01-06T11:46:00Z">
        <w:r w:rsidRPr="00E25E56" w:rsidDel="00D44141">
          <w:delText xml:space="preserve">  ) +</w:delText>
        </w:r>
      </w:del>
    </w:p>
    <w:p w14:paraId="7653D8D4" w14:textId="1BDE0218" w:rsidR="004C6ED5" w:rsidRPr="00E25E56" w:rsidDel="00D44141" w:rsidRDefault="006806D4" w:rsidP="000E1D42">
      <w:pPr>
        <w:pStyle w:val="Code"/>
        <w:rPr>
          <w:del w:id="482" w:author="David Keyes" w:date="2023-01-06T11:46:00Z"/>
        </w:rPr>
      </w:pPr>
      <w:del w:id="483" w:author="David Keyes" w:date="2023-01-06T11:46:00Z">
        <w:r w:rsidRPr="00E25E56" w:rsidDel="00D44141">
          <w:delText xml:space="preserve">  facet_wrap(</w:delText>
        </w:r>
      </w:del>
    </w:p>
    <w:p w14:paraId="1605DD8B" w14:textId="25223A88" w:rsidR="004C6ED5" w:rsidRPr="00E25E56" w:rsidDel="00D44141" w:rsidRDefault="006806D4" w:rsidP="000E1D42">
      <w:pPr>
        <w:pStyle w:val="Code"/>
        <w:rPr>
          <w:del w:id="484" w:author="David Keyes" w:date="2023-01-06T11:46:00Z"/>
        </w:rPr>
      </w:pPr>
      <w:del w:id="485" w:author="David Keyes" w:date="2023-01-06T11:46:00Z">
        <w:r w:rsidRPr="00E25E56" w:rsidDel="00D44141">
          <w:delText xml:space="preserve">    vars(fancy_date),</w:delText>
        </w:r>
      </w:del>
    </w:p>
    <w:p w14:paraId="717E5A04" w14:textId="5A102741" w:rsidR="004C6ED5" w:rsidRPr="00E25E56" w:rsidDel="00D44141" w:rsidRDefault="006806D4" w:rsidP="000E1D42">
      <w:pPr>
        <w:pStyle w:val="Code"/>
        <w:rPr>
          <w:del w:id="486" w:author="David Keyes" w:date="2023-01-06T11:46:00Z"/>
        </w:rPr>
      </w:pPr>
      <w:del w:id="487" w:author="David Keyes" w:date="2023-01-06T11:46:00Z">
        <w:r w:rsidRPr="00E25E56" w:rsidDel="00D44141">
          <w:delText xml:space="preserve">    strip.position = "bottom"</w:delText>
        </w:r>
      </w:del>
    </w:p>
    <w:p w14:paraId="7BD29C09" w14:textId="09422D4C" w:rsidR="004C6ED5" w:rsidRPr="00E25E56" w:rsidDel="00D44141" w:rsidRDefault="006806D4" w:rsidP="000E1D42">
      <w:pPr>
        <w:pStyle w:val="Code"/>
        <w:rPr>
          <w:del w:id="488" w:author="David Keyes" w:date="2023-01-06T11:46:00Z"/>
        </w:rPr>
      </w:pPr>
      <w:del w:id="489" w:author="David Keyes" w:date="2023-01-06T11:46:00Z">
        <w:r w:rsidRPr="00E25E56" w:rsidDel="00D44141">
          <w:delText xml:space="preserve">  ) +</w:delText>
        </w:r>
      </w:del>
    </w:p>
    <w:p w14:paraId="2BD71054" w14:textId="3C9EE8AD" w:rsidR="004C6ED5" w:rsidRPr="00E25E56" w:rsidDel="00D44141" w:rsidRDefault="006806D4" w:rsidP="000E1D42">
      <w:pPr>
        <w:pStyle w:val="Code"/>
        <w:rPr>
          <w:del w:id="490" w:author="David Keyes" w:date="2023-01-06T11:46:00Z"/>
        </w:rPr>
      </w:pPr>
      <w:del w:id="491" w:author="David Keyes" w:date="2023-01-06T11:46:00Z">
        <w:r w:rsidRPr="00E25E56" w:rsidDel="00D44141">
          <w:delText xml:space="preserve">  scale_fill_discrete_sequential(</w:delText>
        </w:r>
      </w:del>
    </w:p>
    <w:p w14:paraId="57990ECC" w14:textId="3D343606" w:rsidR="004C6ED5" w:rsidRPr="00E25E56" w:rsidDel="00D44141" w:rsidRDefault="006806D4" w:rsidP="000E1D42">
      <w:pPr>
        <w:pStyle w:val="Code"/>
        <w:rPr>
          <w:del w:id="492" w:author="David Keyes" w:date="2023-01-06T11:46:00Z"/>
        </w:rPr>
      </w:pPr>
      <w:del w:id="493" w:author="David Keyes" w:date="2023-01-06T11:46:00Z">
        <w:r w:rsidRPr="00E25E56" w:rsidDel="00D44141">
          <w:delText xml:space="preserve">    palette = "Rocket",</w:delText>
        </w:r>
      </w:del>
    </w:p>
    <w:p w14:paraId="25A2CA35" w14:textId="59D6A09D" w:rsidR="004C6ED5" w:rsidRPr="00E25E56" w:rsidDel="00D44141" w:rsidRDefault="006806D4" w:rsidP="000E1D42">
      <w:pPr>
        <w:pStyle w:val="Code"/>
        <w:rPr>
          <w:del w:id="494" w:author="David Keyes" w:date="2023-01-06T11:46:00Z"/>
        </w:rPr>
      </w:pPr>
      <w:del w:id="495" w:author="David Keyes" w:date="2023-01-06T11:46:00Z">
        <w:r w:rsidRPr="00E25E56" w:rsidDel="00D44141">
          <w:delText xml:space="preserve">    name = "COVID-19 INCIDENCE RATE",</w:delText>
        </w:r>
      </w:del>
    </w:p>
    <w:p w14:paraId="78375475" w14:textId="3C235938" w:rsidR="004C6ED5" w:rsidRPr="00E25E56" w:rsidDel="00D44141" w:rsidRDefault="006806D4" w:rsidP="000E1D42">
      <w:pPr>
        <w:pStyle w:val="Code"/>
        <w:rPr>
          <w:del w:id="496" w:author="David Keyes" w:date="2023-01-06T11:46:00Z"/>
        </w:rPr>
      </w:pPr>
      <w:del w:id="497" w:author="David Keyes" w:date="2023-01-06T11:46:00Z">
        <w:r w:rsidRPr="00E25E56" w:rsidDel="00D44141">
          <w:delText xml:space="preserve">    guide = guide_legend(</w:delText>
        </w:r>
      </w:del>
    </w:p>
    <w:p w14:paraId="66E1421E" w14:textId="599AAA02" w:rsidR="004C6ED5" w:rsidRPr="00E25E56" w:rsidDel="00D44141" w:rsidRDefault="00180412" w:rsidP="000E1D42">
      <w:pPr>
        <w:pStyle w:val="Code"/>
        <w:rPr>
          <w:del w:id="498" w:author="David Keyes" w:date="2023-01-06T11:46:00Z"/>
        </w:rPr>
      </w:pPr>
      <w:del w:id="499" w:author="David Keyes" w:date="2023-01-06T11:46:00Z">
        <w:r w:rsidDel="00D44141">
          <w:rPr>
            <w:rStyle w:val="CodeAnnotation"/>
          </w:rPr>
          <w:delText>1</w:delText>
        </w:r>
        <w:r w:rsidR="006806D4" w:rsidRPr="00E25E56" w:rsidDel="00D44141">
          <w:delText xml:space="preserve"> </w:delText>
        </w:r>
        <w:r w:rsidR="006F5F6F" w:rsidRPr="00E25E56" w:rsidDel="00D44141">
          <w:delText xml:space="preserve">    </w:delText>
        </w:r>
        <w:r w:rsidR="006806D4" w:rsidRPr="00E25E56" w:rsidDel="00D44141">
          <w:delText>nrow = 1,</w:delText>
        </w:r>
      </w:del>
    </w:p>
    <w:p w14:paraId="5A3EBEBD" w14:textId="78C79696" w:rsidR="004C6ED5" w:rsidRPr="00E25E56" w:rsidDel="00D44141" w:rsidRDefault="006F5F6F" w:rsidP="000E1D42">
      <w:pPr>
        <w:pStyle w:val="Code"/>
        <w:rPr>
          <w:del w:id="500" w:author="David Keyes" w:date="2023-01-06T11:46:00Z"/>
        </w:rPr>
      </w:pPr>
      <w:del w:id="501" w:author="David Keyes" w:date="2023-01-06T11:46:00Z">
        <w:r w:rsidRPr="00112158" w:rsidDel="00D44141">
          <w:rPr>
            <w:rStyle w:val="CodeAnnotation"/>
          </w:rPr>
          <w:delText>2</w:delText>
        </w:r>
        <w:r w:rsidR="006806D4" w:rsidRPr="00E25E56" w:rsidDel="00D44141">
          <w:delText xml:space="preserve">     keyheight = unit(.3, "cm"),</w:delText>
        </w:r>
      </w:del>
    </w:p>
    <w:p w14:paraId="07C6CBEA" w14:textId="502FBDBA" w:rsidR="004C6ED5" w:rsidRPr="00E25E56" w:rsidDel="00D44141" w:rsidRDefault="006806D4" w:rsidP="000E1D42">
      <w:pPr>
        <w:pStyle w:val="Code"/>
        <w:rPr>
          <w:del w:id="502" w:author="David Keyes" w:date="2023-01-06T11:46:00Z"/>
        </w:rPr>
      </w:pPr>
      <w:del w:id="503" w:author="David Keyes" w:date="2023-01-06T11:46:00Z">
        <w:r w:rsidRPr="00E25E56" w:rsidDel="00D44141">
          <w:delText xml:space="preserve">      keywidth = unit(.3, "cm"),</w:delText>
        </w:r>
      </w:del>
    </w:p>
    <w:p w14:paraId="65AB878C" w14:textId="12DA4D9C" w:rsidR="004C6ED5" w:rsidRPr="00E25E56" w:rsidDel="00D44141" w:rsidRDefault="0056677C" w:rsidP="000E1D42">
      <w:pPr>
        <w:pStyle w:val="Code"/>
        <w:rPr>
          <w:del w:id="504" w:author="David Keyes" w:date="2023-01-06T11:46:00Z"/>
        </w:rPr>
      </w:pPr>
      <w:del w:id="505" w:author="David Keyes" w:date="2023-01-06T11:46:00Z">
        <w:r w:rsidRPr="00112158" w:rsidDel="00D44141">
          <w:rPr>
            <w:rStyle w:val="CodeAnnotation"/>
          </w:rPr>
          <w:delText>3</w:delText>
        </w:r>
        <w:r w:rsidR="006806D4" w:rsidRPr="00E25E56" w:rsidDel="00D44141">
          <w:delText xml:space="preserve">     label.theme = element_text(</w:delText>
        </w:r>
      </w:del>
    </w:p>
    <w:p w14:paraId="2C279D5B" w14:textId="3C42E98A" w:rsidR="004C6ED5" w:rsidRPr="00E25E56" w:rsidDel="00D44141" w:rsidRDefault="006806D4" w:rsidP="000E1D42">
      <w:pPr>
        <w:pStyle w:val="Code"/>
        <w:rPr>
          <w:del w:id="506" w:author="David Keyes" w:date="2023-01-06T11:46:00Z"/>
        </w:rPr>
      </w:pPr>
      <w:del w:id="507" w:author="David Keyes" w:date="2023-01-06T11:46:00Z">
        <w:r w:rsidRPr="00E25E56" w:rsidDel="00D44141">
          <w:delText xml:space="preserve">        family = "Times New Roman",</w:delText>
        </w:r>
      </w:del>
    </w:p>
    <w:p w14:paraId="6BBE8DD1" w14:textId="7D0988DC" w:rsidR="004C6ED5" w:rsidRPr="00E25E56" w:rsidDel="00D44141" w:rsidRDefault="006806D4" w:rsidP="000E1D42">
      <w:pPr>
        <w:pStyle w:val="Code"/>
        <w:rPr>
          <w:del w:id="508" w:author="David Keyes" w:date="2023-01-06T11:46:00Z"/>
        </w:rPr>
      </w:pPr>
      <w:del w:id="509" w:author="David Keyes" w:date="2023-01-06T11:46:00Z">
        <w:r w:rsidRPr="00E25E56" w:rsidDel="00D44141">
          <w:delText xml:space="preserve">        size = rel(6),</w:delText>
        </w:r>
      </w:del>
    </w:p>
    <w:p w14:paraId="0628E891" w14:textId="7AEE8393" w:rsidR="004C6ED5" w:rsidRPr="00E25E56" w:rsidDel="00D44141" w:rsidRDefault="006806D4" w:rsidP="000E1D42">
      <w:pPr>
        <w:pStyle w:val="Code"/>
        <w:rPr>
          <w:del w:id="510" w:author="David Keyes" w:date="2023-01-06T11:46:00Z"/>
        </w:rPr>
      </w:pPr>
      <w:del w:id="511" w:author="David Keyes" w:date="2023-01-06T11:46:00Z">
        <w:r w:rsidRPr="00E25E56" w:rsidDel="00D44141">
          <w:delText xml:space="preserve">        margin = margin(</w:delText>
        </w:r>
      </w:del>
    </w:p>
    <w:p w14:paraId="36628FEA" w14:textId="04C65C55" w:rsidR="004C6ED5" w:rsidRPr="00E25E56" w:rsidDel="00D44141" w:rsidRDefault="006806D4" w:rsidP="000E1D42">
      <w:pPr>
        <w:pStyle w:val="Code"/>
        <w:rPr>
          <w:del w:id="512" w:author="David Keyes" w:date="2023-01-06T11:46:00Z"/>
        </w:rPr>
      </w:pPr>
      <w:del w:id="513" w:author="David Keyes" w:date="2023-01-06T11:46:00Z">
        <w:r w:rsidRPr="00E25E56" w:rsidDel="00D44141">
          <w:delText xml:space="preserve">          r = 5,</w:delText>
        </w:r>
      </w:del>
    </w:p>
    <w:p w14:paraId="40F037E0" w14:textId="10577896" w:rsidR="004C6ED5" w:rsidRPr="00E25E56" w:rsidDel="00D44141" w:rsidRDefault="006806D4" w:rsidP="000E1D42">
      <w:pPr>
        <w:pStyle w:val="Code"/>
        <w:rPr>
          <w:del w:id="514" w:author="David Keyes" w:date="2023-01-06T11:46:00Z"/>
        </w:rPr>
      </w:pPr>
      <w:del w:id="515" w:author="David Keyes" w:date="2023-01-06T11:46:00Z">
        <w:r w:rsidRPr="00E25E56" w:rsidDel="00D44141">
          <w:delText xml:space="preserve">          unit = "pt"</w:delText>
        </w:r>
      </w:del>
    </w:p>
    <w:p w14:paraId="3B0A74AC" w14:textId="21315E27" w:rsidR="004C6ED5" w:rsidRPr="00E25E56" w:rsidDel="00D44141" w:rsidRDefault="006806D4" w:rsidP="000E1D42">
      <w:pPr>
        <w:pStyle w:val="Code"/>
        <w:rPr>
          <w:del w:id="516" w:author="David Keyes" w:date="2023-01-06T11:46:00Z"/>
        </w:rPr>
      </w:pPr>
      <w:del w:id="517" w:author="David Keyes" w:date="2023-01-06T11:46:00Z">
        <w:r w:rsidRPr="00E25E56" w:rsidDel="00D44141">
          <w:delText xml:space="preserve">        )</w:delText>
        </w:r>
      </w:del>
    </w:p>
    <w:p w14:paraId="535B6E95" w14:textId="5A8F405B" w:rsidR="004C6ED5" w:rsidRPr="00E25E56" w:rsidDel="00D44141" w:rsidRDefault="006806D4" w:rsidP="000E1D42">
      <w:pPr>
        <w:pStyle w:val="Code"/>
        <w:rPr>
          <w:del w:id="518" w:author="David Keyes" w:date="2023-01-06T11:46:00Z"/>
        </w:rPr>
      </w:pPr>
      <w:del w:id="519" w:author="David Keyes" w:date="2023-01-06T11:46:00Z">
        <w:r w:rsidRPr="00E25E56" w:rsidDel="00D44141">
          <w:delText xml:space="preserve">      ),</w:delText>
        </w:r>
      </w:del>
    </w:p>
    <w:p w14:paraId="347E7494" w14:textId="0070C3E7" w:rsidR="004C6ED5" w:rsidRPr="00E25E56" w:rsidDel="00D44141" w:rsidRDefault="006806D4" w:rsidP="000E1D42">
      <w:pPr>
        <w:pStyle w:val="Code"/>
        <w:rPr>
          <w:del w:id="520" w:author="David Keyes" w:date="2023-01-06T11:46:00Z"/>
        </w:rPr>
      </w:pPr>
      <w:del w:id="521" w:author="David Keyes" w:date="2023-01-06T11:46:00Z">
        <w:r w:rsidRPr="00E25E56" w:rsidDel="00D44141">
          <w:delText xml:space="preserve">      title.theme = element_text(</w:delText>
        </w:r>
      </w:del>
    </w:p>
    <w:p w14:paraId="45E94C9B" w14:textId="147C9744" w:rsidR="004C6ED5" w:rsidRPr="00E25E56" w:rsidDel="00D44141" w:rsidRDefault="006806D4" w:rsidP="000E1D42">
      <w:pPr>
        <w:pStyle w:val="Code"/>
        <w:rPr>
          <w:del w:id="522" w:author="David Keyes" w:date="2023-01-06T11:46:00Z"/>
        </w:rPr>
      </w:pPr>
      <w:del w:id="523" w:author="David Keyes" w:date="2023-01-06T11:46:00Z">
        <w:r w:rsidRPr="00E25E56" w:rsidDel="00D44141">
          <w:delText xml:space="preserve">        family = "Times New Roman",</w:delText>
        </w:r>
      </w:del>
    </w:p>
    <w:p w14:paraId="26FB78A7" w14:textId="2D84F553" w:rsidR="004C6ED5" w:rsidRPr="00E25E56" w:rsidDel="00D44141" w:rsidRDefault="006806D4" w:rsidP="000E1D42">
      <w:pPr>
        <w:pStyle w:val="Code"/>
        <w:rPr>
          <w:del w:id="524" w:author="David Keyes" w:date="2023-01-06T11:46:00Z"/>
        </w:rPr>
      </w:pPr>
      <w:del w:id="525" w:author="David Keyes" w:date="2023-01-06T11:46:00Z">
        <w:r w:rsidRPr="00E25E56" w:rsidDel="00D44141">
          <w:delText xml:space="preserve">        size = rel(9),</w:delText>
        </w:r>
      </w:del>
    </w:p>
    <w:p w14:paraId="5E0FD43B" w14:textId="648ADEDF" w:rsidR="004C6ED5" w:rsidRPr="00E25E56" w:rsidDel="00D44141" w:rsidRDefault="006806D4" w:rsidP="000E1D42">
      <w:pPr>
        <w:pStyle w:val="Code"/>
        <w:rPr>
          <w:del w:id="526" w:author="David Keyes" w:date="2023-01-06T11:46:00Z"/>
        </w:rPr>
      </w:pPr>
      <w:del w:id="527" w:author="David Keyes" w:date="2023-01-06T11:46:00Z">
        <w:r w:rsidRPr="00E25E56" w:rsidDel="00D44141">
          <w:delText xml:space="preserve">        margin = margin(</w:delText>
        </w:r>
      </w:del>
    </w:p>
    <w:p w14:paraId="61F07BED" w14:textId="7541397D" w:rsidR="004C6ED5" w:rsidRPr="00E25E56" w:rsidDel="00D44141" w:rsidRDefault="006806D4" w:rsidP="000E1D42">
      <w:pPr>
        <w:pStyle w:val="Code"/>
        <w:rPr>
          <w:del w:id="528" w:author="David Keyes" w:date="2023-01-06T11:46:00Z"/>
        </w:rPr>
      </w:pPr>
      <w:del w:id="529" w:author="David Keyes" w:date="2023-01-06T11:46:00Z">
        <w:r w:rsidRPr="00E25E56" w:rsidDel="00D44141">
          <w:delText xml:space="preserve">          b = .1,</w:delText>
        </w:r>
      </w:del>
    </w:p>
    <w:p w14:paraId="60835599" w14:textId="6964AC9B" w:rsidR="004C6ED5" w:rsidRPr="00E25E56" w:rsidDel="00D44141" w:rsidRDefault="006806D4" w:rsidP="000E1D42">
      <w:pPr>
        <w:pStyle w:val="Code"/>
        <w:rPr>
          <w:del w:id="530" w:author="David Keyes" w:date="2023-01-06T11:46:00Z"/>
        </w:rPr>
      </w:pPr>
      <w:del w:id="531" w:author="David Keyes" w:date="2023-01-06T11:46:00Z">
        <w:r w:rsidRPr="00E25E56" w:rsidDel="00D44141">
          <w:delText xml:space="preserve">          unit = "cm"</w:delText>
        </w:r>
      </w:del>
    </w:p>
    <w:p w14:paraId="7050F436" w14:textId="3BDBD491" w:rsidR="004C6ED5" w:rsidRPr="00E25E56" w:rsidDel="00D44141" w:rsidRDefault="006806D4" w:rsidP="000E1D42">
      <w:pPr>
        <w:pStyle w:val="Code"/>
        <w:rPr>
          <w:del w:id="532" w:author="David Keyes" w:date="2023-01-06T11:46:00Z"/>
        </w:rPr>
      </w:pPr>
      <w:del w:id="533" w:author="David Keyes" w:date="2023-01-06T11:46:00Z">
        <w:r w:rsidRPr="00E25E56" w:rsidDel="00D44141">
          <w:delText xml:space="preserve">        )</w:delText>
        </w:r>
      </w:del>
    </w:p>
    <w:p w14:paraId="11CE063B" w14:textId="11949CCF" w:rsidR="004C6ED5" w:rsidRPr="00E25E56" w:rsidDel="00D44141" w:rsidRDefault="006806D4" w:rsidP="000E1D42">
      <w:pPr>
        <w:pStyle w:val="Code"/>
        <w:rPr>
          <w:del w:id="534" w:author="David Keyes" w:date="2023-01-06T11:46:00Z"/>
        </w:rPr>
      </w:pPr>
      <w:del w:id="535" w:author="David Keyes" w:date="2023-01-06T11:46:00Z">
        <w:r w:rsidRPr="00E25E56" w:rsidDel="00D44141">
          <w:delText xml:space="preserve">      ),</w:delText>
        </w:r>
      </w:del>
    </w:p>
    <w:p w14:paraId="346D4BC8" w14:textId="7B7C7B58" w:rsidR="004C6ED5" w:rsidRPr="00E25E56" w:rsidDel="00D44141" w:rsidRDefault="006806D4" w:rsidP="000E1D42">
      <w:pPr>
        <w:pStyle w:val="Code"/>
        <w:rPr>
          <w:del w:id="536" w:author="David Keyes" w:date="2023-01-06T11:46:00Z"/>
        </w:rPr>
      </w:pPr>
      <w:del w:id="537" w:author="David Keyes" w:date="2023-01-06T11:46:00Z">
        <w:r w:rsidRPr="00E25E56" w:rsidDel="00D44141">
          <w:delText xml:space="preserve"> </w:delText>
        </w:r>
        <w:r w:rsidR="0056677C" w:rsidRPr="00112158" w:rsidDel="00D44141">
          <w:rPr>
            <w:rStyle w:val="CodeAnnotation"/>
          </w:rPr>
          <w:delText>4</w:delText>
        </w:r>
        <w:r w:rsidRPr="00E25E56" w:rsidDel="00D44141">
          <w:delText xml:space="preserve">    title.position = "top",</w:delText>
        </w:r>
      </w:del>
    </w:p>
    <w:p w14:paraId="23738D89" w14:textId="76FD6FD5" w:rsidR="004C6ED5" w:rsidRPr="00E25E56" w:rsidDel="00D44141" w:rsidRDefault="006806D4" w:rsidP="000E1D42">
      <w:pPr>
        <w:pStyle w:val="Code"/>
        <w:rPr>
          <w:del w:id="538" w:author="David Keyes" w:date="2023-01-06T11:46:00Z"/>
        </w:rPr>
      </w:pPr>
      <w:del w:id="539" w:author="David Keyes" w:date="2023-01-06T11:46:00Z">
        <w:r w:rsidRPr="00E25E56" w:rsidDel="00D44141">
          <w:delText xml:space="preserve">      title.hjust = .5</w:delText>
        </w:r>
      </w:del>
    </w:p>
    <w:p w14:paraId="400A8089" w14:textId="7CD5BC6D" w:rsidR="004C6ED5" w:rsidRPr="00E25E56" w:rsidDel="00D44141" w:rsidRDefault="006806D4" w:rsidP="000E1D42">
      <w:pPr>
        <w:pStyle w:val="Code"/>
        <w:rPr>
          <w:del w:id="540" w:author="David Keyes" w:date="2023-01-06T11:46:00Z"/>
        </w:rPr>
      </w:pPr>
      <w:del w:id="541" w:author="David Keyes" w:date="2023-01-06T11:46:00Z">
        <w:r w:rsidRPr="00E25E56" w:rsidDel="00D44141">
          <w:delText xml:space="preserve">    )</w:delText>
        </w:r>
      </w:del>
    </w:p>
    <w:p w14:paraId="718C38CC" w14:textId="629B0C64" w:rsidR="006806D4" w:rsidRPr="00E25E56" w:rsidDel="00D44141" w:rsidRDefault="006806D4" w:rsidP="000E1D42">
      <w:pPr>
        <w:pStyle w:val="Code"/>
        <w:rPr>
          <w:del w:id="542" w:author="David Keyes" w:date="2023-01-06T11:46:00Z"/>
        </w:rPr>
      </w:pPr>
      <w:del w:id="543" w:author="David Keyes" w:date="2023-01-06T11:46:00Z">
        <w:r w:rsidRPr="00E25E56" w:rsidDel="00D44141">
          <w:delText xml:space="preserve">  )</w:delText>
        </w:r>
      </w:del>
    </w:p>
    <w:p w14:paraId="2B6BF0E8" w14:textId="20820751" w:rsidR="006806D4" w:rsidDel="00D44141" w:rsidRDefault="006806D4" w:rsidP="00010CA3">
      <w:pPr>
        <w:pStyle w:val="Body"/>
        <w:rPr>
          <w:del w:id="544" w:author="David Keyes" w:date="2023-01-06T11:46:00Z"/>
        </w:rPr>
      </w:pPr>
      <w:del w:id="545" w:author="David Keyes" w:date="2023-01-06T11:46:00Z">
        <w:r w:rsidDel="00D44141">
          <w:delText xml:space="preserve">If we view our map at this point, it won’t actually look like much because the legend is currently quite large in relation to the maps. In order to change this, and to make some other tweaks to improve the look-and-feel of our maps, Madjid made multiple tweaks to the maps themselves. He did this using the </w:delText>
        </w:r>
        <w:r w:rsidRPr="00010CA3" w:rsidDel="00D44141">
          <w:rPr>
            <w:rStyle w:val="Literal"/>
          </w:rPr>
          <w:delText>theme()</w:delText>
        </w:r>
        <w:r w:rsidDel="00D44141">
          <w:delText xml:space="preserve"> function from the </w:delText>
        </w:r>
        <w:r w:rsidRPr="00010CA3" w:rsidDel="00D44141">
          <w:rPr>
            <w:rStyle w:val="Literal"/>
          </w:rPr>
          <w:delText>ggplot2</w:delText>
        </w:r>
        <w:r w:rsidDel="00D44141">
          <w:delText xml:space="preserve"> package. One benefit of making maps with ggplot is that all of the tweaks you use when making a regular plot can be carried over to your maps as well. Many of the tweaks within the </w:delText>
        </w:r>
        <w:r w:rsidRPr="00010CA3" w:rsidDel="00D44141">
          <w:rPr>
            <w:rStyle w:val="Literal"/>
          </w:rPr>
          <w:delText>theme()</w:delText>
        </w:r>
        <w:r w:rsidDel="00D44141">
          <w:delText xml:space="preserve"> function below are similar to those seen in Chapter 2. I’m saving the map as it is now as the object </w:delText>
        </w:r>
        <w:r w:rsidRPr="00010CA3" w:rsidDel="00D44141">
          <w:rPr>
            <w:rStyle w:val="Literal"/>
          </w:rPr>
          <w:delText>map_with_legend_tweaks</w:delText>
        </w:r>
        <w:r w:rsidDel="00D44141">
          <w:delText xml:space="preserve"> so that we can add onto it below.</w:delText>
        </w:r>
      </w:del>
    </w:p>
    <w:p w14:paraId="6705C56D" w14:textId="5B9E52A4" w:rsidR="006806D4" w:rsidDel="00D44141" w:rsidRDefault="006806D4" w:rsidP="003139C0">
      <w:pPr>
        <w:pStyle w:val="HeadC"/>
        <w:rPr>
          <w:del w:id="546" w:author="David Keyes" w:date="2023-01-06T11:46:00Z"/>
        </w:rPr>
      </w:pPr>
      <w:bookmarkStart w:id="547" w:name="_Toc121914038"/>
      <w:bookmarkStart w:id="548" w:name="tweaking-the-theme-the-legend"/>
      <w:bookmarkEnd w:id="418"/>
      <w:del w:id="549" w:author="David Keyes" w:date="2023-01-06T11:46:00Z">
        <w:r w:rsidDel="00D44141">
          <w:delText xml:space="preserve">Tweaking </w:delText>
        </w:r>
        <w:r w:rsidR="00C46679" w:rsidDel="00D44141">
          <w:delText>t</w:delText>
        </w:r>
        <w:r w:rsidDel="00D44141">
          <w:delText>he Legend</w:delText>
        </w:r>
        <w:bookmarkEnd w:id="547"/>
      </w:del>
    </w:p>
    <w:p w14:paraId="6373DBEF" w14:textId="0AFAB403" w:rsidR="006806D4" w:rsidDel="00D44141" w:rsidRDefault="006806D4" w:rsidP="00010CA3">
      <w:pPr>
        <w:pStyle w:val="Body"/>
        <w:rPr>
          <w:del w:id="550" w:author="David Keyes" w:date="2023-01-06T11:46:00Z"/>
        </w:rPr>
      </w:pPr>
      <w:del w:id="551" w:author="David Keyes" w:date="2023-01-06T11:46:00Z">
        <w:r w:rsidDel="00D44141">
          <w:delText xml:space="preserve">Let’s review the changes that Abdoul Madjid made to his maps using ggplot themes. He began by applying </w:delText>
        </w:r>
        <w:r w:rsidRPr="00010CA3" w:rsidDel="00D44141">
          <w:rPr>
            <w:rStyle w:val="Literal"/>
          </w:rPr>
          <w:delText>theme_minimal()</w:delText>
        </w:r>
        <w:r w:rsidDel="00D44141">
          <w:delText xml:space="preserve"> to his map. This removes the ugly gray background that ggplot applies to plots (and maps). He then applied additional tweaks using the </w:delText>
        </w:r>
        <w:r w:rsidRPr="00010CA3" w:rsidDel="00D44141">
          <w:rPr>
            <w:rStyle w:val="Literal"/>
          </w:rPr>
          <w:delText>theme()</w:delText>
        </w:r>
        <w:r w:rsidDel="00D44141">
          <w:delText xml:space="preserve"> function. Let’s start by looking at the tweaks to the legend.</w:delText>
        </w:r>
      </w:del>
    </w:p>
    <w:p w14:paraId="6EC94AE5" w14:textId="0A0A5BC8" w:rsidR="006806D4" w:rsidDel="00D44141" w:rsidRDefault="006806D4" w:rsidP="00010CA3">
      <w:pPr>
        <w:pStyle w:val="Body"/>
        <w:rPr>
          <w:del w:id="552" w:author="David Keyes" w:date="2023-01-06T11:46:00Z"/>
        </w:rPr>
      </w:pPr>
      <w:del w:id="553" w:author="David Keyes" w:date="2023-01-06T11:46:00Z">
        <w:r w:rsidDel="00D44141">
          <w:delText xml:space="preserve">While the code in the </w:delText>
        </w:r>
        <w:r w:rsidRPr="00010CA3" w:rsidDel="00D44141">
          <w:rPr>
            <w:rStyle w:val="Literal"/>
          </w:rPr>
          <w:delText>scale_fill_discrete_sequential()</w:delText>
        </w:r>
        <w:r w:rsidDel="00D44141">
          <w:delText xml:space="preserve"> function customized individual elements </w:delText>
        </w:r>
        <w:r w:rsidRPr="00C50FCE" w:rsidDel="00D44141">
          <w:rPr>
            <w:rStyle w:val="Italic"/>
          </w:rPr>
          <w:delText>within</w:delText>
        </w:r>
        <w:r w:rsidDel="00D44141">
          <w:delText xml:space="preserve"> the legend (for example, the size of the colored squares), the code below customizes the legend as a whole. Madjid moved the legend to the top of the maps using </w:delText>
        </w:r>
        <w:r w:rsidRPr="00010CA3" w:rsidDel="00D44141">
          <w:rPr>
            <w:rStyle w:val="Literal"/>
          </w:rPr>
          <w:delText>legend.position = "top"</w:delText>
        </w:r>
        <w:r w:rsidDel="00D44141">
          <w:delText xml:space="preserve"> and added a bit of spacing around the legend with </w:delText>
        </w:r>
        <w:r w:rsidRPr="00010CA3" w:rsidDel="00D44141">
          <w:rPr>
            <w:rStyle w:val="Literal"/>
          </w:rPr>
          <w:delText>legend.box.spacing = unit(.25, "cm")</w:delText>
        </w:r>
        <w:r w:rsidDel="00D44141">
          <w:delText>.</w:delText>
        </w:r>
      </w:del>
    </w:p>
    <w:p w14:paraId="75BED471" w14:textId="3931B2A1" w:rsidR="004C6ED5" w:rsidRPr="00313FC3" w:rsidDel="00D44141" w:rsidRDefault="006806D4" w:rsidP="0058321D">
      <w:pPr>
        <w:pStyle w:val="Code"/>
        <w:rPr>
          <w:del w:id="554" w:author="David Keyes" w:date="2023-01-06T11:46:00Z"/>
        </w:rPr>
      </w:pPr>
      <w:del w:id="555" w:author="David Keyes" w:date="2023-01-06T11:46:00Z">
        <w:r w:rsidRPr="00313FC3" w:rsidDel="00D44141">
          <w:delText>map_with_legend_tweaks +</w:delText>
        </w:r>
      </w:del>
    </w:p>
    <w:p w14:paraId="65C36DA3" w14:textId="5C8E6B1D" w:rsidR="004C6ED5" w:rsidRPr="00313FC3" w:rsidDel="00D44141" w:rsidRDefault="006806D4" w:rsidP="0058321D">
      <w:pPr>
        <w:pStyle w:val="Code"/>
        <w:rPr>
          <w:del w:id="556" w:author="David Keyes" w:date="2023-01-06T11:46:00Z"/>
        </w:rPr>
      </w:pPr>
      <w:del w:id="557" w:author="David Keyes" w:date="2023-01-06T11:46:00Z">
        <w:r w:rsidRPr="00313FC3" w:rsidDel="00D44141">
          <w:delText xml:space="preserve">  theme_minimal() +</w:delText>
        </w:r>
      </w:del>
    </w:p>
    <w:p w14:paraId="03F5C944" w14:textId="283D6C02" w:rsidR="004C6ED5" w:rsidRPr="00313FC3" w:rsidDel="00D44141" w:rsidRDefault="006806D4" w:rsidP="0058321D">
      <w:pPr>
        <w:pStyle w:val="Code"/>
        <w:rPr>
          <w:del w:id="558" w:author="David Keyes" w:date="2023-01-06T11:46:00Z"/>
        </w:rPr>
      </w:pPr>
      <w:del w:id="559" w:author="David Keyes" w:date="2023-01-06T11:46:00Z">
        <w:r w:rsidRPr="00313FC3" w:rsidDel="00D44141">
          <w:delText xml:space="preserve">  theme(</w:delText>
        </w:r>
      </w:del>
    </w:p>
    <w:p w14:paraId="6190B063" w14:textId="64BA466B" w:rsidR="004C6ED5" w:rsidRPr="00313FC3" w:rsidDel="00D44141" w:rsidRDefault="006806D4" w:rsidP="0058321D">
      <w:pPr>
        <w:pStyle w:val="Code"/>
        <w:rPr>
          <w:del w:id="560" w:author="David Keyes" w:date="2023-01-06T11:46:00Z"/>
        </w:rPr>
      </w:pPr>
      <w:del w:id="561" w:author="David Keyes" w:date="2023-01-06T11:46:00Z">
        <w:r w:rsidRPr="00313FC3" w:rsidDel="00D44141">
          <w:delText xml:space="preserve">    legend.position = "top",</w:delText>
        </w:r>
      </w:del>
    </w:p>
    <w:p w14:paraId="51AC5ABC" w14:textId="0B917A92" w:rsidR="004C6ED5" w:rsidRPr="00313FC3" w:rsidDel="00D44141" w:rsidRDefault="006806D4" w:rsidP="0058321D">
      <w:pPr>
        <w:pStyle w:val="Code"/>
        <w:rPr>
          <w:del w:id="562" w:author="David Keyes" w:date="2023-01-06T11:46:00Z"/>
        </w:rPr>
      </w:pPr>
      <w:del w:id="563" w:author="David Keyes" w:date="2023-01-06T11:46:00Z">
        <w:r w:rsidRPr="00313FC3" w:rsidDel="00D44141">
          <w:delText xml:space="preserve">    legend.box.spacing = unit(.25, "cm")</w:delText>
        </w:r>
      </w:del>
    </w:p>
    <w:p w14:paraId="3B4B22AF" w14:textId="1A0A521A" w:rsidR="006806D4" w:rsidRPr="00313FC3" w:rsidDel="00D44141" w:rsidRDefault="006806D4" w:rsidP="0058321D">
      <w:pPr>
        <w:pStyle w:val="Code"/>
        <w:rPr>
          <w:del w:id="564" w:author="David Keyes" w:date="2023-01-06T11:46:00Z"/>
        </w:rPr>
      </w:pPr>
      <w:del w:id="565" w:author="David Keyes" w:date="2023-01-06T11:46:00Z">
        <w:r w:rsidRPr="00313FC3" w:rsidDel="00D44141">
          <w:delText xml:space="preserve">  )</w:delText>
        </w:r>
      </w:del>
    </w:p>
    <w:p w14:paraId="4C7E7834" w14:textId="2976FEA0" w:rsidR="006806D4" w:rsidDel="00D44141" w:rsidRDefault="006806D4" w:rsidP="00010CA3">
      <w:pPr>
        <w:pStyle w:val="Body"/>
        <w:rPr>
          <w:del w:id="566" w:author="David Keyes" w:date="2023-01-06T11:46:00Z"/>
        </w:rPr>
      </w:pPr>
      <w:del w:id="567" w:author="David Keyes" w:date="2023-01-06T11:46:00Z">
        <w:r w:rsidDel="00D44141">
          <w:delText xml:space="preserve">We can see the result of these tweaks in Figure </w:delText>
        </w:r>
        <w:r w:rsidR="0051572D" w:rsidDel="00D44141">
          <w:delText>4-1</w:delText>
        </w:r>
      </w:del>
      <w:del w:id="568" w:author="David Keyes" w:date="2023-01-03T10:19:00Z">
        <w:r w:rsidDel="00104C5F">
          <w:delText>5</w:delText>
        </w:r>
      </w:del>
      <w:del w:id="569" w:author="David Keyes" w:date="2023-01-06T11:46:00Z">
        <w:r w:rsidDel="00D44141">
          <w:delText xml:space="preserve"> below.</w:delText>
        </w:r>
      </w:del>
    </w:p>
    <w:p w14:paraId="2AD63A8F" w14:textId="2860F97B" w:rsidR="006806D4" w:rsidDel="00D44141" w:rsidRDefault="006806D4" w:rsidP="00203E9D">
      <w:pPr>
        <w:pStyle w:val="GraphicSlug"/>
        <w:rPr>
          <w:del w:id="570" w:author="David Keyes" w:date="2023-01-06T11:46:00Z"/>
        </w:rPr>
      </w:pPr>
      <w:del w:id="571" w:author="David Keyes" w:date="2023-01-06T11:46:00Z">
        <w:r w:rsidDel="00D44141">
          <w:delText>[F0401</w:delText>
        </w:r>
      </w:del>
      <w:del w:id="572" w:author="David Keyes" w:date="2023-01-03T10:19:00Z">
        <w:r w:rsidDel="00104C5F">
          <w:delText>5</w:delText>
        </w:r>
      </w:del>
      <w:del w:id="573" w:author="David Keyes" w:date="2023-01-06T11:46:00Z">
        <w:r w:rsidDel="00D44141">
          <w:delText>.pdf]</w:delText>
        </w:r>
      </w:del>
    </w:p>
    <w:p w14:paraId="7791475A" w14:textId="2BFB9CCE" w:rsidR="006806D4" w:rsidDel="00D44141" w:rsidRDefault="006806D4" w:rsidP="006806D4">
      <w:pPr>
        <w:pStyle w:val="CaptionedFigure"/>
        <w:rPr>
          <w:del w:id="574" w:author="David Keyes" w:date="2023-01-06T11:46:00Z"/>
        </w:rPr>
      </w:pPr>
      <w:del w:id="575" w:author="David Keyes" w:date="2023-01-06T11:46:00Z">
        <w:r w:rsidDel="00D44141">
          <w:rPr>
            <w:noProof/>
          </w:rPr>
          <w:drawing>
            <wp:inline distT="0" distB="0" distL="0" distR="0" wp14:anchorId="1832A410" wp14:editId="69CCC710">
              <wp:extent cx="4602684" cy="3682147"/>
              <wp:effectExtent l="0" t="0" r="0" b="0"/>
              <wp:docPr id="223" name="Picture" descr="Figure 4.15: The COVID map with additional tweaks to the legend"/>
              <wp:cNvGraphicFramePr/>
              <a:graphic xmlns:a="http://schemas.openxmlformats.org/drawingml/2006/main">
                <a:graphicData uri="http://schemas.openxmlformats.org/drawingml/2006/picture">
                  <pic:pic xmlns:pic="http://schemas.openxmlformats.org/drawingml/2006/picture">
                    <pic:nvPicPr>
                      <pic:cNvPr id="224" name="Picture" descr="maps_files/figure-docx/map-with-more-legend-tweaks-1.png"/>
                      <pic:cNvPicPr>
                        <a:picLocks noChangeAspect="1" noChangeArrowheads="1"/>
                      </pic:cNvPicPr>
                    </pic:nvPicPr>
                    <pic:blipFill>
                      <a:blip r:embed="rId21"/>
                      <a:stretch>
                        <a:fillRect/>
                      </a:stretch>
                    </pic:blipFill>
                    <pic:spPr bwMode="auto">
                      <a:xfrm>
                        <a:off x="0" y="0"/>
                        <a:ext cx="4602684" cy="3682147"/>
                      </a:xfrm>
                      <a:prstGeom prst="rect">
                        <a:avLst/>
                      </a:prstGeom>
                      <a:noFill/>
                      <a:ln w="9525">
                        <a:noFill/>
                        <a:headEnd/>
                        <a:tailEnd/>
                      </a:ln>
                    </pic:spPr>
                  </pic:pic>
                </a:graphicData>
              </a:graphic>
            </wp:inline>
          </w:drawing>
        </w:r>
      </w:del>
    </w:p>
    <w:p w14:paraId="1B6B4BDF" w14:textId="213E0A22" w:rsidR="006806D4" w:rsidDel="00D44141" w:rsidRDefault="006806D4" w:rsidP="009C4AF0">
      <w:pPr>
        <w:pStyle w:val="CaptionLine"/>
        <w:rPr>
          <w:del w:id="576" w:author="David Keyes" w:date="2023-01-06T11:46:00Z"/>
        </w:rPr>
      </w:pPr>
      <w:del w:id="577" w:author="David Keyes" w:date="2023-01-06T11:46:00Z">
        <w:r w:rsidDel="00D44141">
          <w:delText>The COVID map with additional tweaks to the legend</w:delText>
        </w:r>
      </w:del>
    </w:p>
    <w:p w14:paraId="7E4A6D5E" w14:textId="2AF58AAC" w:rsidR="006806D4" w:rsidDel="00D44141" w:rsidRDefault="006806D4" w:rsidP="00010CA3">
      <w:pPr>
        <w:pStyle w:val="Body"/>
        <w:rPr>
          <w:del w:id="578" w:author="David Keyes" w:date="2023-01-06T11:46:00Z"/>
        </w:rPr>
      </w:pPr>
      <w:del w:id="579" w:author="David Keyes" w:date="2023-01-06T11:46:00Z">
        <w:r w:rsidDel="00D44141">
          <w:delText xml:space="preserve">As I did above, I’m saving the map as it is at this point (in this case, to an object called </w:delText>
        </w:r>
        <w:r w:rsidRPr="00010CA3" w:rsidDel="00D44141">
          <w:rPr>
            <w:rStyle w:val="Literal"/>
          </w:rPr>
          <w:delText>map_with_more_legend_tweaks</w:delText>
        </w:r>
        <w:r w:rsidDel="00D44141">
          <w:delText>) to avoid having to reprint all of the code for each map (I do the same thing in the sections below).</w:delText>
        </w:r>
      </w:del>
    </w:p>
    <w:p w14:paraId="0852BAAB" w14:textId="2784CA41" w:rsidR="006806D4" w:rsidDel="00D44141" w:rsidRDefault="006806D4" w:rsidP="003139C0">
      <w:pPr>
        <w:pStyle w:val="HeadC"/>
        <w:rPr>
          <w:del w:id="580" w:author="David Keyes" w:date="2023-01-06T11:46:00Z"/>
        </w:rPr>
      </w:pPr>
      <w:bookmarkStart w:id="581" w:name="_Toc121914039"/>
      <w:bookmarkStart w:id="582" w:name="X1e48c7fad94c64ed31ea78aadb242dbdcd770a1"/>
      <w:bookmarkEnd w:id="548"/>
      <w:del w:id="583" w:author="David Keyes" w:date="2023-01-06T11:46:00Z">
        <w:r w:rsidDel="00D44141">
          <w:delText>Tweaking the Title, Caption, and Strip Text</w:delText>
        </w:r>
        <w:bookmarkEnd w:id="581"/>
      </w:del>
    </w:p>
    <w:p w14:paraId="68CFEDFD" w14:textId="3340F86C" w:rsidR="006806D4" w:rsidDel="00D44141" w:rsidRDefault="006806D4" w:rsidP="00010CA3">
      <w:pPr>
        <w:pStyle w:val="Body"/>
        <w:rPr>
          <w:del w:id="584" w:author="David Keyes" w:date="2023-01-06T11:46:00Z"/>
        </w:rPr>
      </w:pPr>
      <w:del w:id="585" w:author="David Keyes" w:date="2023-01-06T11:46:00Z">
        <w:r w:rsidDel="00D44141">
          <w:delText xml:space="preserve">Next, Madjid made tweaks to the title and caption. Below, we added the title and caption using this </w:delText>
        </w:r>
        <w:r w:rsidRPr="00010CA3" w:rsidDel="00D44141">
          <w:rPr>
            <w:rStyle w:val="Literal"/>
          </w:rPr>
          <w:delText>labs()</w:delText>
        </w:r>
        <w:r w:rsidDel="00D44141">
          <w:delText xml:space="preserve"> function. Then, we see how Madjid used the </w:delText>
        </w:r>
        <w:r w:rsidRPr="00010CA3" w:rsidDel="00D44141">
          <w:rPr>
            <w:rStyle w:val="Literal"/>
          </w:rPr>
          <w:delText>theme()</w:delText>
        </w:r>
        <w:r w:rsidDel="00D44141">
          <w:delText xml:space="preserve"> function to tweak these elements as well as the label for each map (“Jan. 01”, “Jan. 02”, and so on). He makes all text use Times New Roman and makes it a nearly black color using the hex code #111111. This sets defaults for all text elements, but Madjid also made tweaks to individual elements as well. He set the size of the title to be 2.5 times that of other text elements (</w:delText>
        </w:r>
        <w:r w:rsidRPr="00010CA3" w:rsidDel="00D44141">
          <w:rPr>
            <w:rStyle w:val="Literal"/>
          </w:rPr>
          <w:delText>size = rel(2.5)</w:delText>
        </w:r>
        <w:r w:rsidDel="00D44141">
          <w:delText>), made it bold (</w:delText>
        </w:r>
        <w:r w:rsidRPr="00010CA3" w:rsidDel="00D44141">
          <w:rPr>
            <w:rStyle w:val="Literal"/>
          </w:rPr>
          <w:delText>face = "bold"</w:delText>
        </w:r>
        <w:r w:rsidDel="00D44141">
          <w:delText>) and centered (</w:delText>
        </w:r>
        <w:r w:rsidRPr="00010CA3" w:rsidDel="00D44141">
          <w:rPr>
            <w:rStyle w:val="Literal"/>
          </w:rPr>
          <w:delText>hjust = 0.5</w:delText>
        </w:r>
        <w:r w:rsidDel="00D44141">
          <w:delText>), and added 0.25 centimeter margins on the top and bottom (</w:delText>
        </w:r>
        <w:r w:rsidRPr="00010CA3" w:rsidDel="00D44141">
          <w:rPr>
            <w:rStyle w:val="Literal"/>
          </w:rPr>
          <w:delText>hjust = 0.5, margin = margin(t = .25, b = .25, unit = "cm")</w:delText>
        </w:r>
        <w:r w:rsidDel="00D44141">
          <w:delText xml:space="preserve">). He made the same tweaks to the caption, with the exception of adjusting the font size. And finally, Abdoul Madjid adjusted the size and bolding of the individual map labels using </w:delText>
        </w:r>
        <w:r w:rsidRPr="00010CA3" w:rsidDel="00D44141">
          <w:rPr>
            <w:rStyle w:val="Literal"/>
          </w:rPr>
          <w:delText>strip.text</w:delText>
        </w:r>
        <w:r w:rsidDel="00D44141">
          <w:delText>.</w:delText>
        </w:r>
      </w:del>
    </w:p>
    <w:p w14:paraId="13A7D3A4" w14:textId="020C7C11" w:rsidR="004C6ED5" w:rsidRPr="00237DAE" w:rsidDel="00D44141" w:rsidRDefault="006806D4" w:rsidP="000476CB">
      <w:pPr>
        <w:pStyle w:val="Code"/>
        <w:rPr>
          <w:del w:id="586" w:author="David Keyes" w:date="2023-01-06T11:46:00Z"/>
        </w:rPr>
      </w:pPr>
      <w:del w:id="587" w:author="David Keyes" w:date="2023-01-06T11:46:00Z">
        <w:r w:rsidRPr="00237DAE" w:rsidDel="00D44141">
          <w:delText>map_with_more_legend_tweaks +</w:delText>
        </w:r>
      </w:del>
    </w:p>
    <w:p w14:paraId="449AEAA5" w14:textId="0CD89B06" w:rsidR="004C6ED5" w:rsidRPr="00237DAE" w:rsidDel="00D44141" w:rsidRDefault="006806D4" w:rsidP="000476CB">
      <w:pPr>
        <w:pStyle w:val="Code"/>
        <w:rPr>
          <w:del w:id="588" w:author="David Keyes" w:date="2023-01-06T11:46:00Z"/>
        </w:rPr>
      </w:pPr>
      <w:del w:id="589" w:author="David Keyes" w:date="2023-01-06T11:46:00Z">
        <w:r w:rsidRPr="00237DAE" w:rsidDel="00D44141">
          <w:delText xml:space="preserve">  labs(title = "2021 · A pandemic year",</w:delText>
        </w:r>
      </w:del>
    </w:p>
    <w:p w14:paraId="4EF88868" w14:textId="19A94291" w:rsidR="004C6ED5" w:rsidRPr="00237DAE" w:rsidDel="00D44141" w:rsidRDefault="006806D4" w:rsidP="00471D30">
      <w:pPr>
        <w:pStyle w:val="Code"/>
        <w:rPr>
          <w:del w:id="590" w:author="David Keyes" w:date="2023-01-06T11:46:00Z"/>
        </w:rPr>
      </w:pPr>
      <w:del w:id="591" w:author="David Keyes" w:date="2023-01-06T11:46:00Z">
        <w:r w:rsidRPr="00237DAE" w:rsidDel="00D44141">
          <w:delText xml:space="preserve">       caption = "Incidence rates are calculated for 100,000 people in each state. Inspired from a graphic in the DIE ZEIT newspaper of November 18, 2021. Data from NY Times · Tidytuesday Week-1 2022 · Abdoul ISSA BIDA.") +</w:delText>
        </w:r>
      </w:del>
    </w:p>
    <w:p w14:paraId="208C76CF" w14:textId="6FB7CD1C" w:rsidR="004C6ED5" w:rsidRPr="00237DAE" w:rsidDel="00D44141" w:rsidRDefault="006806D4" w:rsidP="000476CB">
      <w:pPr>
        <w:pStyle w:val="Code"/>
        <w:rPr>
          <w:del w:id="592" w:author="David Keyes" w:date="2023-01-06T11:46:00Z"/>
        </w:rPr>
      </w:pPr>
      <w:del w:id="593" w:author="David Keyes" w:date="2023-01-06T11:46:00Z">
        <w:r w:rsidRPr="00237DAE" w:rsidDel="00D44141">
          <w:delText xml:space="preserve">  theme(</w:delText>
        </w:r>
      </w:del>
    </w:p>
    <w:p w14:paraId="460976A1" w14:textId="66BDD447" w:rsidR="004C6ED5" w:rsidRPr="00237DAE" w:rsidDel="00D44141" w:rsidRDefault="006806D4" w:rsidP="000476CB">
      <w:pPr>
        <w:pStyle w:val="Code"/>
        <w:rPr>
          <w:del w:id="594" w:author="David Keyes" w:date="2023-01-06T11:46:00Z"/>
        </w:rPr>
      </w:pPr>
      <w:del w:id="595" w:author="David Keyes" w:date="2023-01-06T11:46:00Z">
        <w:r w:rsidRPr="00237DAE" w:rsidDel="00D44141">
          <w:delText xml:space="preserve">    text = element_text(family = "Times New Roman", </w:delText>
        </w:r>
      </w:del>
    </w:p>
    <w:p w14:paraId="75642063" w14:textId="6CCACA03" w:rsidR="004C6ED5" w:rsidRPr="00237DAE" w:rsidDel="00D44141" w:rsidRDefault="006806D4" w:rsidP="000476CB">
      <w:pPr>
        <w:pStyle w:val="Code"/>
        <w:rPr>
          <w:del w:id="596" w:author="David Keyes" w:date="2023-01-06T11:46:00Z"/>
        </w:rPr>
      </w:pPr>
      <w:del w:id="597" w:author="David Keyes" w:date="2023-01-06T11:46:00Z">
        <w:r w:rsidRPr="00237DAE" w:rsidDel="00D44141">
          <w:delText xml:space="preserve">                        color = "#111111"),</w:delText>
        </w:r>
      </w:del>
    </w:p>
    <w:p w14:paraId="0BAFF2B3" w14:textId="431D35F6" w:rsidR="004C6ED5" w:rsidRPr="00237DAE" w:rsidDel="00D44141" w:rsidRDefault="006806D4" w:rsidP="000476CB">
      <w:pPr>
        <w:pStyle w:val="Code"/>
        <w:rPr>
          <w:del w:id="598" w:author="David Keyes" w:date="2023-01-06T11:46:00Z"/>
        </w:rPr>
      </w:pPr>
      <w:del w:id="599" w:author="David Keyes" w:date="2023-01-06T11:46:00Z">
        <w:r w:rsidRPr="00237DAE" w:rsidDel="00D44141">
          <w:delText xml:space="preserve">    plot.title = element_text(</w:delText>
        </w:r>
      </w:del>
    </w:p>
    <w:p w14:paraId="7A6D9128" w14:textId="295E0670" w:rsidR="004C6ED5" w:rsidRPr="00237DAE" w:rsidDel="00D44141" w:rsidRDefault="006806D4" w:rsidP="000476CB">
      <w:pPr>
        <w:pStyle w:val="Code"/>
        <w:rPr>
          <w:del w:id="600" w:author="David Keyes" w:date="2023-01-06T11:46:00Z"/>
        </w:rPr>
      </w:pPr>
      <w:del w:id="601" w:author="David Keyes" w:date="2023-01-06T11:46:00Z">
        <w:r w:rsidRPr="00237DAE" w:rsidDel="00D44141">
          <w:delText xml:space="preserve">      size = rel(2.5),</w:delText>
        </w:r>
      </w:del>
    </w:p>
    <w:p w14:paraId="7586A0A9" w14:textId="37999A97" w:rsidR="004C6ED5" w:rsidRPr="00237DAE" w:rsidDel="00D44141" w:rsidRDefault="006806D4" w:rsidP="000476CB">
      <w:pPr>
        <w:pStyle w:val="Code"/>
        <w:rPr>
          <w:del w:id="602" w:author="David Keyes" w:date="2023-01-06T11:46:00Z"/>
        </w:rPr>
      </w:pPr>
      <w:del w:id="603" w:author="David Keyes" w:date="2023-01-06T11:46:00Z">
        <w:r w:rsidRPr="00237DAE" w:rsidDel="00D44141">
          <w:delText xml:space="preserve">      face = "bold",</w:delText>
        </w:r>
      </w:del>
    </w:p>
    <w:p w14:paraId="343B1AA3" w14:textId="2E506766" w:rsidR="004C6ED5" w:rsidRPr="00237DAE" w:rsidDel="00D44141" w:rsidRDefault="006806D4" w:rsidP="000476CB">
      <w:pPr>
        <w:pStyle w:val="Code"/>
        <w:rPr>
          <w:del w:id="604" w:author="David Keyes" w:date="2023-01-06T11:46:00Z"/>
        </w:rPr>
      </w:pPr>
      <w:del w:id="605" w:author="David Keyes" w:date="2023-01-06T11:46:00Z">
        <w:r w:rsidRPr="00237DAE" w:rsidDel="00D44141">
          <w:delText xml:space="preserve">      hjust = 0.5,</w:delText>
        </w:r>
      </w:del>
    </w:p>
    <w:p w14:paraId="084D5BD3" w14:textId="32B0C699" w:rsidR="004C6ED5" w:rsidRPr="00237DAE" w:rsidDel="00D44141" w:rsidRDefault="006806D4" w:rsidP="000476CB">
      <w:pPr>
        <w:pStyle w:val="Code"/>
        <w:rPr>
          <w:del w:id="606" w:author="David Keyes" w:date="2023-01-06T11:46:00Z"/>
        </w:rPr>
      </w:pPr>
      <w:del w:id="607" w:author="David Keyes" w:date="2023-01-06T11:46:00Z">
        <w:r w:rsidRPr="00237DAE" w:rsidDel="00D44141">
          <w:delText xml:space="preserve">      margin = margin(t = .25, </w:delText>
        </w:r>
      </w:del>
    </w:p>
    <w:p w14:paraId="15FACCE0" w14:textId="4F12E83E" w:rsidR="004C6ED5" w:rsidRPr="00237DAE" w:rsidDel="00D44141" w:rsidRDefault="006806D4" w:rsidP="000476CB">
      <w:pPr>
        <w:pStyle w:val="Code"/>
        <w:rPr>
          <w:del w:id="608" w:author="David Keyes" w:date="2023-01-06T11:46:00Z"/>
        </w:rPr>
      </w:pPr>
      <w:del w:id="609" w:author="David Keyes" w:date="2023-01-06T11:46:00Z">
        <w:r w:rsidRPr="00237DAE" w:rsidDel="00D44141">
          <w:delText xml:space="preserve">                      b = .25, </w:delText>
        </w:r>
      </w:del>
    </w:p>
    <w:p w14:paraId="7AC7D844" w14:textId="7F8CA6C9" w:rsidR="004C6ED5" w:rsidRPr="00237DAE" w:rsidDel="00D44141" w:rsidRDefault="006806D4" w:rsidP="000476CB">
      <w:pPr>
        <w:pStyle w:val="Code"/>
        <w:rPr>
          <w:del w:id="610" w:author="David Keyes" w:date="2023-01-06T11:46:00Z"/>
        </w:rPr>
      </w:pPr>
      <w:del w:id="611" w:author="David Keyes" w:date="2023-01-06T11:46:00Z">
        <w:r w:rsidRPr="00237DAE" w:rsidDel="00D44141">
          <w:delText xml:space="preserve">                      unit = "cm")</w:delText>
        </w:r>
      </w:del>
    </w:p>
    <w:p w14:paraId="7ABE193D" w14:textId="3616B84D" w:rsidR="004C6ED5" w:rsidRPr="00237DAE" w:rsidDel="00D44141" w:rsidRDefault="006806D4" w:rsidP="000476CB">
      <w:pPr>
        <w:pStyle w:val="Code"/>
        <w:rPr>
          <w:del w:id="612" w:author="David Keyes" w:date="2023-01-06T11:46:00Z"/>
        </w:rPr>
      </w:pPr>
      <w:del w:id="613" w:author="David Keyes" w:date="2023-01-06T11:46:00Z">
        <w:r w:rsidRPr="00237DAE" w:rsidDel="00D44141">
          <w:delText xml:space="preserve">    ),</w:delText>
        </w:r>
      </w:del>
    </w:p>
    <w:p w14:paraId="1837AD80" w14:textId="14B96B25" w:rsidR="004C6ED5" w:rsidRPr="00237DAE" w:rsidDel="00D44141" w:rsidRDefault="006806D4" w:rsidP="000476CB">
      <w:pPr>
        <w:pStyle w:val="Code"/>
        <w:rPr>
          <w:del w:id="614" w:author="David Keyes" w:date="2023-01-06T11:46:00Z"/>
        </w:rPr>
      </w:pPr>
      <w:del w:id="615" w:author="David Keyes" w:date="2023-01-06T11:46:00Z">
        <w:r w:rsidRPr="00237DAE" w:rsidDel="00D44141">
          <w:delText xml:space="preserve">    plot.caption = element_text(</w:delText>
        </w:r>
      </w:del>
    </w:p>
    <w:p w14:paraId="64B6624E" w14:textId="28670634" w:rsidR="004C6ED5" w:rsidRPr="00237DAE" w:rsidDel="00D44141" w:rsidRDefault="006806D4" w:rsidP="000476CB">
      <w:pPr>
        <w:pStyle w:val="Code"/>
        <w:rPr>
          <w:del w:id="616" w:author="David Keyes" w:date="2023-01-06T11:46:00Z"/>
        </w:rPr>
      </w:pPr>
      <w:del w:id="617" w:author="David Keyes" w:date="2023-01-06T11:46:00Z">
        <w:r w:rsidRPr="00237DAE" w:rsidDel="00D44141">
          <w:delText xml:space="preserve">      hjust = .5,</w:delText>
        </w:r>
      </w:del>
    </w:p>
    <w:p w14:paraId="7433C866" w14:textId="41DC9DEE" w:rsidR="004C6ED5" w:rsidRPr="00237DAE" w:rsidDel="00D44141" w:rsidRDefault="006806D4" w:rsidP="000476CB">
      <w:pPr>
        <w:pStyle w:val="Code"/>
        <w:rPr>
          <w:del w:id="618" w:author="David Keyes" w:date="2023-01-06T11:46:00Z"/>
        </w:rPr>
      </w:pPr>
      <w:del w:id="619" w:author="David Keyes" w:date="2023-01-06T11:46:00Z">
        <w:r w:rsidRPr="00237DAE" w:rsidDel="00D44141">
          <w:delText xml:space="preserve">      face = "bold",</w:delText>
        </w:r>
      </w:del>
    </w:p>
    <w:p w14:paraId="5372861A" w14:textId="65A4D4D8" w:rsidR="004C6ED5" w:rsidRPr="00237DAE" w:rsidDel="00D44141" w:rsidRDefault="006806D4" w:rsidP="000476CB">
      <w:pPr>
        <w:pStyle w:val="Code"/>
        <w:rPr>
          <w:del w:id="620" w:author="David Keyes" w:date="2023-01-06T11:46:00Z"/>
        </w:rPr>
      </w:pPr>
      <w:del w:id="621" w:author="David Keyes" w:date="2023-01-06T11:46:00Z">
        <w:r w:rsidRPr="00237DAE" w:rsidDel="00D44141">
          <w:delText xml:space="preserve">      margin = margin(t = .25, </w:delText>
        </w:r>
      </w:del>
    </w:p>
    <w:p w14:paraId="7C45D9C7" w14:textId="6000239D" w:rsidR="004C6ED5" w:rsidRPr="00237DAE" w:rsidDel="00D44141" w:rsidRDefault="006806D4" w:rsidP="000476CB">
      <w:pPr>
        <w:pStyle w:val="Code"/>
        <w:rPr>
          <w:del w:id="622" w:author="David Keyes" w:date="2023-01-06T11:46:00Z"/>
        </w:rPr>
      </w:pPr>
      <w:del w:id="623" w:author="David Keyes" w:date="2023-01-06T11:46:00Z">
        <w:r w:rsidRPr="00237DAE" w:rsidDel="00D44141">
          <w:delText xml:space="preserve">                      b = .25, </w:delText>
        </w:r>
      </w:del>
    </w:p>
    <w:p w14:paraId="5D122579" w14:textId="776C1D74" w:rsidR="004C6ED5" w:rsidRPr="00237DAE" w:rsidDel="00D44141" w:rsidRDefault="006806D4" w:rsidP="000476CB">
      <w:pPr>
        <w:pStyle w:val="Code"/>
        <w:rPr>
          <w:del w:id="624" w:author="David Keyes" w:date="2023-01-06T11:46:00Z"/>
        </w:rPr>
      </w:pPr>
      <w:del w:id="625" w:author="David Keyes" w:date="2023-01-06T11:46:00Z">
        <w:r w:rsidRPr="00237DAE" w:rsidDel="00D44141">
          <w:delText xml:space="preserve">                      unit = "cm")),</w:delText>
        </w:r>
      </w:del>
    </w:p>
    <w:p w14:paraId="23A02FE0" w14:textId="2F82B489" w:rsidR="004C6ED5" w:rsidRPr="00237DAE" w:rsidDel="00D44141" w:rsidRDefault="006806D4" w:rsidP="000476CB">
      <w:pPr>
        <w:pStyle w:val="Code"/>
        <w:rPr>
          <w:del w:id="626" w:author="David Keyes" w:date="2023-01-06T11:46:00Z"/>
        </w:rPr>
      </w:pPr>
      <w:del w:id="627" w:author="David Keyes" w:date="2023-01-06T11:46:00Z">
        <w:r w:rsidRPr="00237DAE" w:rsidDel="00D44141">
          <w:delText xml:space="preserve">    strip.text = element_text(size = rel(0.75), </w:delText>
        </w:r>
      </w:del>
    </w:p>
    <w:p w14:paraId="2A014487" w14:textId="00A140B4" w:rsidR="004C6ED5" w:rsidRPr="00237DAE" w:rsidDel="00D44141" w:rsidRDefault="006806D4" w:rsidP="000476CB">
      <w:pPr>
        <w:pStyle w:val="Code"/>
        <w:rPr>
          <w:del w:id="628" w:author="David Keyes" w:date="2023-01-06T11:46:00Z"/>
        </w:rPr>
      </w:pPr>
      <w:del w:id="629" w:author="David Keyes" w:date="2023-01-06T11:46:00Z">
        <w:r w:rsidRPr="00237DAE" w:rsidDel="00D44141">
          <w:delText xml:space="preserve">                              face = "bold")</w:delText>
        </w:r>
      </w:del>
    </w:p>
    <w:p w14:paraId="0BE9E1C6" w14:textId="291FD99F" w:rsidR="006806D4" w:rsidRPr="00237DAE" w:rsidDel="00D44141" w:rsidRDefault="006806D4" w:rsidP="000476CB">
      <w:pPr>
        <w:pStyle w:val="Code"/>
        <w:rPr>
          <w:del w:id="630" w:author="David Keyes" w:date="2023-01-06T11:46:00Z"/>
        </w:rPr>
      </w:pPr>
      <w:del w:id="631" w:author="David Keyes" w:date="2023-01-06T11:46:00Z">
        <w:r w:rsidRPr="00237DAE" w:rsidDel="00D44141">
          <w:delText xml:space="preserve">  )</w:delText>
        </w:r>
      </w:del>
    </w:p>
    <w:p w14:paraId="26871AC2" w14:textId="61139F08" w:rsidR="006806D4" w:rsidDel="00D44141" w:rsidRDefault="006806D4" w:rsidP="00010CA3">
      <w:pPr>
        <w:pStyle w:val="Body"/>
        <w:rPr>
          <w:del w:id="632" w:author="David Keyes" w:date="2023-01-06T11:46:00Z"/>
        </w:rPr>
      </w:pPr>
      <w:del w:id="633" w:author="David Keyes" w:date="2023-01-06T11:46:00Z">
        <w:r w:rsidDel="00D44141">
          <w:delText xml:space="preserve">The resulting map shows up in Figure </w:delText>
        </w:r>
        <w:r w:rsidR="0051572D" w:rsidDel="00D44141">
          <w:delText>4-1</w:delText>
        </w:r>
      </w:del>
      <w:del w:id="634" w:author="David Keyes" w:date="2023-01-03T10:20:00Z">
        <w:r w:rsidDel="00A71139">
          <w:delText>6</w:delText>
        </w:r>
      </w:del>
      <w:del w:id="635" w:author="David Keyes" w:date="2023-01-06T11:46:00Z">
        <w:r w:rsidDel="00D44141">
          <w:delText xml:space="preserve"> below.</w:delText>
        </w:r>
      </w:del>
    </w:p>
    <w:p w14:paraId="281A564D" w14:textId="23BFCFAA" w:rsidR="006806D4" w:rsidDel="00D44141" w:rsidRDefault="006806D4" w:rsidP="00203E9D">
      <w:pPr>
        <w:pStyle w:val="GraphicSlug"/>
        <w:rPr>
          <w:del w:id="636" w:author="David Keyes" w:date="2023-01-06T11:46:00Z"/>
        </w:rPr>
      </w:pPr>
      <w:del w:id="637" w:author="David Keyes" w:date="2023-01-06T11:46:00Z">
        <w:r w:rsidRPr="00203E9D" w:rsidDel="00D44141">
          <w:delText>[F</w:delText>
        </w:r>
        <w:r w:rsidDel="00D44141">
          <w:delText>0401</w:delText>
        </w:r>
      </w:del>
      <w:del w:id="638" w:author="David Keyes" w:date="2023-01-03T10:20:00Z">
        <w:r w:rsidDel="00A71139">
          <w:delText>6</w:delText>
        </w:r>
      </w:del>
      <w:del w:id="639" w:author="David Keyes" w:date="2023-01-06T11:46:00Z">
        <w:r w:rsidDel="00D44141">
          <w:delText>.pdf]</w:delText>
        </w:r>
      </w:del>
    </w:p>
    <w:p w14:paraId="156D88F0" w14:textId="418A49E8" w:rsidR="006806D4" w:rsidDel="00D44141" w:rsidRDefault="006806D4" w:rsidP="006806D4">
      <w:pPr>
        <w:pStyle w:val="CaptionedFigure"/>
        <w:rPr>
          <w:del w:id="640" w:author="David Keyes" w:date="2023-01-06T11:46:00Z"/>
        </w:rPr>
      </w:pPr>
      <w:del w:id="641" w:author="David Keyes" w:date="2023-01-06T11:46:00Z">
        <w:r w:rsidDel="00D44141">
          <w:rPr>
            <w:noProof/>
          </w:rPr>
          <w:drawing>
            <wp:inline distT="0" distB="0" distL="0" distR="0" wp14:anchorId="6FFDA091" wp14:editId="7005C479">
              <wp:extent cx="4602684" cy="3682147"/>
              <wp:effectExtent l="0" t="0" r="0" b="0"/>
              <wp:docPr id="227" name="Picture" descr="Figure 4.16: The COVID map with tweaks to the title, captions, and strip text"/>
              <wp:cNvGraphicFramePr/>
              <a:graphic xmlns:a="http://schemas.openxmlformats.org/drawingml/2006/main">
                <a:graphicData uri="http://schemas.openxmlformats.org/drawingml/2006/picture">
                  <pic:pic xmlns:pic="http://schemas.openxmlformats.org/drawingml/2006/picture">
                    <pic:nvPicPr>
                      <pic:cNvPr id="228" name="Picture" descr="maps_files/figure-docx/map-with-text-tweaks-1.png"/>
                      <pic:cNvPicPr>
                        <a:picLocks noChangeAspect="1" noChangeArrowheads="1"/>
                      </pic:cNvPicPr>
                    </pic:nvPicPr>
                    <pic:blipFill>
                      <a:blip r:embed="rId22"/>
                      <a:stretch>
                        <a:fillRect/>
                      </a:stretch>
                    </pic:blipFill>
                    <pic:spPr bwMode="auto">
                      <a:xfrm>
                        <a:off x="0" y="0"/>
                        <a:ext cx="4602684" cy="3682147"/>
                      </a:xfrm>
                      <a:prstGeom prst="rect">
                        <a:avLst/>
                      </a:prstGeom>
                      <a:noFill/>
                      <a:ln w="9525">
                        <a:noFill/>
                        <a:headEnd/>
                        <a:tailEnd/>
                      </a:ln>
                    </pic:spPr>
                  </pic:pic>
                </a:graphicData>
              </a:graphic>
            </wp:inline>
          </w:drawing>
        </w:r>
      </w:del>
    </w:p>
    <w:p w14:paraId="262B252C" w14:textId="1369757E" w:rsidR="006806D4" w:rsidDel="00D44141" w:rsidRDefault="006806D4" w:rsidP="009C4AF0">
      <w:pPr>
        <w:pStyle w:val="CaptionLine"/>
        <w:rPr>
          <w:del w:id="642" w:author="David Keyes" w:date="2023-01-06T11:46:00Z"/>
        </w:rPr>
      </w:pPr>
      <w:del w:id="643" w:author="David Keyes" w:date="2023-01-06T11:46:00Z">
        <w:r w:rsidDel="00D44141">
          <w:delText>The COVID map with tweaks to the title, captions, and strip text</w:delText>
        </w:r>
      </w:del>
    </w:p>
    <w:p w14:paraId="603DD57C" w14:textId="0DCF3967" w:rsidR="006806D4" w:rsidDel="00D44141" w:rsidRDefault="006806D4" w:rsidP="003139C0">
      <w:pPr>
        <w:pStyle w:val="HeadC"/>
        <w:rPr>
          <w:del w:id="644" w:author="David Keyes" w:date="2023-01-06T11:46:00Z"/>
        </w:rPr>
      </w:pPr>
      <w:bookmarkStart w:id="645" w:name="_Toc121914040"/>
      <w:bookmarkStart w:id="646" w:name="X1015a8524fff40786fd3e435b96062a008e3075"/>
      <w:bookmarkEnd w:id="582"/>
      <w:del w:id="647" w:author="David Keyes" w:date="2023-01-06T11:46:00Z">
        <w:r w:rsidDel="00D44141">
          <w:delText>Tweaking Grid Lines and Axis Text</w:delText>
        </w:r>
        <w:bookmarkEnd w:id="645"/>
      </w:del>
    </w:p>
    <w:p w14:paraId="3F33E158" w14:textId="3D002E3D" w:rsidR="006806D4" w:rsidDel="00D44141" w:rsidRDefault="006806D4" w:rsidP="00010CA3">
      <w:pPr>
        <w:pStyle w:val="Body"/>
        <w:rPr>
          <w:del w:id="648" w:author="David Keyes" w:date="2023-01-06T11:46:00Z"/>
        </w:rPr>
      </w:pPr>
      <w:del w:id="649" w:author="David Keyes" w:date="2023-01-06T11:46:00Z">
        <w:r w:rsidDel="00D44141">
          <w:delText xml:space="preserve">Our map is looking good! Just a few tweaks left to get it close to Abdoul Madjid’s original. By default, maps made with the </w:delText>
        </w:r>
        <w:r w:rsidRPr="00010CA3" w:rsidDel="00D44141">
          <w:rPr>
            <w:rStyle w:val="Literal"/>
          </w:rPr>
          <w:delText>geom_sf()</w:delText>
        </w:r>
        <w:r w:rsidDel="00D44141">
          <w:delText xml:space="preserve"> function have axis text and lines to show longitude and latitude. Madjid removed them using the </w:delText>
        </w:r>
        <w:r w:rsidRPr="00010CA3" w:rsidDel="00D44141">
          <w:rPr>
            <w:rStyle w:val="Literal"/>
          </w:rPr>
          <w:delText>element_blank()</w:delText>
        </w:r>
        <w:r w:rsidDel="00D44141">
          <w:delText xml:space="preserve"> function on </w:delText>
        </w:r>
        <w:r w:rsidRPr="00010CA3" w:rsidDel="00D44141">
          <w:rPr>
            <w:rStyle w:val="Literal"/>
          </w:rPr>
          <w:delText>panel.grid</w:delText>
        </w:r>
        <w:r w:rsidDel="00D44141">
          <w:delText xml:space="preserve"> and </w:delText>
        </w:r>
        <w:r w:rsidRPr="00010CA3" w:rsidDel="00D44141">
          <w:rPr>
            <w:rStyle w:val="Literal"/>
          </w:rPr>
          <w:delText>axis.text</w:delText>
        </w:r>
        <w:r w:rsidDel="00D44141">
          <w:delText>.</w:delText>
        </w:r>
      </w:del>
    </w:p>
    <w:p w14:paraId="0194A35C" w14:textId="0EAA37BF" w:rsidR="004C6ED5" w:rsidRPr="00063792" w:rsidDel="00D44141" w:rsidRDefault="006806D4" w:rsidP="00C621CB">
      <w:pPr>
        <w:pStyle w:val="Code"/>
        <w:rPr>
          <w:del w:id="650" w:author="David Keyes" w:date="2023-01-06T11:46:00Z"/>
        </w:rPr>
      </w:pPr>
      <w:del w:id="651" w:author="David Keyes" w:date="2023-01-06T11:46:00Z">
        <w:r w:rsidRPr="00063792" w:rsidDel="00D44141">
          <w:delText>map_with_text_tweaks +</w:delText>
        </w:r>
      </w:del>
    </w:p>
    <w:p w14:paraId="7A5823AE" w14:textId="50EDBC5B" w:rsidR="004C6ED5" w:rsidRPr="00063792" w:rsidDel="00D44141" w:rsidRDefault="006806D4" w:rsidP="00C621CB">
      <w:pPr>
        <w:pStyle w:val="Code"/>
        <w:rPr>
          <w:del w:id="652" w:author="David Keyes" w:date="2023-01-06T11:46:00Z"/>
        </w:rPr>
      </w:pPr>
      <w:del w:id="653" w:author="David Keyes" w:date="2023-01-06T11:46:00Z">
        <w:r w:rsidRPr="00063792" w:rsidDel="00D44141">
          <w:delText xml:space="preserve">  theme(</w:delText>
        </w:r>
      </w:del>
    </w:p>
    <w:p w14:paraId="02679F0E" w14:textId="35406A81" w:rsidR="004C6ED5" w:rsidRPr="00063792" w:rsidDel="00D44141" w:rsidRDefault="006806D4" w:rsidP="00C621CB">
      <w:pPr>
        <w:pStyle w:val="Code"/>
        <w:rPr>
          <w:del w:id="654" w:author="David Keyes" w:date="2023-01-06T11:46:00Z"/>
        </w:rPr>
      </w:pPr>
      <w:del w:id="655" w:author="David Keyes" w:date="2023-01-06T11:46:00Z">
        <w:r w:rsidRPr="00063792" w:rsidDel="00D44141">
          <w:delText xml:space="preserve">    panel.grid = element_blank(),</w:delText>
        </w:r>
      </w:del>
    </w:p>
    <w:p w14:paraId="23841BC7" w14:textId="2D1222A3" w:rsidR="004C6ED5" w:rsidRPr="00063792" w:rsidDel="00D44141" w:rsidRDefault="006806D4" w:rsidP="00C621CB">
      <w:pPr>
        <w:pStyle w:val="Code"/>
        <w:rPr>
          <w:del w:id="656" w:author="David Keyes" w:date="2023-01-06T11:46:00Z"/>
        </w:rPr>
      </w:pPr>
      <w:del w:id="657" w:author="David Keyes" w:date="2023-01-06T11:46:00Z">
        <w:r w:rsidRPr="00063792" w:rsidDel="00D44141">
          <w:delText xml:space="preserve">    axis.text = element_blank()</w:delText>
        </w:r>
      </w:del>
    </w:p>
    <w:p w14:paraId="4458CB01" w14:textId="23AB8813" w:rsidR="006806D4" w:rsidRPr="00063792" w:rsidDel="00D44141" w:rsidRDefault="006806D4" w:rsidP="00C621CB">
      <w:pPr>
        <w:pStyle w:val="Code"/>
        <w:rPr>
          <w:del w:id="658" w:author="David Keyes" w:date="2023-01-06T11:46:00Z"/>
        </w:rPr>
      </w:pPr>
      <w:del w:id="659" w:author="David Keyes" w:date="2023-01-06T11:46:00Z">
        <w:r w:rsidRPr="00063792" w:rsidDel="00D44141">
          <w:delText xml:space="preserve">  )</w:delText>
        </w:r>
      </w:del>
    </w:p>
    <w:p w14:paraId="1D70BDA2" w14:textId="2E3F53C5" w:rsidR="006806D4" w:rsidDel="00D44141" w:rsidRDefault="006806D4" w:rsidP="00010CA3">
      <w:pPr>
        <w:pStyle w:val="Body"/>
        <w:rPr>
          <w:del w:id="660" w:author="David Keyes" w:date="2023-01-06T11:46:00Z"/>
        </w:rPr>
      </w:pPr>
      <w:del w:id="661" w:author="David Keyes" w:date="2023-01-06T11:46:00Z">
        <w:r w:rsidDel="00D44141">
          <w:delText xml:space="preserve">The result, seen in Figure </w:delText>
        </w:r>
        <w:r w:rsidR="0051572D" w:rsidDel="00D44141">
          <w:delText>4-1</w:delText>
        </w:r>
      </w:del>
      <w:del w:id="662" w:author="David Keyes" w:date="2023-01-03T10:21:00Z">
        <w:r w:rsidDel="006656B6">
          <w:delText>7</w:delText>
        </w:r>
      </w:del>
      <w:del w:id="663" w:author="David Keyes" w:date="2023-01-06T11:46:00Z">
        <w:r w:rsidDel="00D44141">
          <w:delText>, is a much nicer-looking set of maps.</w:delText>
        </w:r>
      </w:del>
    </w:p>
    <w:p w14:paraId="0927A248" w14:textId="6BD9D116" w:rsidR="006806D4" w:rsidDel="00D44141" w:rsidRDefault="006806D4" w:rsidP="00203E9D">
      <w:pPr>
        <w:pStyle w:val="GraphicSlug"/>
        <w:rPr>
          <w:del w:id="664" w:author="David Keyes" w:date="2023-01-06T11:46:00Z"/>
        </w:rPr>
      </w:pPr>
      <w:del w:id="665" w:author="David Keyes" w:date="2023-01-06T11:46:00Z">
        <w:r w:rsidDel="00D44141">
          <w:delText>[F0401</w:delText>
        </w:r>
      </w:del>
      <w:del w:id="666" w:author="David Keyes" w:date="2023-01-03T10:21:00Z">
        <w:r w:rsidDel="006656B6">
          <w:delText>7</w:delText>
        </w:r>
      </w:del>
      <w:del w:id="667" w:author="David Keyes" w:date="2023-01-06T11:46:00Z">
        <w:r w:rsidDel="00D44141">
          <w:delText>.pdf]</w:delText>
        </w:r>
      </w:del>
    </w:p>
    <w:p w14:paraId="508960FF" w14:textId="44302C3A" w:rsidR="006806D4" w:rsidDel="00D44141" w:rsidRDefault="006806D4" w:rsidP="006806D4">
      <w:pPr>
        <w:pStyle w:val="CaptionedFigure"/>
        <w:rPr>
          <w:del w:id="668" w:author="David Keyes" w:date="2023-01-06T11:46:00Z"/>
        </w:rPr>
      </w:pPr>
      <w:del w:id="669" w:author="David Keyes" w:date="2023-01-06T11:46:00Z">
        <w:r w:rsidDel="00D44141">
          <w:rPr>
            <w:noProof/>
          </w:rPr>
          <w:drawing>
            <wp:inline distT="0" distB="0" distL="0" distR="0" wp14:anchorId="284F4215" wp14:editId="03A6D74E">
              <wp:extent cx="4602684" cy="3682147"/>
              <wp:effectExtent l="0" t="0" r="0" b="0"/>
              <wp:docPr id="231" name="Picture" descr="Figure 4.17: The COVID map without the grid lines and axis text"/>
              <wp:cNvGraphicFramePr/>
              <a:graphic xmlns:a="http://schemas.openxmlformats.org/drawingml/2006/main">
                <a:graphicData uri="http://schemas.openxmlformats.org/drawingml/2006/picture">
                  <pic:pic xmlns:pic="http://schemas.openxmlformats.org/drawingml/2006/picture">
                    <pic:nvPicPr>
                      <pic:cNvPr id="232" name="Picture" descr="maps_files/figure-docx/map-with-grid-tweaks-1.png"/>
                      <pic:cNvPicPr>
                        <a:picLocks noChangeAspect="1" noChangeArrowheads="1"/>
                      </pic:cNvPicPr>
                    </pic:nvPicPr>
                    <pic:blipFill>
                      <a:blip r:embed="rId23"/>
                      <a:stretch>
                        <a:fillRect/>
                      </a:stretch>
                    </pic:blipFill>
                    <pic:spPr bwMode="auto">
                      <a:xfrm>
                        <a:off x="0" y="0"/>
                        <a:ext cx="4602684" cy="3682147"/>
                      </a:xfrm>
                      <a:prstGeom prst="rect">
                        <a:avLst/>
                      </a:prstGeom>
                      <a:noFill/>
                      <a:ln w="9525">
                        <a:noFill/>
                        <a:headEnd/>
                        <a:tailEnd/>
                      </a:ln>
                    </pic:spPr>
                  </pic:pic>
                </a:graphicData>
              </a:graphic>
            </wp:inline>
          </w:drawing>
        </w:r>
      </w:del>
    </w:p>
    <w:p w14:paraId="415B035C" w14:textId="16F9AE8D" w:rsidR="006806D4" w:rsidDel="00D44141" w:rsidRDefault="006806D4" w:rsidP="009C4AF0">
      <w:pPr>
        <w:pStyle w:val="CaptionLine"/>
        <w:rPr>
          <w:del w:id="670" w:author="David Keyes" w:date="2023-01-06T11:46:00Z"/>
        </w:rPr>
      </w:pPr>
      <w:del w:id="671" w:author="David Keyes" w:date="2023-01-06T11:46:00Z">
        <w:r w:rsidDel="00D44141">
          <w:delText>The COVID map without the grid lines and axis text</w:delText>
        </w:r>
      </w:del>
    </w:p>
    <w:p w14:paraId="5B9CA967" w14:textId="2C6C5215" w:rsidR="006806D4" w:rsidDel="00D44141" w:rsidRDefault="006806D4" w:rsidP="003139C0">
      <w:pPr>
        <w:pStyle w:val="HeadC"/>
        <w:rPr>
          <w:del w:id="672" w:author="David Keyes" w:date="2023-01-06T11:46:00Z"/>
        </w:rPr>
      </w:pPr>
      <w:bookmarkStart w:id="673" w:name="_Toc121914041"/>
      <w:bookmarkStart w:id="674" w:name="X2fd9b7177235dc383c9543997362c9823d36dbc"/>
      <w:bookmarkEnd w:id="646"/>
      <w:del w:id="675" w:author="David Keyes" w:date="2023-01-06T11:46:00Z">
        <w:r w:rsidDel="00D44141">
          <w:delText>Tweaking Plot Background and Margins</w:delText>
        </w:r>
        <w:bookmarkEnd w:id="673"/>
      </w:del>
    </w:p>
    <w:p w14:paraId="241BAB1D" w14:textId="1E774EEB" w:rsidR="006806D4" w:rsidDel="00D44141" w:rsidRDefault="006806D4" w:rsidP="00010CA3">
      <w:pPr>
        <w:pStyle w:val="Body"/>
        <w:rPr>
          <w:del w:id="676" w:author="David Keyes" w:date="2023-01-06T11:46:00Z"/>
        </w:rPr>
      </w:pPr>
      <w:del w:id="677" w:author="David Keyes" w:date="2023-01-06T11:46:00Z">
        <w:r w:rsidDel="00D44141">
          <w:delText xml:space="preserve">The last bit of tweaking that Abdoul Madjid did was to adjust the margins around the final set of maps and give the whole thing a light gray background. The former is done within </w:delText>
        </w:r>
        <w:r w:rsidRPr="00010CA3" w:rsidDel="00D44141">
          <w:rPr>
            <w:rStyle w:val="Literal"/>
          </w:rPr>
          <w:delText>plot.margin</w:delText>
        </w:r>
        <w:r w:rsidDel="00D44141">
          <w:delText xml:space="preserve"> while the latter is done using </w:delText>
        </w:r>
        <w:r w:rsidRPr="00010CA3" w:rsidDel="00D44141">
          <w:rPr>
            <w:rStyle w:val="Literal"/>
          </w:rPr>
          <w:delText>plot.background</w:delText>
        </w:r>
        <w:r w:rsidDel="00D44141">
          <w:delText xml:space="preserve">. Setting the fill color of #e5e4e2 gives it that light gray background while the </w:delText>
        </w:r>
        <w:r w:rsidRPr="00010CA3" w:rsidDel="00D44141">
          <w:rPr>
            <w:rStyle w:val="Literal"/>
          </w:rPr>
          <w:delText>color = NA</w:delText>
        </w:r>
        <w:r w:rsidDel="00D44141">
          <w:delText xml:space="preserve"> ensures there is no outline around the plot (without that code, it would have a black border).</w:delText>
        </w:r>
      </w:del>
    </w:p>
    <w:p w14:paraId="5BCBBB2A" w14:textId="4E98A834" w:rsidR="004C6ED5" w:rsidRPr="00A43F19" w:rsidDel="00D44141" w:rsidRDefault="006806D4" w:rsidP="00FC4B61">
      <w:pPr>
        <w:pStyle w:val="Code"/>
        <w:rPr>
          <w:del w:id="678" w:author="David Keyes" w:date="2023-01-06T11:46:00Z"/>
        </w:rPr>
      </w:pPr>
      <w:del w:id="679" w:author="David Keyes" w:date="2023-01-06T11:46:00Z">
        <w:r w:rsidRPr="00A43F19" w:rsidDel="00D44141">
          <w:delText>map_with_grid_and_axis_tweaks +</w:delText>
        </w:r>
      </w:del>
    </w:p>
    <w:p w14:paraId="4B877DBC" w14:textId="5438BCF5" w:rsidR="004C6ED5" w:rsidRPr="00A43F19" w:rsidDel="00D44141" w:rsidRDefault="006806D4" w:rsidP="00FC4B61">
      <w:pPr>
        <w:pStyle w:val="Code"/>
        <w:rPr>
          <w:del w:id="680" w:author="David Keyes" w:date="2023-01-06T11:46:00Z"/>
        </w:rPr>
      </w:pPr>
      <w:del w:id="681" w:author="David Keyes" w:date="2023-01-06T11:46:00Z">
        <w:r w:rsidRPr="00A43F19" w:rsidDel="00D44141">
          <w:delText xml:space="preserve">  theme(</w:delText>
        </w:r>
      </w:del>
    </w:p>
    <w:p w14:paraId="26C3EC2F" w14:textId="20EE64BC" w:rsidR="004C6ED5" w:rsidRPr="00A43F19" w:rsidDel="00D44141" w:rsidRDefault="006806D4" w:rsidP="00FC4B61">
      <w:pPr>
        <w:pStyle w:val="Code"/>
        <w:rPr>
          <w:del w:id="682" w:author="David Keyes" w:date="2023-01-06T11:46:00Z"/>
        </w:rPr>
      </w:pPr>
      <w:del w:id="683" w:author="David Keyes" w:date="2023-01-06T11:46:00Z">
        <w:r w:rsidRPr="00A43F19" w:rsidDel="00D44141">
          <w:delText xml:space="preserve">    plot.margin = margin(t = .25, </w:delText>
        </w:r>
      </w:del>
    </w:p>
    <w:p w14:paraId="0A417180" w14:textId="04400086" w:rsidR="004C6ED5" w:rsidRPr="00A43F19" w:rsidDel="00D44141" w:rsidRDefault="006806D4" w:rsidP="00FC4B61">
      <w:pPr>
        <w:pStyle w:val="Code"/>
        <w:rPr>
          <w:del w:id="684" w:author="David Keyes" w:date="2023-01-06T11:46:00Z"/>
        </w:rPr>
      </w:pPr>
      <w:del w:id="685" w:author="David Keyes" w:date="2023-01-06T11:46:00Z">
        <w:r w:rsidRPr="00A43F19" w:rsidDel="00D44141">
          <w:delText xml:space="preserve">                         r = .25, </w:delText>
        </w:r>
      </w:del>
    </w:p>
    <w:p w14:paraId="5D43C6C4" w14:textId="6A0836E8" w:rsidR="004C6ED5" w:rsidRPr="00A43F19" w:rsidDel="00D44141" w:rsidRDefault="006806D4" w:rsidP="00FC4B61">
      <w:pPr>
        <w:pStyle w:val="Code"/>
        <w:rPr>
          <w:del w:id="686" w:author="David Keyes" w:date="2023-01-06T11:46:00Z"/>
        </w:rPr>
      </w:pPr>
      <w:del w:id="687" w:author="David Keyes" w:date="2023-01-06T11:46:00Z">
        <w:r w:rsidRPr="00A43F19" w:rsidDel="00D44141">
          <w:delText xml:space="preserve">                         b = .25, </w:delText>
        </w:r>
      </w:del>
    </w:p>
    <w:p w14:paraId="40362982" w14:textId="2C638669" w:rsidR="004C6ED5" w:rsidRPr="00A43F19" w:rsidDel="00D44141" w:rsidRDefault="006806D4" w:rsidP="00FC4B61">
      <w:pPr>
        <w:pStyle w:val="Code"/>
        <w:rPr>
          <w:del w:id="688" w:author="David Keyes" w:date="2023-01-06T11:46:00Z"/>
        </w:rPr>
      </w:pPr>
      <w:del w:id="689" w:author="David Keyes" w:date="2023-01-06T11:46:00Z">
        <w:r w:rsidRPr="00A43F19" w:rsidDel="00D44141">
          <w:delText xml:space="preserve">                         l = .25, </w:delText>
        </w:r>
      </w:del>
    </w:p>
    <w:p w14:paraId="3D631070" w14:textId="7F213F19" w:rsidR="004C6ED5" w:rsidRPr="00A43F19" w:rsidDel="00D44141" w:rsidRDefault="006806D4" w:rsidP="00FC4B61">
      <w:pPr>
        <w:pStyle w:val="Code"/>
        <w:rPr>
          <w:del w:id="690" w:author="David Keyes" w:date="2023-01-06T11:46:00Z"/>
        </w:rPr>
      </w:pPr>
      <w:del w:id="691" w:author="David Keyes" w:date="2023-01-06T11:46:00Z">
        <w:r w:rsidRPr="00A43F19" w:rsidDel="00D44141">
          <w:delText xml:space="preserve">                         unit = "cm"),</w:delText>
        </w:r>
      </w:del>
    </w:p>
    <w:p w14:paraId="20E47294" w14:textId="4841BD88" w:rsidR="004C6ED5" w:rsidRPr="00A43F19" w:rsidDel="00D44141" w:rsidRDefault="006806D4" w:rsidP="00FC4B61">
      <w:pPr>
        <w:pStyle w:val="Code"/>
        <w:rPr>
          <w:del w:id="692" w:author="David Keyes" w:date="2023-01-06T11:46:00Z"/>
        </w:rPr>
      </w:pPr>
      <w:del w:id="693" w:author="David Keyes" w:date="2023-01-06T11:46:00Z">
        <w:r w:rsidRPr="00A43F19" w:rsidDel="00D44141">
          <w:delText xml:space="preserve">    plot.background = element_rect(fill = "#e5e4e2", </w:delText>
        </w:r>
      </w:del>
    </w:p>
    <w:p w14:paraId="30D9F6BA" w14:textId="6F4964BB" w:rsidR="004C6ED5" w:rsidRPr="00A43F19" w:rsidDel="00D44141" w:rsidRDefault="006806D4" w:rsidP="00FC4B61">
      <w:pPr>
        <w:pStyle w:val="Code"/>
        <w:rPr>
          <w:del w:id="694" w:author="David Keyes" w:date="2023-01-06T11:46:00Z"/>
        </w:rPr>
      </w:pPr>
      <w:del w:id="695" w:author="David Keyes" w:date="2023-01-06T11:46:00Z">
        <w:r w:rsidRPr="00A43F19" w:rsidDel="00D44141">
          <w:delText xml:space="preserve">                                   color = NA)</w:delText>
        </w:r>
      </w:del>
    </w:p>
    <w:p w14:paraId="54803114" w14:textId="39459A00" w:rsidR="006806D4" w:rsidRPr="00A43F19" w:rsidDel="00D44141" w:rsidRDefault="006806D4" w:rsidP="00FC4B61">
      <w:pPr>
        <w:pStyle w:val="Code"/>
        <w:rPr>
          <w:del w:id="696" w:author="David Keyes" w:date="2023-01-06T11:46:00Z"/>
        </w:rPr>
      </w:pPr>
      <w:del w:id="697" w:author="David Keyes" w:date="2023-01-06T11:46:00Z">
        <w:r w:rsidRPr="00A43F19" w:rsidDel="00D44141">
          <w:delText xml:space="preserve">  )</w:delText>
        </w:r>
      </w:del>
    </w:p>
    <w:p w14:paraId="54E7B949" w14:textId="5127C3D4" w:rsidR="006806D4" w:rsidDel="00D44141" w:rsidRDefault="006806D4" w:rsidP="00010CA3">
      <w:pPr>
        <w:pStyle w:val="Body"/>
        <w:rPr>
          <w:del w:id="698" w:author="David Keyes" w:date="2023-01-06T11:46:00Z"/>
        </w:rPr>
      </w:pPr>
      <w:del w:id="699" w:author="David Keyes" w:date="2023-01-06T11:46:00Z">
        <w:r w:rsidDel="00D44141">
          <w:delText xml:space="preserve">And there we have it: Figure </w:delText>
        </w:r>
        <w:r w:rsidR="0051572D" w:rsidDel="00D44141">
          <w:delText>4-1</w:delText>
        </w:r>
      </w:del>
      <w:del w:id="700" w:author="David Keyes" w:date="2023-01-03T10:21:00Z">
        <w:r w:rsidDel="00E75113">
          <w:delText>8</w:delText>
        </w:r>
      </w:del>
      <w:del w:id="701" w:author="David Keyes" w:date="2023-01-06T11:46:00Z">
        <w:r w:rsidDel="00D44141">
          <w:delText xml:space="preserve"> our recreation of Abdoul Madjid’s COVID-19 map.</w:delText>
        </w:r>
      </w:del>
    </w:p>
    <w:p w14:paraId="58BC0A5F" w14:textId="7293C737" w:rsidR="006806D4" w:rsidDel="00D44141" w:rsidRDefault="006806D4" w:rsidP="00203E9D">
      <w:pPr>
        <w:pStyle w:val="GraphicSlug"/>
        <w:rPr>
          <w:del w:id="702" w:author="David Keyes" w:date="2023-01-06T11:46:00Z"/>
        </w:rPr>
      </w:pPr>
      <w:del w:id="703" w:author="David Keyes" w:date="2023-01-06T11:46:00Z">
        <w:r w:rsidDel="00D44141">
          <w:delText>[F0401</w:delText>
        </w:r>
      </w:del>
      <w:del w:id="704" w:author="David Keyes" w:date="2023-01-03T10:21:00Z">
        <w:r w:rsidDel="00E75113">
          <w:delText>8</w:delText>
        </w:r>
      </w:del>
      <w:del w:id="705" w:author="David Keyes" w:date="2023-01-06T11:46:00Z">
        <w:r w:rsidDel="00D44141">
          <w:delText>.pdf]</w:delText>
        </w:r>
      </w:del>
    </w:p>
    <w:p w14:paraId="40E6CB15" w14:textId="7B4BEA9C" w:rsidR="006806D4" w:rsidDel="00D44141" w:rsidRDefault="006806D4" w:rsidP="006806D4">
      <w:pPr>
        <w:pStyle w:val="CaptionedFigure"/>
        <w:rPr>
          <w:del w:id="706" w:author="David Keyes" w:date="2023-01-06T11:46:00Z"/>
        </w:rPr>
      </w:pPr>
      <w:commentRangeStart w:id="707"/>
      <w:del w:id="708" w:author="David Keyes" w:date="2023-01-06T11:46:00Z">
        <w:r w:rsidDel="00D44141">
          <w:rPr>
            <w:noProof/>
          </w:rPr>
          <w:drawing>
            <wp:inline distT="0" distB="0" distL="0" distR="0" wp14:anchorId="329E7D3D" wp14:editId="053765F4">
              <wp:extent cx="4602684" cy="3682147"/>
              <wp:effectExtent l="0" t="0" r="0" b="0"/>
              <wp:docPr id="235" name="Picture" descr="Figure 4.18: The COVID map with tweaks to the margins and the background color"/>
              <wp:cNvGraphicFramePr/>
              <a:graphic xmlns:a="http://schemas.openxmlformats.org/drawingml/2006/main">
                <a:graphicData uri="http://schemas.openxmlformats.org/drawingml/2006/picture">
                  <pic:pic xmlns:pic="http://schemas.openxmlformats.org/drawingml/2006/picture">
                    <pic:nvPicPr>
                      <pic:cNvPr id="236" name="Picture" descr="maps_files/figure-docx/map-with-background-tweaks-1.png"/>
                      <pic:cNvPicPr>
                        <a:picLocks noChangeAspect="1" noChangeArrowheads="1"/>
                      </pic:cNvPicPr>
                    </pic:nvPicPr>
                    <pic:blipFill>
                      <a:blip r:embed="rId19"/>
                      <a:stretch>
                        <a:fillRect/>
                      </a:stretch>
                    </pic:blipFill>
                    <pic:spPr bwMode="auto">
                      <a:xfrm>
                        <a:off x="0" y="0"/>
                        <a:ext cx="4602684" cy="3682147"/>
                      </a:xfrm>
                      <a:prstGeom prst="rect">
                        <a:avLst/>
                      </a:prstGeom>
                      <a:noFill/>
                      <a:ln w="9525">
                        <a:noFill/>
                        <a:headEnd/>
                        <a:tailEnd/>
                      </a:ln>
                    </pic:spPr>
                  </pic:pic>
                </a:graphicData>
              </a:graphic>
            </wp:inline>
          </w:drawing>
        </w:r>
        <w:commentRangeEnd w:id="707"/>
        <w:r w:rsidR="00FC4B61" w:rsidDel="00D44141">
          <w:rPr>
            <w:rStyle w:val="CommentReference"/>
          </w:rPr>
          <w:commentReference w:id="707"/>
        </w:r>
      </w:del>
    </w:p>
    <w:p w14:paraId="7109C608" w14:textId="4CCB8B17" w:rsidR="006806D4" w:rsidDel="00D44141" w:rsidRDefault="006806D4" w:rsidP="009C4AF0">
      <w:pPr>
        <w:pStyle w:val="CaptionLine"/>
        <w:rPr>
          <w:del w:id="709" w:author="David Keyes" w:date="2023-01-06T11:46:00Z"/>
        </w:rPr>
      </w:pPr>
      <w:del w:id="710" w:author="David Keyes" w:date="2023-01-06T11:46:00Z">
        <w:r w:rsidDel="00D44141">
          <w:delText>The COVID map with tweaks to the margins and the background color</w:delText>
        </w:r>
      </w:del>
    </w:p>
    <w:p w14:paraId="33578119" w14:textId="37A3C26E" w:rsidR="00A363B4" w:rsidDel="00D44141" w:rsidRDefault="00A363B4" w:rsidP="00010CA3">
      <w:pPr>
        <w:pStyle w:val="Body"/>
        <w:rPr>
          <w:del w:id="711" w:author="David Keyes" w:date="2023-01-06T11:46:00Z"/>
        </w:rPr>
      </w:pPr>
      <w:bookmarkStart w:id="712" w:name="X60c203e69a2432230f5c870554c0a0235424e6a"/>
      <w:bookmarkEnd w:id="352"/>
      <w:bookmarkEnd w:id="409"/>
      <w:bookmarkEnd w:id="674"/>
    </w:p>
    <w:p w14:paraId="0D630312" w14:textId="65E070CE" w:rsidR="00A363B4" w:rsidRDefault="00A363B4" w:rsidP="00CE09AA">
      <w:pPr>
        <w:pStyle w:val="HeadA"/>
      </w:pPr>
      <w:bookmarkStart w:id="713" w:name="_Toc121914042"/>
      <w:r>
        <w:t>Making Your Own Maps</w:t>
      </w:r>
      <w:bookmarkEnd w:id="713"/>
    </w:p>
    <w:p w14:paraId="1232384C" w14:textId="7EE67145" w:rsidR="006806D4" w:rsidRDefault="006806D4" w:rsidP="00010CA3">
      <w:pPr>
        <w:pStyle w:val="Body"/>
      </w:pPr>
      <w:r>
        <w:t>You may now be wondering: okay, great, but how do I actually make my own maps? Let’s talk about where you can find geospatial data</w:t>
      </w:r>
      <w:r w:rsidR="0060138B">
        <w:t xml:space="preserve">, how to choose a projection, and </w:t>
      </w:r>
      <w:ins w:id="714" w:author="David Keyes" w:date="2023-01-03T10:38:00Z">
        <w:r w:rsidR="00945D22">
          <w:t>how to wrangle geospatial data to get it ready for mapping</w:t>
        </w:r>
      </w:ins>
      <w:r>
        <w:t>.</w:t>
      </w:r>
    </w:p>
    <w:p w14:paraId="2BA678D4" w14:textId="6B3CC8EB" w:rsidR="006806D4" w:rsidRDefault="00A363B4" w:rsidP="003139C0">
      <w:pPr>
        <w:pStyle w:val="HeadB"/>
      </w:pPr>
      <w:bookmarkStart w:id="715" w:name="_Toc121914043"/>
      <w:bookmarkStart w:id="716" w:name="finding-geospatial-data"/>
      <w:r>
        <w:t>Importing Raw Data</w:t>
      </w:r>
      <w:bookmarkEnd w:id="715"/>
    </w:p>
    <w:p w14:paraId="4D33F129" w14:textId="4660962D" w:rsidR="00A363B4" w:rsidRDefault="00A363B4" w:rsidP="00010CA3">
      <w:pPr>
        <w:pStyle w:val="Body"/>
      </w:pPr>
      <w:r>
        <w:t>T</w:t>
      </w:r>
      <w:r w:rsidR="006806D4">
        <w:t>here are two ways to access</w:t>
      </w:r>
      <w:r>
        <w:t xml:space="preserve"> simple features</w:t>
      </w:r>
      <w:r w:rsidR="006806D4">
        <w:t xml:space="preserve"> geospatial data. The first is to import raw data. Geospatial data can take a number of different formats. While ESR</w:t>
      </w:r>
      <w:ins w:id="717" w:author="David Keyes" w:date="2023-01-04T14:58:00Z">
        <w:r w:rsidR="00D719AF">
          <w:t>I</w:t>
        </w:r>
      </w:ins>
      <w:del w:id="718" w:author="David Keyes" w:date="2023-01-04T14:58:00Z">
        <w:r w:rsidR="006806D4" w:rsidDel="00D719AF">
          <w:delText>L</w:delText>
        </w:r>
      </w:del>
      <w:r w:rsidR="006806D4">
        <w:t xml:space="preserve"> shapefiles (with the </w:t>
      </w:r>
      <w:r w:rsidR="006806D4" w:rsidRPr="00CE09AA">
        <w:rPr>
          <w:rStyle w:val="Italic"/>
        </w:rPr>
        <w:t>.</w:t>
      </w:r>
      <w:proofErr w:type="spellStart"/>
      <w:r w:rsidR="006806D4" w:rsidRPr="00CE09AA">
        <w:rPr>
          <w:rStyle w:val="Italic"/>
        </w:rPr>
        <w:t>shp</w:t>
      </w:r>
      <w:proofErr w:type="spellEnd"/>
      <w:r w:rsidR="006806D4">
        <w:t xml:space="preserve"> extension) are the most common, </w:t>
      </w:r>
      <w:r w:rsidR="00F34597">
        <w:t>you might</w:t>
      </w:r>
      <w:r w:rsidR="006806D4">
        <w:t xml:space="preserve"> also </w:t>
      </w:r>
      <w:r w:rsidR="00F34597">
        <w:t xml:space="preserve">encounter </w:t>
      </w:r>
      <w:proofErr w:type="spellStart"/>
      <w:r w:rsidR="006806D4">
        <w:t>GeoJSON</w:t>
      </w:r>
      <w:proofErr w:type="spellEnd"/>
      <w:r w:rsidR="00F34597">
        <w:t xml:space="preserve"> files</w:t>
      </w:r>
      <w:r w:rsidR="006806D4">
        <w:t xml:space="preserve"> </w:t>
      </w:r>
      <w:proofErr w:type="gramStart"/>
      <w:r w:rsidR="006806D4">
        <w:t>(</w:t>
      </w:r>
      <w:r w:rsidR="006806D4" w:rsidRPr="00CE09AA">
        <w:rPr>
          <w:rStyle w:val="Italic"/>
        </w:rPr>
        <w:t>.</w:t>
      </w:r>
      <w:proofErr w:type="spellStart"/>
      <w:r w:rsidR="006806D4" w:rsidRPr="00CE09AA">
        <w:rPr>
          <w:rStyle w:val="Italic"/>
        </w:rPr>
        <w:t>geojson</w:t>
      </w:r>
      <w:proofErr w:type="spellEnd"/>
      <w:proofErr w:type="gramEnd"/>
      <w:r w:rsidR="006806D4">
        <w:t xml:space="preserve">), KML </w:t>
      </w:r>
      <w:r w:rsidR="00F34597">
        <w:t xml:space="preserve">files </w:t>
      </w:r>
      <w:r w:rsidR="006806D4">
        <w:t>(</w:t>
      </w:r>
      <w:r w:rsidR="006806D4" w:rsidRPr="00CE09AA">
        <w:rPr>
          <w:rStyle w:val="Italic"/>
        </w:rPr>
        <w:t>.</w:t>
      </w:r>
      <w:proofErr w:type="spellStart"/>
      <w:r w:rsidR="006806D4" w:rsidRPr="00CE09AA">
        <w:rPr>
          <w:rStyle w:val="Italic"/>
        </w:rPr>
        <w:t>kml</w:t>
      </w:r>
      <w:proofErr w:type="spellEnd"/>
      <w:r w:rsidR="006806D4">
        <w:t>), and others</w:t>
      </w:r>
      <w:r>
        <w:t>.</w:t>
      </w:r>
      <w:r w:rsidR="006806D4">
        <w:t xml:space="preserve"> </w:t>
      </w:r>
      <w:r>
        <w:t>C</w:t>
      </w:r>
      <w:r w:rsidR="006806D4">
        <w:t xml:space="preserve">hapter 8 of </w:t>
      </w:r>
      <w:proofErr w:type="spellStart"/>
      <w:r w:rsidR="006806D4" w:rsidRPr="00C50FCE">
        <w:rPr>
          <w:rStyle w:val="Italic"/>
        </w:rPr>
        <w:t>Geocomputation</w:t>
      </w:r>
      <w:proofErr w:type="spellEnd"/>
      <w:r w:rsidR="006806D4" w:rsidRPr="00C50FCE">
        <w:rPr>
          <w:rStyle w:val="Italic"/>
        </w:rPr>
        <w:t xml:space="preserve"> with R</w:t>
      </w:r>
      <w:r w:rsidR="006806D4">
        <w:t xml:space="preserve"> by Robin Lovelace, Jakub </w:t>
      </w:r>
      <w:proofErr w:type="spellStart"/>
      <w:r w:rsidR="006806D4">
        <w:t>Nowosad</w:t>
      </w:r>
      <w:proofErr w:type="spellEnd"/>
      <w:r w:rsidR="006806D4">
        <w:t xml:space="preserve">, and </w:t>
      </w:r>
      <w:proofErr w:type="spellStart"/>
      <w:r w:rsidR="006806D4">
        <w:t>Jannes</w:t>
      </w:r>
      <w:proofErr w:type="spellEnd"/>
      <w:r w:rsidR="006806D4">
        <w:t xml:space="preserve"> </w:t>
      </w:r>
      <w:proofErr w:type="spellStart"/>
      <w:r w:rsidR="006806D4">
        <w:t>Muenchow</w:t>
      </w:r>
      <w:proofErr w:type="spellEnd"/>
      <w:r w:rsidR="006806D4">
        <w:t xml:space="preserve"> discusses th</w:t>
      </w:r>
      <w:r w:rsidR="00F34597">
        <w:t>is</w:t>
      </w:r>
      <w:r w:rsidR="006806D4">
        <w:t xml:space="preserve"> range of formats. </w:t>
      </w:r>
    </w:p>
    <w:p w14:paraId="7B195163" w14:textId="187188A9" w:rsidR="006806D4" w:rsidRDefault="006806D4" w:rsidP="00A363B4">
      <w:pPr>
        <w:pStyle w:val="Body"/>
      </w:pPr>
      <w:r>
        <w:t>The good news for us is that a single function can read pretty much any type of geospatial data</w:t>
      </w:r>
      <w:r w:rsidR="00A363B4">
        <w:t>:</w:t>
      </w:r>
      <w:r>
        <w:t xml:space="preserve"> </w:t>
      </w:r>
      <w:proofErr w:type="spellStart"/>
      <w:r w:rsidRPr="00010CA3">
        <w:rPr>
          <w:rStyle w:val="Literal"/>
        </w:rPr>
        <w:t>read_</w:t>
      </w:r>
      <w:proofErr w:type="gramStart"/>
      <w:r w:rsidRPr="00010CA3">
        <w:rPr>
          <w:rStyle w:val="Literal"/>
        </w:rPr>
        <w:t>sf</w:t>
      </w:r>
      <w:proofErr w:type="spellEnd"/>
      <w:r w:rsidRPr="00010CA3">
        <w:rPr>
          <w:rStyle w:val="Literal"/>
        </w:rPr>
        <w:t>(</w:t>
      </w:r>
      <w:proofErr w:type="gramEnd"/>
      <w:r w:rsidRPr="00010CA3">
        <w:rPr>
          <w:rStyle w:val="Literal"/>
        </w:rPr>
        <w:t>)</w:t>
      </w:r>
      <w:r>
        <w:t xml:space="preserve"> from the </w:t>
      </w:r>
      <w:r w:rsidRPr="00010CA3">
        <w:rPr>
          <w:rStyle w:val="Literal"/>
        </w:rPr>
        <w:t>sf</w:t>
      </w:r>
      <w:r>
        <w:t xml:space="preserve"> package. Let’s show an example of how it works.</w:t>
      </w:r>
      <w:r w:rsidR="00A363B4">
        <w:t xml:space="preserve"> </w:t>
      </w:r>
      <w:r w:rsidR="0060138B">
        <w:t>Say you’ve</w:t>
      </w:r>
      <w:r>
        <w:t xml:space="preserve"> downloaded geospatial data </w:t>
      </w:r>
      <w:r w:rsidR="0060138B">
        <w:t xml:space="preserve">about United States state boundaries </w:t>
      </w:r>
      <w:r>
        <w:t xml:space="preserve">from the website </w:t>
      </w:r>
      <w:proofErr w:type="spellStart"/>
      <w:r w:rsidRPr="00CE09AA">
        <w:rPr>
          <w:rStyle w:val="Italic"/>
        </w:rPr>
        <w:t>geojson.xyz</w:t>
      </w:r>
      <w:proofErr w:type="spellEnd"/>
      <w:r>
        <w:t xml:space="preserve"> in </w:t>
      </w:r>
      <w:proofErr w:type="spellStart"/>
      <w:r>
        <w:t>GeoJSON</w:t>
      </w:r>
      <w:proofErr w:type="spellEnd"/>
      <w:r>
        <w:t xml:space="preserve"> format, </w:t>
      </w:r>
      <w:r w:rsidR="0060138B">
        <w:t xml:space="preserve">then </w:t>
      </w:r>
      <w:r>
        <w:t>sav</w:t>
      </w:r>
      <w:r w:rsidR="0060138B">
        <w:t>ed</w:t>
      </w:r>
      <w:r>
        <w:t xml:space="preserve"> it in the </w:t>
      </w:r>
      <w:r w:rsidRPr="00CE09AA">
        <w:rPr>
          <w:rStyle w:val="Italic"/>
        </w:rPr>
        <w:t>data</w:t>
      </w:r>
      <w:r>
        <w:t xml:space="preserve"> folder as </w:t>
      </w:r>
      <w:proofErr w:type="spellStart"/>
      <w:proofErr w:type="gramStart"/>
      <w:r w:rsidRPr="00CE09AA">
        <w:rPr>
          <w:rStyle w:val="Italic"/>
        </w:rPr>
        <w:t>states.geojson</w:t>
      </w:r>
      <w:proofErr w:type="spellEnd"/>
      <w:proofErr w:type="gramEnd"/>
      <w:r>
        <w:t xml:space="preserve">. </w:t>
      </w:r>
      <w:r w:rsidR="00631143">
        <w:t>You</w:t>
      </w:r>
      <w:r>
        <w:t xml:space="preserve"> can then import this data using the </w:t>
      </w:r>
      <w:proofErr w:type="spellStart"/>
      <w:r w:rsidRPr="00010CA3">
        <w:rPr>
          <w:rStyle w:val="Literal"/>
        </w:rPr>
        <w:t>read_</w:t>
      </w:r>
      <w:proofErr w:type="gramStart"/>
      <w:r w:rsidRPr="00010CA3">
        <w:rPr>
          <w:rStyle w:val="Literal"/>
        </w:rPr>
        <w:t>sf</w:t>
      </w:r>
      <w:proofErr w:type="spellEnd"/>
      <w:r w:rsidRPr="00010CA3">
        <w:rPr>
          <w:rStyle w:val="Literal"/>
        </w:rPr>
        <w:t>(</w:t>
      </w:r>
      <w:proofErr w:type="gramEnd"/>
      <w:r w:rsidRPr="00010CA3">
        <w:rPr>
          <w:rStyle w:val="Literal"/>
        </w:rPr>
        <w:t>)</w:t>
      </w:r>
      <w:r>
        <w:t xml:space="preserve"> function</w:t>
      </w:r>
      <w:r w:rsidR="00A363B4">
        <w:t>:</w:t>
      </w:r>
      <w:r>
        <w:t xml:space="preserve"> </w:t>
      </w:r>
    </w:p>
    <w:p w14:paraId="155437A2" w14:textId="27AD254F" w:rsidR="006806D4" w:rsidRPr="00CE09AA" w:rsidRDefault="006806D4" w:rsidP="00AA67C2">
      <w:pPr>
        <w:pStyle w:val="Code"/>
      </w:pPr>
      <w:proofErr w:type="spellStart"/>
      <w:r w:rsidRPr="00CE09AA">
        <w:t>us_states</w:t>
      </w:r>
      <w:proofErr w:type="spellEnd"/>
      <w:r w:rsidRPr="00CE09AA">
        <w:t xml:space="preserve"> &lt;- </w:t>
      </w:r>
      <w:proofErr w:type="spellStart"/>
      <w:r w:rsidRPr="00CE09AA">
        <w:t>read_sf</w:t>
      </w:r>
      <w:proofErr w:type="spellEnd"/>
      <w:r w:rsidRPr="00CE09AA">
        <w:t>(</w:t>
      </w:r>
      <w:del w:id="719" w:author="David Keyes" w:date="2023-03-09T11:21:00Z">
        <w:r w:rsidRPr="00CE09AA" w:rsidDel="00FA0CC8">
          <w:delText xml:space="preserve">dsn = </w:delText>
        </w:r>
      </w:del>
      <w:r w:rsidRPr="00CE09AA">
        <w:t>"</w:t>
      </w:r>
      <w:ins w:id="720" w:author="David Keyes" w:date="2023-03-09T11:21:00Z">
        <w:r w:rsidR="00F0397D">
          <w:t>https://data.rwithoutstatistics.com/</w:t>
        </w:r>
      </w:ins>
      <w:proofErr w:type="spellStart"/>
      <w:del w:id="721" w:author="David Keyes" w:date="2023-03-09T11:21:00Z">
        <w:r w:rsidRPr="00CE09AA" w:rsidDel="00F0397D">
          <w:delText>data/</w:delText>
        </w:r>
      </w:del>
      <w:proofErr w:type="gramStart"/>
      <w:r w:rsidRPr="00CE09AA">
        <w:t>states.geojson</w:t>
      </w:r>
      <w:proofErr w:type="spellEnd"/>
      <w:proofErr w:type="gramEnd"/>
      <w:r w:rsidRPr="00CE09AA">
        <w:t>")</w:t>
      </w:r>
    </w:p>
    <w:p w14:paraId="3E53E2C6" w14:textId="6FA7AB4F" w:rsidR="00A363B4" w:rsidRDefault="00631143" w:rsidP="00010CA3">
      <w:pPr>
        <w:pStyle w:val="Body"/>
      </w:pPr>
      <w:del w:id="722" w:author="David Keyes" w:date="2023-03-09T11:22:00Z">
        <w:r w:rsidDel="00FA0CC8">
          <w:delText>The</w:delText>
        </w:r>
        <w:r w:rsidR="00A363B4" w:rsidDel="00FA0CC8">
          <w:delText xml:space="preserve"> </w:delText>
        </w:r>
        <w:r w:rsidR="00A363B4" w:rsidRPr="00010CA3" w:rsidDel="00FA0CC8">
          <w:rPr>
            <w:rStyle w:val="Literal"/>
          </w:rPr>
          <w:delText>dsn</w:delText>
        </w:r>
        <w:r w:rsidR="00A363B4" w:rsidDel="00FA0CC8">
          <w:delText xml:space="preserve"> argument (which stands for </w:delText>
        </w:r>
        <w:r w:rsidR="00A363B4" w:rsidRPr="00BF3008" w:rsidDel="00FA0CC8">
          <w:rPr>
            <w:rStyle w:val="Italic"/>
          </w:rPr>
          <w:delText>data source name</w:delText>
        </w:r>
        <w:r w:rsidR="00A363B4" w:rsidDel="00FA0CC8">
          <w:delText>) tell</w:delText>
        </w:r>
        <w:r w:rsidDel="00FA0CC8">
          <w:delText>s</w:delText>
        </w:r>
        <w:r w:rsidR="00A363B4" w:rsidDel="00FA0CC8">
          <w:delText xml:space="preserve"> </w:delText>
        </w:r>
        <w:r w:rsidR="00A363B4" w:rsidRPr="00010CA3" w:rsidDel="00FA0CC8">
          <w:rPr>
            <w:rStyle w:val="Literal"/>
          </w:rPr>
          <w:delText>read_sf()</w:delText>
        </w:r>
        <w:r w:rsidR="00A363B4" w:rsidDel="00FA0CC8">
          <w:delText xml:space="preserve"> where to find the file. </w:delText>
        </w:r>
      </w:del>
      <w:r>
        <w:t>We</w:t>
      </w:r>
      <w:r w:rsidR="00A363B4">
        <w:t xml:space="preserve"> save th</w:t>
      </w:r>
      <w:r>
        <w:t xml:space="preserve">e data </w:t>
      </w:r>
      <w:r w:rsidR="00A363B4">
        <w:t xml:space="preserve">as the object </w:t>
      </w:r>
      <w:proofErr w:type="spellStart"/>
      <w:r w:rsidR="00A363B4" w:rsidRPr="00010CA3">
        <w:rPr>
          <w:rStyle w:val="Literal"/>
        </w:rPr>
        <w:t>us_states</w:t>
      </w:r>
      <w:proofErr w:type="spellEnd"/>
      <w:r w:rsidR="00A363B4">
        <w:t>.</w:t>
      </w:r>
    </w:p>
    <w:p w14:paraId="5089FF3B" w14:textId="5B3B9E2D" w:rsidR="00A363B4" w:rsidRDefault="00A363B4" w:rsidP="00CE09AA">
      <w:pPr>
        <w:pStyle w:val="HeadB"/>
      </w:pPr>
      <w:bookmarkStart w:id="723" w:name="_Toc121914044"/>
      <w:r>
        <w:t>Accessing Geospatial Data Using R Functions</w:t>
      </w:r>
      <w:bookmarkEnd w:id="723"/>
    </w:p>
    <w:p w14:paraId="7FADDD75" w14:textId="6F493617" w:rsidR="006806D4" w:rsidRDefault="00A363B4" w:rsidP="00010CA3">
      <w:pPr>
        <w:pStyle w:val="Body"/>
      </w:pPr>
      <w:r>
        <w:t>You’ll sometimes have to w</w:t>
      </w:r>
      <w:r w:rsidR="006806D4">
        <w:t>ork with raw data in this way</w:t>
      </w:r>
      <w:r>
        <w:t>, b</w:t>
      </w:r>
      <w:r w:rsidR="006806D4">
        <w:t xml:space="preserve">ut not always. That’s because </w:t>
      </w:r>
      <w:r w:rsidR="00DC7730">
        <w:t>certain</w:t>
      </w:r>
      <w:r w:rsidR="006806D4">
        <w:t xml:space="preserve"> R packages provide functions </w:t>
      </w:r>
      <w:r w:rsidR="0055792C">
        <w:t>for</w:t>
      </w:r>
      <w:r w:rsidR="006806D4">
        <w:t xml:space="preserve"> access</w:t>
      </w:r>
      <w:r w:rsidR="0055792C">
        <w:t>ing</w:t>
      </w:r>
      <w:r w:rsidR="006806D4">
        <w:t xml:space="preserve"> geospatial data. Madjid used the </w:t>
      </w:r>
      <w:proofErr w:type="spellStart"/>
      <w:r w:rsidR="006806D4" w:rsidRPr="00010CA3">
        <w:rPr>
          <w:rStyle w:val="Literal"/>
        </w:rPr>
        <w:t>usa_</w:t>
      </w:r>
      <w:proofErr w:type="gramStart"/>
      <w:r w:rsidR="006806D4" w:rsidRPr="00010CA3">
        <w:rPr>
          <w:rStyle w:val="Literal"/>
        </w:rPr>
        <w:t>sf</w:t>
      </w:r>
      <w:proofErr w:type="spellEnd"/>
      <w:r w:rsidR="006806D4" w:rsidRPr="00010CA3">
        <w:rPr>
          <w:rStyle w:val="Literal"/>
        </w:rPr>
        <w:t>(</w:t>
      </w:r>
      <w:proofErr w:type="gramEnd"/>
      <w:r w:rsidR="006806D4" w:rsidRPr="00010CA3">
        <w:rPr>
          <w:rStyle w:val="Literal"/>
        </w:rPr>
        <w:t>)</w:t>
      </w:r>
      <w:r w:rsidR="006806D4">
        <w:t xml:space="preserve"> </w:t>
      </w:r>
      <w:r w:rsidR="006806D4">
        <w:lastRenderedPageBreak/>
        <w:t xml:space="preserve">function from the </w:t>
      </w:r>
      <w:proofErr w:type="spellStart"/>
      <w:r w:rsidR="006806D4" w:rsidRPr="00010CA3">
        <w:rPr>
          <w:rStyle w:val="Literal"/>
        </w:rPr>
        <w:t>albersusa</w:t>
      </w:r>
      <w:proofErr w:type="spellEnd"/>
      <w:r w:rsidR="006806D4">
        <w:t xml:space="preserve"> package to </w:t>
      </w:r>
      <w:r w:rsidR="00631143">
        <w:t>acquire</w:t>
      </w:r>
      <w:r w:rsidR="006806D4">
        <w:t xml:space="preserve"> his. Another package for accessing geospatial data related to the United States</w:t>
      </w:r>
      <w:r w:rsidR="00631143">
        <w:t>,</w:t>
      </w:r>
      <w:r w:rsidR="006806D4">
        <w:t xml:space="preserve"> </w:t>
      </w:r>
      <w:proofErr w:type="spellStart"/>
      <w:r w:rsidR="006806D4" w:rsidRPr="00010CA3">
        <w:rPr>
          <w:rStyle w:val="Literal"/>
        </w:rPr>
        <w:t>tigris</w:t>
      </w:r>
      <w:proofErr w:type="spellEnd"/>
      <w:r w:rsidR="00631143">
        <w:t>,</w:t>
      </w:r>
      <w:r w:rsidR="006806D4">
        <w:t xml:space="preserve"> has a number of well-named functions for different types of data. </w:t>
      </w:r>
      <w:r w:rsidR="0055792C">
        <w:t>For example, w</w:t>
      </w:r>
      <w:r w:rsidR="006806D4">
        <w:t xml:space="preserve">e can load the </w:t>
      </w:r>
      <w:proofErr w:type="spellStart"/>
      <w:r w:rsidR="006806D4" w:rsidRPr="00010CA3">
        <w:rPr>
          <w:rStyle w:val="Literal"/>
        </w:rPr>
        <w:t>tigris</w:t>
      </w:r>
      <w:proofErr w:type="spellEnd"/>
      <w:r w:rsidR="006806D4">
        <w:t xml:space="preserve"> package and run the </w:t>
      </w:r>
      <w:proofErr w:type="gramStart"/>
      <w:r w:rsidR="006806D4" w:rsidRPr="00010CA3">
        <w:rPr>
          <w:rStyle w:val="Literal"/>
        </w:rPr>
        <w:t>states(</w:t>
      </w:r>
      <w:proofErr w:type="gramEnd"/>
      <w:r w:rsidR="006806D4" w:rsidRPr="00010CA3">
        <w:rPr>
          <w:rStyle w:val="Literal"/>
        </w:rPr>
        <w:t>)</w:t>
      </w:r>
      <w:r w:rsidR="006806D4">
        <w:t xml:space="preserve"> function</w:t>
      </w:r>
      <w:r>
        <w:t>:</w:t>
      </w:r>
      <w:r w:rsidR="006806D4">
        <w:t xml:space="preserve"> </w:t>
      </w:r>
    </w:p>
    <w:p w14:paraId="5983EB90" w14:textId="77777777" w:rsidR="004C6ED5" w:rsidRPr="00CE09AA" w:rsidRDefault="006806D4" w:rsidP="00B22CF0">
      <w:pPr>
        <w:pStyle w:val="Code"/>
      </w:pPr>
      <w:r w:rsidRPr="00CE09AA">
        <w:t>library(</w:t>
      </w:r>
      <w:proofErr w:type="spellStart"/>
      <w:r w:rsidRPr="00CE09AA">
        <w:t>tigris</w:t>
      </w:r>
      <w:proofErr w:type="spellEnd"/>
      <w:r w:rsidRPr="00CE09AA">
        <w:t>)</w:t>
      </w:r>
    </w:p>
    <w:p w14:paraId="15F257B8" w14:textId="77777777" w:rsidR="004C6ED5" w:rsidRPr="00CE09AA" w:rsidRDefault="004C6ED5" w:rsidP="00B22CF0">
      <w:pPr>
        <w:pStyle w:val="Code"/>
      </w:pPr>
    </w:p>
    <w:p w14:paraId="05EFA6CE" w14:textId="77777777" w:rsidR="004C6ED5" w:rsidRPr="00CE09AA" w:rsidRDefault="006806D4" w:rsidP="00B22CF0">
      <w:pPr>
        <w:pStyle w:val="Code"/>
      </w:pPr>
      <w:proofErr w:type="spellStart"/>
      <w:r w:rsidRPr="00CE09AA">
        <w:t>states_tigris</w:t>
      </w:r>
      <w:proofErr w:type="spellEnd"/>
      <w:r w:rsidRPr="00CE09AA">
        <w:t xml:space="preserve"> &lt;- </w:t>
      </w:r>
      <w:proofErr w:type="gramStart"/>
      <w:r w:rsidRPr="00CE09AA">
        <w:t>states(</w:t>
      </w:r>
      <w:proofErr w:type="spellStart"/>
      <w:proofErr w:type="gramEnd"/>
      <w:r w:rsidRPr="00CE09AA">
        <w:t>cb</w:t>
      </w:r>
      <w:proofErr w:type="spellEnd"/>
      <w:r w:rsidRPr="00CE09AA">
        <w:t xml:space="preserve"> = TRUE, </w:t>
      </w:r>
    </w:p>
    <w:p w14:paraId="60CF0010" w14:textId="77777777" w:rsidR="004C6ED5" w:rsidRPr="00CE09AA" w:rsidRDefault="006806D4" w:rsidP="00B22CF0">
      <w:pPr>
        <w:pStyle w:val="Code"/>
      </w:pPr>
      <w:r w:rsidRPr="00CE09AA">
        <w:t xml:space="preserve">                        resolution = "20m",</w:t>
      </w:r>
    </w:p>
    <w:p w14:paraId="4C15C15F" w14:textId="55DED645" w:rsidR="006806D4" w:rsidRPr="00CE09AA" w:rsidRDefault="006806D4" w:rsidP="00B22CF0">
      <w:pPr>
        <w:pStyle w:val="Code"/>
      </w:pPr>
      <w:r w:rsidRPr="00CE09AA">
        <w:t xml:space="preserve">                        </w:t>
      </w:r>
      <w:proofErr w:type="spellStart"/>
      <w:r w:rsidRPr="00CE09AA">
        <w:t>progress_bar</w:t>
      </w:r>
      <w:proofErr w:type="spellEnd"/>
      <w:r w:rsidRPr="00CE09AA">
        <w:t xml:space="preserve"> = FALSE)</w:t>
      </w:r>
    </w:p>
    <w:p w14:paraId="1B1D0876" w14:textId="1EF493AC" w:rsidR="00A363B4" w:rsidRDefault="00BF5C5B" w:rsidP="00010CA3">
      <w:pPr>
        <w:pStyle w:val="Body"/>
      </w:pPr>
      <w:r>
        <w:t>We use t</w:t>
      </w:r>
      <w:r w:rsidR="00A363B4">
        <w:t xml:space="preserve">he </w:t>
      </w:r>
      <w:proofErr w:type="spellStart"/>
      <w:r w:rsidR="00A363B4" w:rsidRPr="00010CA3">
        <w:rPr>
          <w:rStyle w:val="Literal"/>
        </w:rPr>
        <w:t>cb</w:t>
      </w:r>
      <w:proofErr w:type="spellEnd"/>
      <w:r w:rsidR="00A363B4" w:rsidRPr="00010CA3">
        <w:rPr>
          <w:rStyle w:val="Literal"/>
        </w:rPr>
        <w:t xml:space="preserve"> = TRUE</w:t>
      </w:r>
      <w:r w:rsidR="00A363B4">
        <w:t xml:space="preserve"> argument </w:t>
      </w:r>
      <w:r>
        <w:t xml:space="preserve">to </w:t>
      </w:r>
      <w:r w:rsidR="0055792C">
        <w:t>opt us out of</w:t>
      </w:r>
      <w:r w:rsidR="00A363B4">
        <w:t xml:space="preserve"> us</w:t>
      </w:r>
      <w:r w:rsidR="0055792C">
        <w:t>ing</w:t>
      </w:r>
      <w:r w:rsidR="00A363B4">
        <w:t xml:space="preserve"> the most detailed shapefile and set the resolution to a more manageable 20m</w:t>
      </w:r>
      <w:r>
        <w:t>.</w:t>
      </w:r>
      <w:r w:rsidR="00A363B4">
        <w:t xml:space="preserve"> </w:t>
      </w:r>
      <w:r>
        <w:t>W</w:t>
      </w:r>
      <w:r w:rsidR="00A363B4">
        <w:t xml:space="preserve">ithout these changes, the shapefile we’d get would be large and slow to work with. We also set </w:t>
      </w:r>
      <w:proofErr w:type="spellStart"/>
      <w:r w:rsidR="00A363B4" w:rsidRPr="00010CA3">
        <w:rPr>
          <w:rStyle w:val="Literal"/>
        </w:rPr>
        <w:t>progress_bar</w:t>
      </w:r>
      <w:proofErr w:type="spellEnd"/>
      <w:r w:rsidR="00A363B4" w:rsidRPr="00010CA3">
        <w:rPr>
          <w:rStyle w:val="Literal"/>
        </w:rPr>
        <w:t xml:space="preserve"> = FALSE</w:t>
      </w:r>
      <w:r w:rsidR="00A363B4">
        <w:t xml:space="preserve"> </w:t>
      </w:r>
      <w:r>
        <w:t>so we won’t</w:t>
      </w:r>
      <w:r w:rsidR="00A363B4">
        <w:t xml:space="preserve"> see </w:t>
      </w:r>
      <w:r>
        <w:t xml:space="preserve">the </w:t>
      </w:r>
      <w:r w:rsidR="00A363B4">
        <w:t xml:space="preserve">messages that </w:t>
      </w:r>
      <w:proofErr w:type="spellStart"/>
      <w:r w:rsidR="00A363B4" w:rsidRPr="00010CA3">
        <w:rPr>
          <w:rStyle w:val="Literal"/>
        </w:rPr>
        <w:t>tigris</w:t>
      </w:r>
      <w:proofErr w:type="spellEnd"/>
      <w:r w:rsidR="00A363B4">
        <w:t xml:space="preserve"> shares while it loads data. We then save the result as </w:t>
      </w:r>
      <w:proofErr w:type="spellStart"/>
      <w:r w:rsidR="00A363B4" w:rsidRPr="00010CA3">
        <w:rPr>
          <w:rStyle w:val="Literal"/>
        </w:rPr>
        <w:t>states_tigris</w:t>
      </w:r>
      <w:proofErr w:type="spellEnd"/>
      <w:r w:rsidR="00A363B4">
        <w:t>.</w:t>
      </w:r>
    </w:p>
    <w:p w14:paraId="734D486A" w14:textId="3BFF6298" w:rsidR="006806D4" w:rsidRDefault="006806D4" w:rsidP="00010CA3">
      <w:pPr>
        <w:pStyle w:val="Body"/>
      </w:pPr>
      <w:r>
        <w:t xml:space="preserve">The </w:t>
      </w:r>
      <w:proofErr w:type="spellStart"/>
      <w:r w:rsidRPr="00010CA3">
        <w:rPr>
          <w:rStyle w:val="Literal"/>
        </w:rPr>
        <w:t>tigris</w:t>
      </w:r>
      <w:proofErr w:type="spellEnd"/>
      <w:r>
        <w:t xml:space="preserve"> package has functions to get geospatial data </w:t>
      </w:r>
      <w:r w:rsidR="00F7687A">
        <w:t>about</w:t>
      </w:r>
      <w:r>
        <w:t xml:space="preserve"> counties, census tracts, roads, and more. Kyle Walker, developer of the package, </w:t>
      </w:r>
      <w:r w:rsidR="009940B0">
        <w:t>wrote a</w:t>
      </w:r>
      <w:r>
        <w:t xml:space="preserve"> book, </w:t>
      </w:r>
      <w:r w:rsidRPr="00C50FCE">
        <w:rPr>
          <w:rStyle w:val="Italic"/>
        </w:rPr>
        <w:t>Analyzing US Census Data: Methods, Maps, and Models in R</w:t>
      </w:r>
      <w:r>
        <w:t xml:space="preserve">, </w:t>
      </w:r>
      <w:r w:rsidR="00F7687A">
        <w:t>if you’d like</w:t>
      </w:r>
      <w:r>
        <w:t xml:space="preserve"> to learn more about how to use it.</w:t>
      </w:r>
    </w:p>
    <w:p w14:paraId="7EF193CC" w14:textId="2AA9F05B" w:rsidR="0057613A" w:rsidRDefault="006806D4" w:rsidP="00010CA3">
      <w:pPr>
        <w:pStyle w:val="Body"/>
      </w:pPr>
      <w:r>
        <w:t xml:space="preserve">If you’re looking for data outside of the United States, fear not! The </w:t>
      </w:r>
      <w:proofErr w:type="spellStart"/>
      <w:r w:rsidRPr="00010CA3">
        <w:rPr>
          <w:rStyle w:val="Literal"/>
        </w:rPr>
        <w:t>rnaturalearth</w:t>
      </w:r>
      <w:proofErr w:type="spellEnd"/>
      <w:r>
        <w:t xml:space="preserve"> package provides functions </w:t>
      </w:r>
      <w:r w:rsidR="009940B0">
        <w:t>for</w:t>
      </w:r>
      <w:r>
        <w:t xml:space="preserve"> import</w:t>
      </w:r>
      <w:r w:rsidR="009940B0">
        <w:t>ing</w:t>
      </w:r>
      <w:r>
        <w:t xml:space="preserve"> geospatial data from across the world. </w:t>
      </w:r>
      <w:r w:rsidR="0057613A">
        <w:t>For example,</w:t>
      </w:r>
      <w:r>
        <w:t xml:space="preserve"> </w:t>
      </w:r>
      <w:proofErr w:type="spellStart"/>
      <w:r w:rsidRPr="00010CA3">
        <w:rPr>
          <w:rStyle w:val="Literal"/>
        </w:rPr>
        <w:t>ne_</w:t>
      </w:r>
      <w:proofErr w:type="gramStart"/>
      <w:r w:rsidRPr="00010CA3">
        <w:rPr>
          <w:rStyle w:val="Literal"/>
        </w:rPr>
        <w:t>countries</w:t>
      </w:r>
      <w:proofErr w:type="spellEnd"/>
      <w:r w:rsidRPr="00010CA3">
        <w:rPr>
          <w:rStyle w:val="Literal"/>
        </w:rPr>
        <w:t>(</w:t>
      </w:r>
      <w:proofErr w:type="gramEnd"/>
      <w:r w:rsidRPr="00010CA3">
        <w:rPr>
          <w:rStyle w:val="Literal"/>
        </w:rPr>
        <w:t>)</w:t>
      </w:r>
      <w:r>
        <w:t xml:space="preserve"> </w:t>
      </w:r>
      <w:r w:rsidR="0057613A">
        <w:t>can retrieve</w:t>
      </w:r>
      <w:r>
        <w:t xml:space="preserve"> geospatial data </w:t>
      </w:r>
      <w:r w:rsidR="0057613A">
        <w:t>about various</w:t>
      </w:r>
      <w:r>
        <w:t xml:space="preserve"> countries</w:t>
      </w:r>
      <w:r w:rsidR="0057613A">
        <w:t>:</w:t>
      </w:r>
      <w:r>
        <w:t xml:space="preserve"> </w:t>
      </w:r>
    </w:p>
    <w:p w14:paraId="17014A0C" w14:textId="77777777" w:rsidR="0010629B" w:rsidRPr="0010629B" w:rsidRDefault="0010629B" w:rsidP="0010629B">
      <w:pPr>
        <w:pStyle w:val="Code"/>
      </w:pPr>
      <w:commentRangeStart w:id="724"/>
      <w:r w:rsidRPr="0010629B">
        <w:rPr>
          <w:rStyle w:val="FunctionTok"/>
          <w:rFonts w:ascii="Courier" w:hAnsi="Courier"/>
          <w:i w:val="0"/>
          <w:sz w:val="17"/>
          <w:shd w:val="clear" w:color="auto" w:fill="auto"/>
        </w:rPr>
        <w:t>library</w:t>
      </w:r>
      <w:r w:rsidRPr="0010629B">
        <w:rPr>
          <w:rStyle w:val="NormalTok"/>
          <w:rFonts w:ascii="Courier" w:hAnsi="Courier"/>
          <w:i w:val="0"/>
          <w:sz w:val="17"/>
          <w:shd w:val="clear" w:color="auto" w:fill="auto"/>
        </w:rPr>
        <w:t>(</w:t>
      </w:r>
      <w:proofErr w:type="spellStart"/>
      <w:r w:rsidRPr="0010629B">
        <w:rPr>
          <w:rStyle w:val="NormalTok"/>
          <w:rFonts w:ascii="Courier" w:hAnsi="Courier"/>
          <w:i w:val="0"/>
          <w:sz w:val="17"/>
          <w:shd w:val="clear" w:color="auto" w:fill="auto"/>
        </w:rPr>
        <w:t>rnaturalearth</w:t>
      </w:r>
      <w:proofErr w:type="spellEnd"/>
      <w:r w:rsidRPr="0010629B">
        <w:rPr>
          <w:rStyle w:val="NormalTok"/>
          <w:rFonts w:ascii="Courier" w:hAnsi="Courier"/>
          <w:i w:val="0"/>
          <w:sz w:val="17"/>
          <w:shd w:val="clear" w:color="auto" w:fill="auto"/>
        </w:rPr>
        <w:t>)</w:t>
      </w:r>
      <w:r w:rsidRPr="0010629B">
        <w:br/>
      </w:r>
      <w:r w:rsidRPr="0010629B">
        <w:br/>
      </w:r>
      <w:proofErr w:type="spellStart"/>
      <w:r w:rsidRPr="0010629B">
        <w:rPr>
          <w:rStyle w:val="NormalTok"/>
          <w:rFonts w:ascii="Courier" w:hAnsi="Courier"/>
          <w:i w:val="0"/>
          <w:sz w:val="17"/>
          <w:shd w:val="clear" w:color="auto" w:fill="auto"/>
        </w:rPr>
        <w:t>africa_countries</w:t>
      </w:r>
      <w:proofErr w:type="spellEnd"/>
      <w:r w:rsidRPr="0010629B">
        <w:rPr>
          <w:rStyle w:val="NormalTok"/>
          <w:rFonts w:ascii="Courier" w:hAnsi="Courier"/>
          <w:i w:val="0"/>
          <w:sz w:val="17"/>
          <w:shd w:val="clear" w:color="auto" w:fill="auto"/>
        </w:rPr>
        <w:t xml:space="preserve"> </w:t>
      </w:r>
      <w:r w:rsidRPr="0010629B">
        <w:rPr>
          <w:rStyle w:val="OtherTok"/>
          <w:rFonts w:ascii="Courier" w:hAnsi="Courier"/>
          <w:i w:val="0"/>
          <w:color w:val="000000"/>
          <w:sz w:val="17"/>
          <w:shd w:val="clear" w:color="auto" w:fill="auto"/>
        </w:rPr>
        <w:t>&lt;-</w:t>
      </w:r>
      <w:r w:rsidRPr="0010629B">
        <w:rPr>
          <w:rStyle w:val="NormalTok"/>
          <w:rFonts w:ascii="Courier" w:hAnsi="Courier"/>
          <w:i w:val="0"/>
          <w:sz w:val="17"/>
          <w:shd w:val="clear" w:color="auto" w:fill="auto"/>
        </w:rPr>
        <w:t xml:space="preserve"> </w:t>
      </w:r>
      <w:proofErr w:type="spellStart"/>
      <w:r w:rsidRPr="0010629B">
        <w:rPr>
          <w:rStyle w:val="FunctionTok"/>
          <w:rFonts w:ascii="Courier" w:hAnsi="Courier"/>
          <w:i w:val="0"/>
          <w:sz w:val="17"/>
          <w:shd w:val="clear" w:color="auto" w:fill="auto"/>
        </w:rPr>
        <w:t>ne_</w:t>
      </w:r>
      <w:proofErr w:type="gramStart"/>
      <w:r w:rsidRPr="0010629B">
        <w:rPr>
          <w:rStyle w:val="FunctionTok"/>
          <w:rFonts w:ascii="Courier" w:hAnsi="Courier"/>
          <w:i w:val="0"/>
          <w:sz w:val="17"/>
          <w:shd w:val="clear" w:color="auto" w:fill="auto"/>
        </w:rPr>
        <w:t>countries</w:t>
      </w:r>
      <w:proofErr w:type="spellEnd"/>
      <w:r w:rsidRPr="0010629B">
        <w:rPr>
          <w:rStyle w:val="NormalTok"/>
          <w:rFonts w:ascii="Courier" w:hAnsi="Courier"/>
          <w:i w:val="0"/>
          <w:sz w:val="17"/>
          <w:shd w:val="clear" w:color="auto" w:fill="auto"/>
        </w:rPr>
        <w:t>(</w:t>
      </w:r>
      <w:proofErr w:type="spellStart"/>
      <w:proofErr w:type="gramEnd"/>
      <w:r w:rsidRPr="0010629B">
        <w:rPr>
          <w:rStyle w:val="AttributeTok"/>
          <w:rFonts w:ascii="Courier" w:hAnsi="Courier"/>
          <w:i w:val="0"/>
          <w:color w:val="000000"/>
          <w:sz w:val="17"/>
          <w:shd w:val="clear" w:color="auto" w:fill="auto"/>
        </w:rPr>
        <w:t>returnclass</w:t>
      </w:r>
      <w:proofErr w:type="spellEnd"/>
      <w:r w:rsidRPr="0010629B">
        <w:rPr>
          <w:rStyle w:val="AttributeTok"/>
          <w:rFonts w:ascii="Courier" w:hAnsi="Courier"/>
          <w:i w:val="0"/>
          <w:color w:val="000000"/>
          <w:sz w:val="17"/>
          <w:shd w:val="clear" w:color="auto" w:fill="auto"/>
        </w:rPr>
        <w:t xml:space="preserve"> =</w:t>
      </w:r>
      <w:r w:rsidRPr="0010629B">
        <w:rPr>
          <w:rStyle w:val="NormalTok"/>
          <w:rFonts w:ascii="Courier" w:hAnsi="Courier"/>
          <w:i w:val="0"/>
          <w:sz w:val="17"/>
          <w:shd w:val="clear" w:color="auto" w:fill="auto"/>
        </w:rPr>
        <w:t xml:space="preserve"> </w:t>
      </w:r>
      <w:r w:rsidRPr="0010629B">
        <w:rPr>
          <w:rStyle w:val="StringTok"/>
          <w:rFonts w:ascii="Courier" w:hAnsi="Courier" w:cs="TheSansMonoCondensed-Plain"/>
          <w:i w:val="0"/>
          <w:color w:val="000000"/>
          <w:sz w:val="17"/>
          <w:szCs w:val="17"/>
          <w:shd w:val="clear" w:color="auto" w:fill="auto"/>
          <w:lang w:val="en-US"/>
        </w:rPr>
        <w:t>"sf"</w:t>
      </w:r>
      <w:r w:rsidRPr="0010629B">
        <w:rPr>
          <w:rStyle w:val="NormalTok"/>
          <w:rFonts w:ascii="Courier" w:hAnsi="Courier"/>
          <w:i w:val="0"/>
          <w:sz w:val="17"/>
          <w:shd w:val="clear" w:color="auto" w:fill="auto"/>
        </w:rPr>
        <w:t>,</w:t>
      </w:r>
      <w:r w:rsidRPr="0010629B">
        <w:br/>
      </w:r>
      <w:r w:rsidRPr="0010629B">
        <w:rPr>
          <w:rStyle w:val="NormalTok"/>
          <w:rFonts w:ascii="Courier" w:hAnsi="Courier"/>
          <w:i w:val="0"/>
          <w:sz w:val="17"/>
          <w:shd w:val="clear" w:color="auto" w:fill="auto"/>
        </w:rPr>
        <w:t xml:space="preserve">                                 </w:t>
      </w:r>
      <w:r w:rsidRPr="0010629B">
        <w:rPr>
          <w:rStyle w:val="AttributeTok"/>
          <w:rFonts w:ascii="Courier" w:hAnsi="Courier"/>
          <w:i w:val="0"/>
          <w:color w:val="000000"/>
          <w:sz w:val="17"/>
          <w:shd w:val="clear" w:color="auto" w:fill="auto"/>
        </w:rPr>
        <w:t>continent =</w:t>
      </w:r>
      <w:r w:rsidRPr="0010629B">
        <w:rPr>
          <w:rStyle w:val="NormalTok"/>
          <w:rFonts w:ascii="Courier" w:hAnsi="Courier"/>
          <w:i w:val="0"/>
          <w:sz w:val="17"/>
          <w:shd w:val="clear" w:color="auto" w:fill="auto"/>
        </w:rPr>
        <w:t xml:space="preserve"> </w:t>
      </w:r>
      <w:r w:rsidRPr="0010629B">
        <w:rPr>
          <w:rStyle w:val="StringTok"/>
          <w:rFonts w:ascii="Courier" w:hAnsi="Courier" w:cs="TheSansMonoCondensed-Plain"/>
          <w:i w:val="0"/>
          <w:color w:val="000000"/>
          <w:sz w:val="17"/>
          <w:szCs w:val="17"/>
          <w:shd w:val="clear" w:color="auto" w:fill="auto"/>
          <w:lang w:val="en-US"/>
        </w:rPr>
        <w:t>"Africa"</w:t>
      </w:r>
      <w:r w:rsidRPr="0010629B">
        <w:rPr>
          <w:rStyle w:val="NormalTok"/>
          <w:rFonts w:ascii="Courier" w:hAnsi="Courier"/>
          <w:i w:val="0"/>
          <w:sz w:val="17"/>
          <w:shd w:val="clear" w:color="auto" w:fill="auto"/>
        </w:rPr>
        <w:t>)</w:t>
      </w:r>
      <w:commentRangeEnd w:id="724"/>
      <w:r>
        <w:rPr>
          <w:rStyle w:val="CommentReference"/>
          <w:rFonts w:asciiTheme="minorHAnsi" w:eastAsiaTheme="minorHAnsi" w:hAnsiTheme="minorHAnsi" w:cstheme="minorBidi"/>
          <w:color w:val="auto"/>
          <w:lang w:eastAsia="en-US"/>
        </w:rPr>
        <w:commentReference w:id="724"/>
      </w:r>
    </w:p>
    <w:p w14:paraId="5FBF3224" w14:textId="18B17115" w:rsidR="006806D4" w:rsidRDefault="0057613A" w:rsidP="002B290B">
      <w:pPr>
        <w:pStyle w:val="Body"/>
      </w:pPr>
      <w:r>
        <w:t>This code uses</w:t>
      </w:r>
      <w:r w:rsidR="006806D4">
        <w:t xml:space="preserve"> two arguments: </w:t>
      </w:r>
      <w:proofErr w:type="spellStart"/>
      <w:r w:rsidR="006806D4" w:rsidRPr="00010CA3">
        <w:rPr>
          <w:rStyle w:val="Literal"/>
        </w:rPr>
        <w:t>returnclass</w:t>
      </w:r>
      <w:proofErr w:type="spellEnd"/>
      <w:r w:rsidR="006806D4" w:rsidRPr="00010CA3">
        <w:rPr>
          <w:rStyle w:val="Literal"/>
        </w:rPr>
        <w:t xml:space="preserve"> = "sf"</w:t>
      </w:r>
      <w:r w:rsidR="006806D4">
        <w:t xml:space="preserve"> to get data in simple features format</w:t>
      </w:r>
      <w:r>
        <w:t>,</w:t>
      </w:r>
      <w:r w:rsidR="006806D4">
        <w:t xml:space="preserve"> and </w:t>
      </w:r>
      <w:r w:rsidR="006806D4" w:rsidRPr="00010CA3">
        <w:rPr>
          <w:rStyle w:val="Literal"/>
        </w:rPr>
        <w:t>continent = "Africa"</w:t>
      </w:r>
      <w:r w:rsidR="006806D4">
        <w:t xml:space="preserve"> to get </w:t>
      </w:r>
      <w:r>
        <w:t xml:space="preserve">only </w:t>
      </w:r>
      <w:r w:rsidR="006806D4">
        <w:t>countries</w:t>
      </w:r>
      <w:r>
        <w:t xml:space="preserve"> on the African continent</w:t>
      </w:r>
      <w:r w:rsidR="006806D4">
        <w:t>. I</w:t>
      </w:r>
      <w:r w:rsidR="002B290B">
        <w:t>f we</w:t>
      </w:r>
      <w:r w:rsidR="006806D4">
        <w:t xml:space="preserve"> save the result to an object called </w:t>
      </w:r>
      <w:proofErr w:type="spellStart"/>
      <w:r w:rsidR="006806D4" w:rsidRPr="00010CA3">
        <w:rPr>
          <w:rStyle w:val="Literal"/>
        </w:rPr>
        <w:t>africa_countries</w:t>
      </w:r>
      <w:proofErr w:type="spellEnd"/>
      <w:r w:rsidR="002B290B">
        <w:t>,</w:t>
      </w:r>
      <w:r w:rsidR="006806D4">
        <w:t xml:space="preserve"> we can plot </w:t>
      </w:r>
      <w:r w:rsidR="002B290B">
        <w:t>the</w:t>
      </w:r>
      <w:r w:rsidR="006806D4">
        <w:t xml:space="preserve"> data on a map</w:t>
      </w:r>
      <w:r w:rsidR="002B290B">
        <w:t>:</w:t>
      </w:r>
      <w:r w:rsidR="006806D4">
        <w:t xml:space="preserve"> </w:t>
      </w:r>
    </w:p>
    <w:p w14:paraId="121F90FA" w14:textId="77777777" w:rsidR="004C6ED5" w:rsidRPr="0057613A" w:rsidRDefault="006806D4" w:rsidP="00CC34C9">
      <w:pPr>
        <w:pStyle w:val="Code"/>
      </w:pPr>
      <w:proofErr w:type="spellStart"/>
      <w:r w:rsidRPr="0057613A">
        <w:t>africa_countries</w:t>
      </w:r>
      <w:proofErr w:type="spellEnd"/>
      <w:r w:rsidRPr="0057613A">
        <w:t xml:space="preserve"> %&gt;% </w:t>
      </w:r>
    </w:p>
    <w:p w14:paraId="68DEADAC" w14:textId="77777777" w:rsidR="004C6ED5" w:rsidRPr="0057613A" w:rsidRDefault="006806D4" w:rsidP="00CC34C9">
      <w:pPr>
        <w:pStyle w:val="Code"/>
      </w:pPr>
      <w:r w:rsidRPr="0057613A">
        <w:t xml:space="preserve">  </w:t>
      </w:r>
      <w:proofErr w:type="gramStart"/>
      <w:r w:rsidRPr="0057613A">
        <w:t>ggplot(</w:t>
      </w:r>
      <w:proofErr w:type="gramEnd"/>
      <w:r w:rsidRPr="0057613A">
        <w:t>) +</w:t>
      </w:r>
    </w:p>
    <w:p w14:paraId="44F37210" w14:textId="60098921" w:rsidR="006806D4" w:rsidRPr="0057613A" w:rsidRDefault="006806D4" w:rsidP="00CC34C9">
      <w:pPr>
        <w:pStyle w:val="Code"/>
      </w:pPr>
      <w:r w:rsidRPr="0057613A">
        <w:t xml:space="preserve">  </w:t>
      </w:r>
      <w:proofErr w:type="spellStart"/>
      <w:r w:rsidRPr="0057613A">
        <w:t>geom_</w:t>
      </w:r>
      <w:proofErr w:type="gramStart"/>
      <w:r w:rsidRPr="0057613A">
        <w:t>sf</w:t>
      </w:r>
      <w:proofErr w:type="spellEnd"/>
      <w:r w:rsidRPr="0057613A">
        <w:t>(</w:t>
      </w:r>
      <w:proofErr w:type="gramEnd"/>
      <w:r w:rsidRPr="0057613A">
        <w:t>)</w:t>
      </w:r>
    </w:p>
    <w:p w14:paraId="4A6B9845" w14:textId="612439DB" w:rsidR="006806D4" w:rsidRDefault="002B290B" w:rsidP="00010CA3">
      <w:pPr>
        <w:pStyle w:val="Body"/>
      </w:pPr>
      <w:r>
        <w:t>Figure 4-</w:t>
      </w:r>
      <w:r w:rsidR="0010629B">
        <w:t>15</w:t>
      </w:r>
      <w:r>
        <w:t xml:space="preserve"> shows the</w:t>
      </w:r>
      <w:r w:rsidR="006806D4">
        <w:t xml:space="preserve"> resulting map.</w:t>
      </w:r>
    </w:p>
    <w:p w14:paraId="1CBD5B59" w14:textId="5B718111" w:rsidR="006806D4" w:rsidRDefault="006806D4" w:rsidP="00203E9D">
      <w:pPr>
        <w:pStyle w:val="GraphicSlug"/>
      </w:pPr>
      <w:r>
        <w:t>[F040</w:t>
      </w:r>
      <w:r w:rsidR="0010629B">
        <w:t>15</w:t>
      </w:r>
      <w:r>
        <w:t>.pdf]</w:t>
      </w:r>
    </w:p>
    <w:p w14:paraId="2766155D" w14:textId="77777777" w:rsidR="006806D4" w:rsidRDefault="006806D4" w:rsidP="006806D4">
      <w:pPr>
        <w:pStyle w:val="CaptionedFigure"/>
      </w:pPr>
      <w:r>
        <w:rPr>
          <w:noProof/>
        </w:rPr>
        <w:lastRenderedPageBreak/>
        <w:drawing>
          <wp:inline distT="0" distB="0" distL="0" distR="0" wp14:anchorId="6DB2A763" wp14:editId="79CC74F3">
            <wp:extent cx="4602684" cy="3682147"/>
            <wp:effectExtent l="0" t="0" r="0" b="0"/>
            <wp:docPr id="247" name="Picture" descr="Figure 4.21: A map of Africa made with data from the rnaturalearth package"/>
            <wp:cNvGraphicFramePr/>
            <a:graphic xmlns:a="http://schemas.openxmlformats.org/drawingml/2006/main">
              <a:graphicData uri="http://schemas.openxmlformats.org/drawingml/2006/picture">
                <pic:pic xmlns:pic="http://schemas.openxmlformats.org/drawingml/2006/picture">
                  <pic:nvPicPr>
                    <pic:cNvPr id="248" name="Picture" descr="maps_files/figure-docx/africa-map-1.png"/>
                    <pic:cNvPicPr>
                      <a:picLocks noChangeAspect="1" noChangeArrowheads="1"/>
                    </pic:cNvPicPr>
                  </pic:nvPicPr>
                  <pic:blipFill>
                    <a:blip r:embed="rId24"/>
                    <a:stretch>
                      <a:fillRect/>
                    </a:stretch>
                  </pic:blipFill>
                  <pic:spPr bwMode="auto">
                    <a:xfrm>
                      <a:off x="0" y="0"/>
                      <a:ext cx="4602684" cy="3682147"/>
                    </a:xfrm>
                    <a:prstGeom prst="rect">
                      <a:avLst/>
                    </a:prstGeom>
                    <a:noFill/>
                    <a:ln w="9525">
                      <a:noFill/>
                      <a:headEnd/>
                      <a:tailEnd/>
                    </a:ln>
                  </pic:spPr>
                </pic:pic>
              </a:graphicData>
            </a:graphic>
          </wp:inline>
        </w:drawing>
      </w:r>
    </w:p>
    <w:p w14:paraId="124E54D3" w14:textId="28496C97" w:rsidR="006806D4" w:rsidRDefault="006806D4" w:rsidP="009C4AF0">
      <w:pPr>
        <w:pStyle w:val="CaptionLine"/>
      </w:pPr>
      <w:r>
        <w:t xml:space="preserve">A map of Africa made with data from the </w:t>
      </w:r>
      <w:proofErr w:type="spellStart"/>
      <w:r w:rsidRPr="00CE09AA">
        <w:rPr>
          <w:rStyle w:val="Literal"/>
        </w:rPr>
        <w:t>rnaturalearth</w:t>
      </w:r>
      <w:proofErr w:type="spellEnd"/>
      <w:r>
        <w:t xml:space="preserve"> package</w:t>
      </w:r>
    </w:p>
    <w:p w14:paraId="6218D36E" w14:textId="74083CFC" w:rsidR="006806D4" w:rsidRDefault="006806D4" w:rsidP="00010CA3">
      <w:pPr>
        <w:pStyle w:val="Body"/>
      </w:pPr>
      <w:r>
        <w:t xml:space="preserve">If you need geospatial data, start by looking for a package like </w:t>
      </w:r>
      <w:proofErr w:type="spellStart"/>
      <w:r w:rsidRPr="00010CA3">
        <w:rPr>
          <w:rStyle w:val="Literal"/>
        </w:rPr>
        <w:t>albersusa</w:t>
      </w:r>
      <w:proofErr w:type="spellEnd"/>
      <w:r>
        <w:t xml:space="preserve">, </w:t>
      </w:r>
      <w:proofErr w:type="spellStart"/>
      <w:r w:rsidRPr="00010CA3">
        <w:rPr>
          <w:rStyle w:val="Literal"/>
        </w:rPr>
        <w:t>tigris</w:t>
      </w:r>
      <w:proofErr w:type="spellEnd"/>
      <w:r>
        <w:t xml:space="preserve">, or </w:t>
      </w:r>
      <w:proofErr w:type="spellStart"/>
      <w:r w:rsidRPr="00010CA3">
        <w:rPr>
          <w:rStyle w:val="Literal"/>
        </w:rPr>
        <w:t>rnaturalearth</w:t>
      </w:r>
      <w:proofErr w:type="spellEnd"/>
      <w:r>
        <w:t xml:space="preserve">. If you can’t find </w:t>
      </w:r>
      <w:r w:rsidR="002B290B">
        <w:t>one</w:t>
      </w:r>
      <w:r>
        <w:t xml:space="preserve">, fall back on using </w:t>
      </w:r>
      <w:proofErr w:type="spellStart"/>
      <w:r w:rsidRPr="00010CA3">
        <w:rPr>
          <w:rStyle w:val="Literal"/>
        </w:rPr>
        <w:t>read_</w:t>
      </w:r>
      <w:proofErr w:type="gramStart"/>
      <w:r w:rsidRPr="00010CA3">
        <w:rPr>
          <w:rStyle w:val="Literal"/>
        </w:rPr>
        <w:t>sf</w:t>
      </w:r>
      <w:proofErr w:type="spellEnd"/>
      <w:r w:rsidRPr="00010CA3">
        <w:rPr>
          <w:rStyle w:val="Literal"/>
        </w:rPr>
        <w:t>(</w:t>
      </w:r>
      <w:proofErr w:type="gramEnd"/>
      <w:r w:rsidRPr="00010CA3">
        <w:rPr>
          <w:rStyle w:val="Literal"/>
        </w:rPr>
        <w:t>)</w:t>
      </w:r>
      <w:r>
        <w:t xml:space="preserve"> from the </w:t>
      </w:r>
      <w:r w:rsidRPr="00010CA3">
        <w:rPr>
          <w:rStyle w:val="Literal"/>
        </w:rPr>
        <w:t>sf</w:t>
      </w:r>
      <w:r>
        <w:t xml:space="preserve"> package.</w:t>
      </w:r>
    </w:p>
    <w:p w14:paraId="6D740650" w14:textId="77777777" w:rsidR="006806D4" w:rsidRDefault="006806D4" w:rsidP="003139C0">
      <w:pPr>
        <w:pStyle w:val="HeadB"/>
      </w:pPr>
      <w:bookmarkStart w:id="725" w:name="_Toc121914045"/>
      <w:bookmarkStart w:id="726" w:name="using-appropriate-projections"/>
      <w:bookmarkEnd w:id="716"/>
      <w:r>
        <w:t>Using Appropriate Projections</w:t>
      </w:r>
      <w:bookmarkEnd w:id="725"/>
    </w:p>
    <w:p w14:paraId="172325B9" w14:textId="552FB050" w:rsidR="006806D4" w:rsidRDefault="006806D4" w:rsidP="00010CA3">
      <w:pPr>
        <w:pStyle w:val="Body"/>
      </w:pPr>
      <w:r>
        <w:t xml:space="preserve">Once you have access to geospatial data, you need to </w:t>
      </w:r>
      <w:r w:rsidR="004B104E">
        <w:t>decide</w:t>
      </w:r>
      <w:r>
        <w:t xml:space="preserve"> which projection to use. If you’re looking for a simple answer to this question, you’</w:t>
      </w:r>
      <w:r w:rsidR="004B104E">
        <w:t>ll</w:t>
      </w:r>
      <w:r>
        <w:t xml:space="preserve"> be disappointed. As Robin Lovelace, Jakub </w:t>
      </w:r>
      <w:proofErr w:type="spellStart"/>
      <w:r>
        <w:t>Nowosad</w:t>
      </w:r>
      <w:proofErr w:type="spellEnd"/>
      <w:r>
        <w:t xml:space="preserve">, and </w:t>
      </w:r>
      <w:proofErr w:type="spellStart"/>
      <w:r>
        <w:t>Jannes</w:t>
      </w:r>
      <w:proofErr w:type="spellEnd"/>
      <w:r>
        <w:t xml:space="preserve"> </w:t>
      </w:r>
      <w:proofErr w:type="spellStart"/>
      <w:r>
        <w:t>Muenchow</w:t>
      </w:r>
      <w:proofErr w:type="spellEnd"/>
      <w:r>
        <w:t xml:space="preserve"> put it in their book </w:t>
      </w:r>
      <w:proofErr w:type="spellStart"/>
      <w:r w:rsidRPr="00C50FCE">
        <w:rPr>
          <w:rStyle w:val="Italic"/>
        </w:rPr>
        <w:t>Geocomputation</w:t>
      </w:r>
      <w:proofErr w:type="spellEnd"/>
      <w:r w:rsidRPr="00C50FCE">
        <w:rPr>
          <w:rStyle w:val="Italic"/>
        </w:rPr>
        <w:t xml:space="preserve"> with R</w:t>
      </w:r>
      <w:r>
        <w:t xml:space="preserve">, “the question of </w:t>
      </w:r>
      <w:r w:rsidRPr="00C50FCE">
        <w:rPr>
          <w:rStyle w:val="Italic"/>
        </w:rPr>
        <w:t>which</w:t>
      </w:r>
      <w:r>
        <w:t xml:space="preserve"> CRS [to use] is tricky, and there is rarely a ‘right’ answer.”</w:t>
      </w:r>
    </w:p>
    <w:p w14:paraId="3A6AEB05" w14:textId="27AF7526" w:rsidR="006806D4" w:rsidRDefault="006806D4" w:rsidP="00010CA3">
      <w:pPr>
        <w:pStyle w:val="Body"/>
      </w:pPr>
      <w:r>
        <w:t xml:space="preserve">If you feel overwhelmed </w:t>
      </w:r>
      <w:r w:rsidR="004B104E">
        <w:t>by the task of</w:t>
      </w:r>
      <w:r>
        <w:t xml:space="preserve"> choosing a projection, </w:t>
      </w:r>
      <w:r w:rsidR="004B104E">
        <w:t>t</w:t>
      </w:r>
      <w:r>
        <w:t xml:space="preserve">he </w:t>
      </w:r>
      <w:proofErr w:type="spellStart"/>
      <w:r w:rsidRPr="00010CA3">
        <w:rPr>
          <w:rStyle w:val="Literal"/>
        </w:rPr>
        <w:t>crsuggest</w:t>
      </w:r>
      <w:proofErr w:type="spellEnd"/>
      <w:r>
        <w:t xml:space="preserve"> package, also by Kyle Walker, can give </w:t>
      </w:r>
      <w:proofErr w:type="spellStart"/>
      <w:r>
        <w:t>you</w:t>
      </w:r>
      <w:proofErr w:type="spellEnd"/>
      <w:r>
        <w:t xml:space="preserve"> ideas. </w:t>
      </w:r>
      <w:r w:rsidR="004B104E">
        <w:t>Its</w:t>
      </w:r>
      <w:r>
        <w:t xml:space="preserve"> </w:t>
      </w:r>
      <w:proofErr w:type="spellStart"/>
      <w:r w:rsidRPr="00010CA3">
        <w:rPr>
          <w:rStyle w:val="Literal"/>
        </w:rPr>
        <w:t>suggest_top_</w:t>
      </w:r>
      <w:proofErr w:type="gramStart"/>
      <w:r w:rsidRPr="00010CA3">
        <w:rPr>
          <w:rStyle w:val="Literal"/>
        </w:rPr>
        <w:t>crs</w:t>
      </w:r>
      <w:proofErr w:type="spellEnd"/>
      <w:r w:rsidRPr="00010CA3">
        <w:rPr>
          <w:rStyle w:val="Literal"/>
        </w:rPr>
        <w:t>(</w:t>
      </w:r>
      <w:proofErr w:type="gramEnd"/>
      <w:r w:rsidRPr="00010CA3">
        <w:rPr>
          <w:rStyle w:val="Literal"/>
        </w:rPr>
        <w:t>)</w:t>
      </w:r>
      <w:r>
        <w:t xml:space="preserve"> function return</w:t>
      </w:r>
      <w:r w:rsidR="004B104E">
        <w:t>s</w:t>
      </w:r>
      <w:r>
        <w:t xml:space="preserve"> a</w:t>
      </w:r>
      <w:r w:rsidR="004B104E">
        <w:t xml:space="preserve"> coordinate reference system</w:t>
      </w:r>
      <w:r>
        <w:t xml:space="preserve"> that is well-suited for your data. Let’s load </w:t>
      </w:r>
      <w:proofErr w:type="spellStart"/>
      <w:r w:rsidRPr="00010CA3">
        <w:rPr>
          <w:rStyle w:val="Literal"/>
        </w:rPr>
        <w:t>crsuggest</w:t>
      </w:r>
      <w:proofErr w:type="spellEnd"/>
      <w:r>
        <w:t xml:space="preserve"> and try it out on our </w:t>
      </w:r>
      <w:proofErr w:type="spellStart"/>
      <w:r w:rsidRPr="00010CA3">
        <w:rPr>
          <w:rStyle w:val="Literal"/>
        </w:rPr>
        <w:t>africa_countries</w:t>
      </w:r>
      <w:proofErr w:type="spellEnd"/>
      <w:r>
        <w:t xml:space="preserve"> data</w:t>
      </w:r>
      <w:r w:rsidR="004B104E">
        <w:t>:</w:t>
      </w:r>
    </w:p>
    <w:p w14:paraId="0792073C" w14:textId="77777777" w:rsidR="004C6ED5" w:rsidRPr="00CE09AA" w:rsidRDefault="006806D4" w:rsidP="007B3B08">
      <w:pPr>
        <w:pStyle w:val="Code"/>
      </w:pPr>
      <w:r w:rsidRPr="00CE09AA">
        <w:t>library(</w:t>
      </w:r>
      <w:proofErr w:type="spellStart"/>
      <w:r w:rsidRPr="00CE09AA">
        <w:t>crsuggest</w:t>
      </w:r>
      <w:proofErr w:type="spellEnd"/>
      <w:r w:rsidRPr="00CE09AA">
        <w:t>)</w:t>
      </w:r>
    </w:p>
    <w:p w14:paraId="26B1BCD7" w14:textId="77777777" w:rsidR="004C6ED5" w:rsidRPr="00CE09AA" w:rsidRDefault="004C6ED5" w:rsidP="007B3B08">
      <w:pPr>
        <w:pStyle w:val="Code"/>
      </w:pPr>
    </w:p>
    <w:p w14:paraId="0794686B" w14:textId="77777777" w:rsidR="004C6ED5" w:rsidRPr="00CE09AA" w:rsidRDefault="006806D4" w:rsidP="007B3B08">
      <w:pPr>
        <w:pStyle w:val="Code"/>
      </w:pPr>
      <w:proofErr w:type="spellStart"/>
      <w:r w:rsidRPr="00CE09AA">
        <w:t>africa_countries</w:t>
      </w:r>
      <w:proofErr w:type="spellEnd"/>
      <w:r w:rsidRPr="00CE09AA">
        <w:t xml:space="preserve"> %&gt;% </w:t>
      </w:r>
    </w:p>
    <w:p w14:paraId="32C6FD3A" w14:textId="0BA65841" w:rsidR="006806D4" w:rsidRPr="00CE09AA" w:rsidRDefault="006806D4" w:rsidP="007B3B08">
      <w:pPr>
        <w:pStyle w:val="Code"/>
      </w:pPr>
      <w:r w:rsidRPr="00CE09AA">
        <w:t xml:space="preserve">  </w:t>
      </w:r>
      <w:proofErr w:type="spellStart"/>
      <w:r w:rsidRPr="00CE09AA">
        <w:t>suggest_top_</w:t>
      </w:r>
      <w:proofErr w:type="gramStart"/>
      <w:r w:rsidRPr="00CE09AA">
        <w:t>crs</w:t>
      </w:r>
      <w:proofErr w:type="spellEnd"/>
      <w:r w:rsidRPr="00CE09AA">
        <w:t>(</w:t>
      </w:r>
      <w:proofErr w:type="gramEnd"/>
      <w:r w:rsidRPr="00CE09AA">
        <w:t>)</w:t>
      </w:r>
    </w:p>
    <w:p w14:paraId="16ED6ED1" w14:textId="3AE63434" w:rsidR="006806D4" w:rsidRDefault="006806D4" w:rsidP="00010CA3">
      <w:pPr>
        <w:pStyle w:val="Body"/>
      </w:pPr>
      <w:r>
        <w:t xml:space="preserve">The </w:t>
      </w:r>
      <w:proofErr w:type="spellStart"/>
      <w:r w:rsidRPr="00010CA3">
        <w:rPr>
          <w:rStyle w:val="Literal"/>
        </w:rPr>
        <w:t>suggest_top_</w:t>
      </w:r>
      <w:proofErr w:type="gramStart"/>
      <w:r w:rsidRPr="00010CA3">
        <w:rPr>
          <w:rStyle w:val="Literal"/>
        </w:rPr>
        <w:t>cr</w:t>
      </w:r>
      <w:ins w:id="727" w:author="David Keyes" w:date="2023-01-04T15:03:00Z">
        <w:r w:rsidR="00D46EEB">
          <w:rPr>
            <w:rStyle w:val="Literal"/>
          </w:rPr>
          <w:t>s</w:t>
        </w:r>
        <w:proofErr w:type="spellEnd"/>
        <w:r w:rsidR="00D46EEB">
          <w:rPr>
            <w:rStyle w:val="Literal"/>
          </w:rPr>
          <w:t>(</w:t>
        </w:r>
        <w:proofErr w:type="gramEnd"/>
        <w:r w:rsidR="00D46EEB">
          <w:rPr>
            <w:rStyle w:val="Literal"/>
          </w:rPr>
          <w:t>)</w:t>
        </w:r>
      </w:ins>
      <w:del w:id="728" w:author="David Keyes" w:date="2023-01-04T15:03:00Z">
        <w:r w:rsidRPr="00010CA3" w:rsidDel="00D46EEB">
          <w:rPr>
            <w:rStyle w:val="Literal"/>
          </w:rPr>
          <w:delText>s</w:delText>
        </w:r>
      </w:del>
      <w:r>
        <w:t xml:space="preserve"> function returns projection number </w:t>
      </w:r>
      <w:commentRangeStart w:id="729"/>
      <w:commentRangeStart w:id="730"/>
      <w:r>
        <w:t xml:space="preserve">28232. </w:t>
      </w:r>
      <w:commentRangeEnd w:id="729"/>
      <w:r w:rsidR="004B104E">
        <w:rPr>
          <w:rStyle w:val="CommentReference"/>
          <w:rFonts w:asciiTheme="minorHAnsi" w:eastAsiaTheme="minorHAnsi" w:hAnsiTheme="minorHAnsi" w:cstheme="minorBidi"/>
          <w:color w:val="auto"/>
          <w:lang w:eastAsia="en-US"/>
        </w:rPr>
        <w:commentReference w:id="729"/>
      </w:r>
      <w:commentRangeEnd w:id="730"/>
      <w:r w:rsidR="009F19CB">
        <w:rPr>
          <w:rStyle w:val="CommentReference"/>
          <w:rFonts w:asciiTheme="minorHAnsi" w:eastAsiaTheme="minorHAnsi" w:hAnsiTheme="minorHAnsi" w:cstheme="minorBidi"/>
          <w:color w:val="auto"/>
          <w:lang w:eastAsia="en-US"/>
        </w:rPr>
        <w:commentReference w:id="730"/>
      </w:r>
      <w:r>
        <w:t xml:space="preserve">We can now </w:t>
      </w:r>
      <w:r w:rsidR="004B104E">
        <w:t>pass</w:t>
      </w:r>
      <w:r>
        <w:t xml:space="preserve"> this value </w:t>
      </w:r>
      <w:r w:rsidR="004B104E">
        <w:t>to</w:t>
      </w:r>
      <w:r>
        <w:t xml:space="preserve"> the </w:t>
      </w:r>
      <w:proofErr w:type="spellStart"/>
      <w:r w:rsidRPr="00010CA3">
        <w:rPr>
          <w:rStyle w:val="Literal"/>
        </w:rPr>
        <w:t>st_transform</w:t>
      </w:r>
      <w:proofErr w:type="spellEnd"/>
      <w:r>
        <w:t xml:space="preserve"> function to change the projection before we plot</w:t>
      </w:r>
      <w:r w:rsidR="004B104E">
        <w:t>:</w:t>
      </w:r>
    </w:p>
    <w:p w14:paraId="55A051EA" w14:textId="77777777" w:rsidR="004C6ED5" w:rsidRPr="00CE09AA" w:rsidRDefault="006806D4" w:rsidP="002D6A5A">
      <w:pPr>
        <w:pStyle w:val="Code"/>
      </w:pPr>
      <w:proofErr w:type="spellStart"/>
      <w:r w:rsidRPr="00CE09AA">
        <w:t>africa_countries</w:t>
      </w:r>
      <w:proofErr w:type="spellEnd"/>
      <w:r w:rsidRPr="00CE09AA">
        <w:t xml:space="preserve"> %&gt;%</w:t>
      </w:r>
    </w:p>
    <w:p w14:paraId="217EC928" w14:textId="77777777" w:rsidR="004C6ED5" w:rsidRPr="00CE09AA" w:rsidRDefault="006806D4" w:rsidP="002D6A5A">
      <w:pPr>
        <w:pStyle w:val="Code"/>
      </w:pPr>
      <w:r w:rsidRPr="00CE09AA">
        <w:t xml:space="preserve">  </w:t>
      </w:r>
      <w:proofErr w:type="spellStart"/>
      <w:r w:rsidRPr="00CE09AA">
        <w:t>st_</w:t>
      </w:r>
      <w:proofErr w:type="gramStart"/>
      <w:r w:rsidRPr="00CE09AA">
        <w:t>transform</w:t>
      </w:r>
      <w:proofErr w:type="spellEnd"/>
      <w:r w:rsidRPr="00CE09AA">
        <w:t>(</w:t>
      </w:r>
      <w:proofErr w:type="gramEnd"/>
      <w:r w:rsidRPr="00CE09AA">
        <w:t xml:space="preserve">28232) %&gt;% </w:t>
      </w:r>
    </w:p>
    <w:p w14:paraId="17EC511B" w14:textId="77777777" w:rsidR="004C6ED5" w:rsidRPr="00CE09AA" w:rsidRDefault="006806D4" w:rsidP="002D6A5A">
      <w:pPr>
        <w:pStyle w:val="Code"/>
      </w:pPr>
      <w:r w:rsidRPr="00CE09AA">
        <w:t xml:space="preserve">  </w:t>
      </w:r>
      <w:proofErr w:type="gramStart"/>
      <w:r w:rsidRPr="00CE09AA">
        <w:t>ggplot(</w:t>
      </w:r>
      <w:proofErr w:type="gramEnd"/>
      <w:r w:rsidRPr="00CE09AA">
        <w:t>) +</w:t>
      </w:r>
    </w:p>
    <w:p w14:paraId="2DC10C1D" w14:textId="17F7C925" w:rsidR="006806D4" w:rsidRPr="00CE09AA" w:rsidRDefault="006806D4" w:rsidP="002D6A5A">
      <w:pPr>
        <w:pStyle w:val="Code"/>
      </w:pPr>
      <w:r w:rsidRPr="00CE09AA">
        <w:t xml:space="preserve">  </w:t>
      </w:r>
      <w:proofErr w:type="spellStart"/>
      <w:r w:rsidRPr="00CE09AA">
        <w:t>geom_</w:t>
      </w:r>
      <w:proofErr w:type="gramStart"/>
      <w:r w:rsidRPr="00CE09AA">
        <w:t>sf</w:t>
      </w:r>
      <w:proofErr w:type="spellEnd"/>
      <w:r w:rsidRPr="00CE09AA">
        <w:t>(</w:t>
      </w:r>
      <w:proofErr w:type="gramEnd"/>
      <w:r w:rsidRPr="00CE09AA">
        <w:t>)</w:t>
      </w:r>
    </w:p>
    <w:p w14:paraId="61FA7340" w14:textId="3F384B5E" w:rsidR="006806D4" w:rsidRDefault="006806D4" w:rsidP="00010CA3">
      <w:pPr>
        <w:pStyle w:val="Body"/>
      </w:pPr>
      <w:r>
        <w:t>When</w:t>
      </w:r>
      <w:r w:rsidR="004B104E">
        <w:t xml:space="preserve"> </w:t>
      </w:r>
      <w:r>
        <w:t>run</w:t>
      </w:r>
      <w:r w:rsidR="004B104E">
        <w:t>,</w:t>
      </w:r>
      <w:r>
        <w:t xml:space="preserve"> this code</w:t>
      </w:r>
      <w:r w:rsidR="004B104E">
        <w:t xml:space="preserve"> generates the map</w:t>
      </w:r>
      <w:r>
        <w:t xml:space="preserve"> in </w:t>
      </w:r>
      <w:r w:rsidR="00F7021B">
        <w:t>Figure 4-</w:t>
      </w:r>
      <w:r w:rsidR="009F19CB">
        <w:t>16</w:t>
      </w:r>
      <w:r w:rsidR="004B104E">
        <w:t>.</w:t>
      </w:r>
      <w:r>
        <w:t xml:space="preserve"> </w:t>
      </w:r>
    </w:p>
    <w:p w14:paraId="6024395C" w14:textId="41AAF559" w:rsidR="006806D4" w:rsidRDefault="006806D4" w:rsidP="00203E9D">
      <w:pPr>
        <w:pStyle w:val="GraphicSlug"/>
      </w:pPr>
      <w:r>
        <w:t>[F040</w:t>
      </w:r>
      <w:r w:rsidR="009F19CB">
        <w:t>16</w:t>
      </w:r>
      <w:r>
        <w:t>.pdf]</w:t>
      </w:r>
    </w:p>
    <w:p w14:paraId="68B979D4" w14:textId="77777777" w:rsidR="006806D4" w:rsidRDefault="006806D4" w:rsidP="006806D4">
      <w:pPr>
        <w:pStyle w:val="CaptionedFigure"/>
      </w:pPr>
      <w:r>
        <w:rPr>
          <w:noProof/>
        </w:rPr>
        <w:lastRenderedPageBreak/>
        <w:drawing>
          <wp:inline distT="0" distB="0" distL="0" distR="0" wp14:anchorId="33AF9560" wp14:editId="72024A88">
            <wp:extent cx="4602684" cy="3682147"/>
            <wp:effectExtent l="0" t="0" r="0" b="0"/>
            <wp:docPr id="251" name="Picture" descr="Figure 4.22: A map of Africa made with projection number 28232"/>
            <wp:cNvGraphicFramePr/>
            <a:graphic xmlns:a="http://schemas.openxmlformats.org/drawingml/2006/main">
              <a:graphicData uri="http://schemas.openxmlformats.org/drawingml/2006/picture">
                <pic:pic xmlns:pic="http://schemas.openxmlformats.org/drawingml/2006/picture">
                  <pic:nvPicPr>
                    <pic:cNvPr id="252" name="Picture" descr="maps_files/figure-docx/africa-map-different-projection-1.png"/>
                    <pic:cNvPicPr>
                      <a:picLocks noChangeAspect="1" noChangeArrowheads="1"/>
                    </pic:cNvPicPr>
                  </pic:nvPicPr>
                  <pic:blipFill>
                    <a:blip r:embed="rId25"/>
                    <a:stretch>
                      <a:fillRect/>
                    </a:stretch>
                  </pic:blipFill>
                  <pic:spPr bwMode="auto">
                    <a:xfrm>
                      <a:off x="0" y="0"/>
                      <a:ext cx="4602684" cy="3682147"/>
                    </a:xfrm>
                    <a:prstGeom prst="rect">
                      <a:avLst/>
                    </a:prstGeom>
                    <a:noFill/>
                    <a:ln w="9525">
                      <a:noFill/>
                      <a:headEnd/>
                      <a:tailEnd/>
                    </a:ln>
                  </pic:spPr>
                </pic:pic>
              </a:graphicData>
            </a:graphic>
          </wp:inline>
        </w:drawing>
      </w:r>
    </w:p>
    <w:p w14:paraId="2E839A13" w14:textId="23D798A6" w:rsidR="006806D4" w:rsidRDefault="006806D4" w:rsidP="009C4AF0">
      <w:pPr>
        <w:pStyle w:val="CaptionLine"/>
      </w:pPr>
      <w:r>
        <w:t>A map of Africa made with projection number 28232</w:t>
      </w:r>
    </w:p>
    <w:p w14:paraId="3AB0BE6A" w14:textId="04185ACF" w:rsidR="004B104E" w:rsidRDefault="004B104E" w:rsidP="00CE09AA">
      <w:pPr>
        <w:pStyle w:val="Body"/>
      </w:pPr>
      <w:bookmarkStart w:id="731" w:name="Xd41f1f3afcd240f5148867309322968d922d7d3"/>
      <w:bookmarkEnd w:id="726"/>
      <w:r>
        <w:t>As you can see, we’ve mapped Africa with a different projection.</w:t>
      </w:r>
    </w:p>
    <w:p w14:paraId="09BA9F80" w14:textId="4FACB7BA" w:rsidR="006806D4" w:rsidRDefault="005C7EBF" w:rsidP="003139C0">
      <w:pPr>
        <w:pStyle w:val="HeadB"/>
      </w:pPr>
      <w:bookmarkStart w:id="732" w:name="_Toc121914046"/>
      <w:r>
        <w:t>Wrangling Your</w:t>
      </w:r>
      <w:r w:rsidR="006806D4">
        <w:t xml:space="preserve"> Geospatial Data</w:t>
      </w:r>
      <w:bookmarkEnd w:id="732"/>
    </w:p>
    <w:p w14:paraId="2142F51F" w14:textId="493981EF" w:rsidR="006806D4" w:rsidRDefault="006806D4" w:rsidP="005C7EBF">
      <w:pPr>
        <w:pStyle w:val="Body"/>
      </w:pPr>
      <w:r>
        <w:t>The ability to merge traditional data frames with geospatial data is a huge benefit of working with simple features data.</w:t>
      </w:r>
      <w:r w:rsidR="005C7EBF">
        <w:t xml:space="preserve"> Remember that for his COVID map, Madjid analyzed traditional data frames before merging them with </w:t>
      </w:r>
      <w:r w:rsidR="004108F1">
        <w:t>geospatial data</w:t>
      </w:r>
      <w:r w:rsidR="005C7EBF">
        <w:t>. But because s</w:t>
      </w:r>
      <w:r>
        <w:t>imple features</w:t>
      </w:r>
      <w:r w:rsidR="005C7EBF">
        <w:t xml:space="preserve"> data</w:t>
      </w:r>
      <w:r>
        <w:t xml:space="preserve"> acts just like traditional data frame</w:t>
      </w:r>
      <w:r w:rsidR="005C7EBF">
        <w:t>s</w:t>
      </w:r>
      <w:r>
        <w:t xml:space="preserve">, </w:t>
      </w:r>
      <w:r w:rsidR="005C7EBF">
        <w:t>we can just as easily apply</w:t>
      </w:r>
      <w:r>
        <w:t xml:space="preserve"> the data</w:t>
      </w:r>
      <w:r w:rsidR="005C7EBF">
        <w:t>-</w:t>
      </w:r>
      <w:r>
        <w:t xml:space="preserve">wrangling and analysis functions from </w:t>
      </w:r>
      <w:proofErr w:type="spellStart"/>
      <w:r w:rsidRPr="00010CA3">
        <w:rPr>
          <w:rStyle w:val="Literal"/>
        </w:rPr>
        <w:t>tidyverse</w:t>
      </w:r>
      <w:proofErr w:type="spellEnd"/>
      <w:r>
        <w:t xml:space="preserve"> </w:t>
      </w:r>
      <w:r w:rsidR="005C7EBF">
        <w:t>directly to</w:t>
      </w:r>
      <w:r>
        <w:t xml:space="preserve"> a simple features object.</w:t>
      </w:r>
      <w:r w:rsidR="005C7EBF">
        <w:t xml:space="preserve"> </w:t>
      </w:r>
      <w:r>
        <w:t xml:space="preserve">To demonstrate this, let’s return to the </w:t>
      </w:r>
      <w:proofErr w:type="spellStart"/>
      <w:r w:rsidRPr="00010CA3">
        <w:rPr>
          <w:rStyle w:val="Literal"/>
        </w:rPr>
        <w:t>africa_countries</w:t>
      </w:r>
      <w:proofErr w:type="spellEnd"/>
      <w:r>
        <w:t xml:space="preserve"> simple features data</w:t>
      </w:r>
      <w:r w:rsidR="005C7EBF">
        <w:t>,</w:t>
      </w:r>
      <w:r>
        <w:t xml:space="preserve"> select</w:t>
      </w:r>
      <w:r w:rsidR="005C7EBF">
        <w:t>ing</w:t>
      </w:r>
      <w:r>
        <w:t xml:space="preserve"> two variables (</w:t>
      </w:r>
      <w:r w:rsidRPr="00010CA3">
        <w:rPr>
          <w:rStyle w:val="Literal"/>
        </w:rPr>
        <w:t>name</w:t>
      </w:r>
      <w:r>
        <w:t xml:space="preserve"> and </w:t>
      </w:r>
      <w:proofErr w:type="spellStart"/>
      <w:r w:rsidRPr="00010CA3">
        <w:rPr>
          <w:rStyle w:val="Literal"/>
        </w:rPr>
        <w:t>pop_est</w:t>
      </w:r>
      <w:proofErr w:type="spellEnd"/>
      <w:r>
        <w:t>) to see the name and population of the countries</w:t>
      </w:r>
      <w:r w:rsidR="005C7EBF">
        <w:t>:</w:t>
      </w:r>
    </w:p>
    <w:p w14:paraId="20382C25" w14:textId="77777777" w:rsidR="004C6ED5" w:rsidRPr="00CE09AA" w:rsidRDefault="006806D4" w:rsidP="002D6A5A">
      <w:pPr>
        <w:pStyle w:val="Code"/>
      </w:pPr>
      <w:proofErr w:type="spellStart"/>
      <w:r w:rsidRPr="00CE09AA">
        <w:t>africa_countries</w:t>
      </w:r>
      <w:proofErr w:type="spellEnd"/>
      <w:r w:rsidRPr="00CE09AA">
        <w:t xml:space="preserve"> %&gt;% </w:t>
      </w:r>
    </w:p>
    <w:p w14:paraId="20C25BFD" w14:textId="5FF04948" w:rsidR="006806D4" w:rsidRPr="00CE09AA" w:rsidRDefault="006806D4" w:rsidP="002D6A5A">
      <w:pPr>
        <w:pStyle w:val="Code"/>
      </w:pPr>
      <w:r w:rsidRPr="00CE09AA">
        <w:t xml:space="preserve">  </w:t>
      </w:r>
      <w:proofErr w:type="gramStart"/>
      <w:r w:rsidRPr="00CE09AA">
        <w:t>select(</w:t>
      </w:r>
      <w:proofErr w:type="gramEnd"/>
      <w:r w:rsidRPr="00CE09AA">
        <w:t xml:space="preserve">name, </w:t>
      </w:r>
      <w:proofErr w:type="spellStart"/>
      <w:r w:rsidRPr="00CE09AA">
        <w:t>pop_est</w:t>
      </w:r>
      <w:proofErr w:type="spellEnd"/>
      <w:r w:rsidRPr="00CE09AA">
        <w:t>)</w:t>
      </w:r>
    </w:p>
    <w:p w14:paraId="5B4FB573" w14:textId="3E3A82CB" w:rsidR="006806D4" w:rsidRDefault="006806D4" w:rsidP="00010CA3">
      <w:pPr>
        <w:pStyle w:val="Body"/>
      </w:pPr>
      <w:r>
        <w:t xml:space="preserve">The output </w:t>
      </w:r>
      <w:r w:rsidR="005C7EBF">
        <w:t>looks like the following</w:t>
      </w:r>
      <w:r>
        <w:t>:</w:t>
      </w:r>
    </w:p>
    <w:p w14:paraId="40FF5F7F" w14:textId="77777777" w:rsidR="004C6ED5" w:rsidRPr="001A1B68" w:rsidRDefault="006806D4" w:rsidP="002D6A5A">
      <w:pPr>
        <w:pStyle w:val="Code"/>
      </w:pPr>
      <w:r w:rsidRPr="00CE09AA">
        <w:t>#&gt; Simple feature collection with 51 features and 2 fields</w:t>
      </w:r>
    </w:p>
    <w:p w14:paraId="246FB562" w14:textId="77777777" w:rsidR="004C6ED5" w:rsidRPr="001A1B68" w:rsidRDefault="006806D4" w:rsidP="002D6A5A">
      <w:pPr>
        <w:pStyle w:val="Code"/>
      </w:pPr>
      <w:r w:rsidRPr="00CE09AA">
        <w:t>#&gt; Geometry type: MULTIPOLYGON</w:t>
      </w:r>
    </w:p>
    <w:p w14:paraId="2480BFA3" w14:textId="77777777" w:rsidR="004C6ED5" w:rsidRPr="001A1B68" w:rsidRDefault="006806D4" w:rsidP="002D6A5A">
      <w:pPr>
        <w:pStyle w:val="Code"/>
      </w:pPr>
      <w:r w:rsidRPr="00CE09AA">
        <w:t>#&gt; Dimension:     XY</w:t>
      </w:r>
    </w:p>
    <w:p w14:paraId="34DB482D" w14:textId="77777777" w:rsidR="004C6ED5" w:rsidRPr="001A1B68" w:rsidRDefault="006806D4" w:rsidP="002D6A5A">
      <w:pPr>
        <w:pStyle w:val="Code"/>
      </w:pPr>
      <w:r w:rsidRPr="00CE09AA">
        <w:t xml:space="preserve">#&gt; Bounding box:  </w:t>
      </w:r>
      <w:proofErr w:type="spellStart"/>
      <w:r w:rsidRPr="00CE09AA">
        <w:t>xmin</w:t>
      </w:r>
      <w:proofErr w:type="spellEnd"/>
      <w:r w:rsidRPr="00CE09AA">
        <w:t xml:space="preserve">: -17.62504 </w:t>
      </w:r>
      <w:proofErr w:type="spellStart"/>
      <w:r w:rsidRPr="00CE09AA">
        <w:t>ymin</w:t>
      </w:r>
      <w:proofErr w:type="spellEnd"/>
      <w:r w:rsidRPr="00CE09AA">
        <w:t xml:space="preserve">: -34.81917 </w:t>
      </w:r>
      <w:proofErr w:type="spellStart"/>
      <w:r w:rsidRPr="00CE09AA">
        <w:t>xmax</w:t>
      </w:r>
      <w:proofErr w:type="spellEnd"/>
      <w:r w:rsidRPr="00CE09AA">
        <w:t xml:space="preserve">: 51.13387 </w:t>
      </w:r>
      <w:proofErr w:type="spellStart"/>
      <w:r w:rsidRPr="00CE09AA">
        <w:t>ymax</w:t>
      </w:r>
      <w:proofErr w:type="spellEnd"/>
      <w:r w:rsidRPr="00CE09AA">
        <w:t>: 37.34999</w:t>
      </w:r>
    </w:p>
    <w:p w14:paraId="74BCD2A0" w14:textId="77777777" w:rsidR="004C6ED5" w:rsidRPr="001A1B68" w:rsidRDefault="006806D4" w:rsidP="002D6A5A">
      <w:pPr>
        <w:pStyle w:val="Code"/>
      </w:pPr>
      <w:r w:rsidRPr="00CE09AA">
        <w:t>#&gt; CRS:           +</w:t>
      </w:r>
      <w:proofErr w:type="spellStart"/>
      <w:r w:rsidRPr="00CE09AA">
        <w:t>proj</w:t>
      </w:r>
      <w:proofErr w:type="spellEnd"/>
      <w:r w:rsidRPr="00CE09AA">
        <w:t>=</w:t>
      </w:r>
      <w:proofErr w:type="spellStart"/>
      <w:r w:rsidRPr="00CE09AA">
        <w:t>longlat</w:t>
      </w:r>
      <w:proofErr w:type="spellEnd"/>
      <w:r w:rsidRPr="00CE09AA">
        <w:t xml:space="preserve"> +datum=WGS84 +</w:t>
      </w:r>
      <w:proofErr w:type="spellStart"/>
      <w:r w:rsidRPr="00CE09AA">
        <w:t>no_defs</w:t>
      </w:r>
      <w:proofErr w:type="spellEnd"/>
      <w:r w:rsidRPr="00CE09AA">
        <w:t xml:space="preserve"> +</w:t>
      </w:r>
      <w:proofErr w:type="spellStart"/>
      <w:r w:rsidRPr="00CE09AA">
        <w:t>ellps</w:t>
      </w:r>
      <w:proofErr w:type="spellEnd"/>
      <w:r w:rsidRPr="00CE09AA">
        <w:t>=WGS84 +towgs84=0,0,0</w:t>
      </w:r>
    </w:p>
    <w:p w14:paraId="313CE448" w14:textId="77777777" w:rsidR="004C6ED5" w:rsidRPr="001A1B68" w:rsidRDefault="006806D4" w:rsidP="002D6A5A">
      <w:pPr>
        <w:pStyle w:val="Code"/>
      </w:pPr>
      <w:r w:rsidRPr="00CE09AA">
        <w:t>#&gt; First 10 features:</w:t>
      </w:r>
    </w:p>
    <w:p w14:paraId="2D242E90" w14:textId="77777777" w:rsidR="004C6ED5" w:rsidRPr="001A1B68" w:rsidRDefault="006806D4" w:rsidP="002D6A5A">
      <w:pPr>
        <w:pStyle w:val="Code"/>
      </w:pPr>
      <w:r w:rsidRPr="00CE09AA">
        <w:t xml:space="preserve">#&gt;                    </w:t>
      </w:r>
      <w:proofErr w:type="gramStart"/>
      <w:r w:rsidRPr="00CE09AA">
        <w:t xml:space="preserve">name  </w:t>
      </w:r>
      <w:proofErr w:type="spellStart"/>
      <w:r w:rsidRPr="00CE09AA">
        <w:t>pop</w:t>
      </w:r>
      <w:proofErr w:type="gramEnd"/>
      <w:r w:rsidRPr="00CE09AA">
        <w:t>_est</w:t>
      </w:r>
      <w:proofErr w:type="spellEnd"/>
    </w:p>
    <w:p w14:paraId="087289F2" w14:textId="77777777" w:rsidR="004C6ED5" w:rsidRPr="001A1B68" w:rsidRDefault="006806D4" w:rsidP="002D6A5A">
      <w:pPr>
        <w:pStyle w:val="Code"/>
      </w:pPr>
      <w:r w:rsidRPr="00CE09AA">
        <w:t>#&gt; 1                Angola 12799293</w:t>
      </w:r>
    </w:p>
    <w:p w14:paraId="26719338" w14:textId="77777777" w:rsidR="004C6ED5" w:rsidRPr="001A1B68" w:rsidRDefault="006806D4" w:rsidP="002D6A5A">
      <w:pPr>
        <w:pStyle w:val="Code"/>
      </w:pPr>
      <w:r w:rsidRPr="00CE09AA">
        <w:t xml:space="preserve">#&gt; 11              </w:t>
      </w:r>
      <w:proofErr w:type="gramStart"/>
      <w:r w:rsidRPr="00CE09AA">
        <w:t>Burundi  8988091</w:t>
      </w:r>
      <w:proofErr w:type="gramEnd"/>
    </w:p>
    <w:p w14:paraId="4E53F203" w14:textId="77777777" w:rsidR="004C6ED5" w:rsidRPr="001A1B68" w:rsidRDefault="006806D4" w:rsidP="002D6A5A">
      <w:pPr>
        <w:pStyle w:val="Code"/>
      </w:pPr>
      <w:r w:rsidRPr="00CE09AA">
        <w:t xml:space="preserve">#&gt; 13                </w:t>
      </w:r>
      <w:proofErr w:type="gramStart"/>
      <w:r w:rsidRPr="00CE09AA">
        <w:t>Benin  8791832</w:t>
      </w:r>
      <w:proofErr w:type="gramEnd"/>
    </w:p>
    <w:p w14:paraId="72F3B6B2" w14:textId="77777777" w:rsidR="004C6ED5" w:rsidRPr="001A1B68" w:rsidRDefault="006806D4" w:rsidP="002D6A5A">
      <w:pPr>
        <w:pStyle w:val="Code"/>
      </w:pPr>
      <w:r w:rsidRPr="00CE09AA">
        <w:t>#&gt; 14         Burkina Faso 15746232</w:t>
      </w:r>
    </w:p>
    <w:p w14:paraId="524815E1" w14:textId="77777777" w:rsidR="004C6ED5" w:rsidRPr="001A1B68" w:rsidRDefault="006806D4" w:rsidP="002D6A5A">
      <w:pPr>
        <w:pStyle w:val="Code"/>
      </w:pPr>
      <w:r w:rsidRPr="00CE09AA">
        <w:lastRenderedPageBreak/>
        <w:t xml:space="preserve">#&gt; 25             </w:t>
      </w:r>
      <w:proofErr w:type="gramStart"/>
      <w:r w:rsidRPr="00CE09AA">
        <w:t>Botswana  1990876</w:t>
      </w:r>
      <w:proofErr w:type="gramEnd"/>
    </w:p>
    <w:p w14:paraId="657B9D98" w14:textId="77777777" w:rsidR="004C6ED5" w:rsidRPr="001A1B68" w:rsidRDefault="006806D4" w:rsidP="002D6A5A">
      <w:pPr>
        <w:pStyle w:val="Code"/>
      </w:pPr>
      <w:r w:rsidRPr="00CE09AA">
        <w:t>#&gt; 26 Central African Rep.  4511488</w:t>
      </w:r>
    </w:p>
    <w:p w14:paraId="58280D3A" w14:textId="77777777" w:rsidR="004C6ED5" w:rsidRPr="001A1B68" w:rsidRDefault="006806D4" w:rsidP="002D6A5A">
      <w:pPr>
        <w:pStyle w:val="Code"/>
      </w:pPr>
      <w:r w:rsidRPr="00CE09AA">
        <w:t>#&gt; 31        Côte d'Ivoire 20617068</w:t>
      </w:r>
    </w:p>
    <w:p w14:paraId="237E114E" w14:textId="77777777" w:rsidR="004C6ED5" w:rsidRPr="001A1B68" w:rsidRDefault="006806D4" w:rsidP="002D6A5A">
      <w:pPr>
        <w:pStyle w:val="Code"/>
      </w:pPr>
      <w:r w:rsidRPr="00CE09AA">
        <w:t>#&gt; 32             Cameroon 18879301</w:t>
      </w:r>
    </w:p>
    <w:p w14:paraId="357DFC7B" w14:textId="77777777" w:rsidR="004C6ED5" w:rsidRPr="001A1B68" w:rsidRDefault="006806D4" w:rsidP="002D6A5A">
      <w:pPr>
        <w:pStyle w:val="Code"/>
      </w:pPr>
      <w:r w:rsidRPr="00CE09AA">
        <w:t>#&gt; 33      Dem. Rep. Congo 68692542</w:t>
      </w:r>
    </w:p>
    <w:p w14:paraId="1E36AC1C" w14:textId="77777777" w:rsidR="004C6ED5" w:rsidRPr="001A1B68" w:rsidRDefault="006806D4" w:rsidP="002D6A5A">
      <w:pPr>
        <w:pStyle w:val="Code"/>
      </w:pPr>
      <w:r w:rsidRPr="00CE09AA">
        <w:t xml:space="preserve">#&gt; 34                </w:t>
      </w:r>
      <w:proofErr w:type="gramStart"/>
      <w:r w:rsidRPr="00CE09AA">
        <w:t>Congo  4012809</w:t>
      </w:r>
      <w:proofErr w:type="gramEnd"/>
    </w:p>
    <w:p w14:paraId="5C554D4B" w14:textId="77777777" w:rsidR="004C6ED5" w:rsidRPr="001A1B68" w:rsidRDefault="006806D4" w:rsidP="002D6A5A">
      <w:pPr>
        <w:pStyle w:val="Code"/>
      </w:pPr>
      <w:r w:rsidRPr="00CE09AA">
        <w:t>#&gt;                          geometry</w:t>
      </w:r>
    </w:p>
    <w:p w14:paraId="7573E67A" w14:textId="77777777" w:rsidR="004C6ED5" w:rsidRPr="001A1B68" w:rsidRDefault="006806D4" w:rsidP="002D6A5A">
      <w:pPr>
        <w:pStyle w:val="Code"/>
      </w:pPr>
      <w:r w:rsidRPr="00CE09AA">
        <w:t xml:space="preserve">#&gt; </w:t>
      </w:r>
      <w:proofErr w:type="gramStart"/>
      <w:r w:rsidRPr="00CE09AA">
        <w:t>1  MULTIPOLYGON</w:t>
      </w:r>
      <w:proofErr w:type="gramEnd"/>
      <w:r w:rsidRPr="00CE09AA">
        <w:t xml:space="preserve"> (((16.32653 -5...</w:t>
      </w:r>
    </w:p>
    <w:p w14:paraId="79C2A977" w14:textId="77777777" w:rsidR="004C6ED5" w:rsidRPr="001A1B68" w:rsidRDefault="006806D4" w:rsidP="002D6A5A">
      <w:pPr>
        <w:pStyle w:val="Code"/>
      </w:pPr>
      <w:r w:rsidRPr="00CE09AA">
        <w:t>#&gt; 11 MULTIPOLYGON (((29.34 -4.49...</w:t>
      </w:r>
    </w:p>
    <w:p w14:paraId="6F8211F7" w14:textId="77777777" w:rsidR="004C6ED5" w:rsidRPr="001A1B68" w:rsidRDefault="006806D4" w:rsidP="002D6A5A">
      <w:pPr>
        <w:pStyle w:val="Code"/>
      </w:pPr>
      <w:r w:rsidRPr="00CE09AA">
        <w:t>#&gt; 13 MULTIPOLYGON (((2.691702 6....</w:t>
      </w:r>
    </w:p>
    <w:p w14:paraId="2BC7AF28" w14:textId="77777777" w:rsidR="004C6ED5" w:rsidRPr="001A1B68" w:rsidRDefault="006806D4" w:rsidP="002D6A5A">
      <w:pPr>
        <w:pStyle w:val="Code"/>
      </w:pPr>
      <w:r w:rsidRPr="00CE09AA">
        <w:t>#&gt; 14 MULTIPOLYGON (((-2.827496 9...</w:t>
      </w:r>
    </w:p>
    <w:p w14:paraId="16DA1166" w14:textId="77777777" w:rsidR="004C6ED5" w:rsidRPr="001A1B68" w:rsidRDefault="006806D4" w:rsidP="002D6A5A">
      <w:pPr>
        <w:pStyle w:val="Code"/>
      </w:pPr>
      <w:r w:rsidRPr="00CE09AA">
        <w:t>#&gt; 25 MULTIPOLYGON (((25.64916 -1...</w:t>
      </w:r>
    </w:p>
    <w:p w14:paraId="3AD9D3AF" w14:textId="77777777" w:rsidR="004C6ED5" w:rsidRPr="001A1B68" w:rsidRDefault="006806D4" w:rsidP="002D6A5A">
      <w:pPr>
        <w:pStyle w:val="Code"/>
      </w:pPr>
      <w:r w:rsidRPr="00CE09AA">
        <w:t>#&gt; 26 MULTIPOLYGON (((15.27946 7....</w:t>
      </w:r>
    </w:p>
    <w:p w14:paraId="341CF227" w14:textId="77777777" w:rsidR="004C6ED5" w:rsidRPr="001A1B68" w:rsidRDefault="006806D4" w:rsidP="002D6A5A">
      <w:pPr>
        <w:pStyle w:val="Code"/>
      </w:pPr>
      <w:r w:rsidRPr="00CE09AA">
        <w:t>#&gt; 31 MULTIPOLYGON (((-2.856125 4...</w:t>
      </w:r>
    </w:p>
    <w:p w14:paraId="0BD92ABC" w14:textId="77777777" w:rsidR="004C6ED5" w:rsidRPr="001A1B68" w:rsidRDefault="006806D4" w:rsidP="002D6A5A">
      <w:pPr>
        <w:pStyle w:val="Code"/>
      </w:pPr>
      <w:r w:rsidRPr="00CE09AA">
        <w:t>#&gt; 32 MULTIPOLYGON (((13.07582 2....</w:t>
      </w:r>
    </w:p>
    <w:p w14:paraId="00BB84F4" w14:textId="77777777" w:rsidR="004C6ED5" w:rsidRPr="001A1B68" w:rsidRDefault="006806D4" w:rsidP="002D6A5A">
      <w:pPr>
        <w:pStyle w:val="Code"/>
      </w:pPr>
      <w:r w:rsidRPr="00CE09AA">
        <w:t>#&gt; 33 MULTIPOLYGON (((30.83386 3....</w:t>
      </w:r>
    </w:p>
    <w:p w14:paraId="1BF0F3FE" w14:textId="25491BC8" w:rsidR="006806D4" w:rsidRPr="001A1B68" w:rsidRDefault="006806D4" w:rsidP="002D6A5A">
      <w:pPr>
        <w:pStyle w:val="Code"/>
      </w:pPr>
      <w:r w:rsidRPr="00CE09AA">
        <w:t>#&gt; 34 MULTIPOLYGON (((12.99552 -4...</w:t>
      </w:r>
    </w:p>
    <w:p w14:paraId="05CD0A61" w14:textId="382B22FA" w:rsidR="006806D4" w:rsidRDefault="005C7EBF" w:rsidP="00010CA3">
      <w:pPr>
        <w:pStyle w:val="Body"/>
      </w:pPr>
      <w:r>
        <w:t>Say</w:t>
      </w:r>
      <w:r w:rsidR="006806D4">
        <w:t xml:space="preserve"> </w:t>
      </w:r>
      <w:r>
        <w:t>we</w:t>
      </w:r>
      <w:r w:rsidR="006806D4">
        <w:t xml:space="preserve"> want to make a map show</w:t>
      </w:r>
      <w:r>
        <w:t>ing</w:t>
      </w:r>
      <w:r w:rsidR="006806D4">
        <w:t xml:space="preserve"> which African countries have populations </w:t>
      </w:r>
      <w:r>
        <w:t>larger than</w:t>
      </w:r>
      <w:r w:rsidR="006806D4">
        <w:t xml:space="preserve"> 20 million</w:t>
      </w:r>
      <w:r>
        <w:t>.</w:t>
      </w:r>
      <w:r w:rsidR="006806D4">
        <w:t xml:space="preserve"> To do so, </w:t>
      </w:r>
      <w:r>
        <w:t>we</w:t>
      </w:r>
      <w:r w:rsidR="006806D4">
        <w:t>’d need</w:t>
      </w:r>
      <w:r>
        <w:t xml:space="preserve"> to first </w:t>
      </w:r>
      <w:r w:rsidR="006806D4">
        <w:t>calculate</w:t>
      </w:r>
      <w:r>
        <w:t xml:space="preserve"> this value for</w:t>
      </w:r>
      <w:r w:rsidR="006806D4">
        <w:t xml:space="preserve"> each</w:t>
      </w:r>
      <w:r>
        <w:t xml:space="preserve"> country</w:t>
      </w:r>
      <w:r w:rsidR="006806D4">
        <w:t xml:space="preserve">. </w:t>
      </w:r>
      <w:r>
        <w:t>Let’s do this</w:t>
      </w:r>
      <w:r w:rsidR="006806D4">
        <w:t xml:space="preserve"> using </w:t>
      </w:r>
      <w:r>
        <w:t xml:space="preserve">the </w:t>
      </w:r>
      <w:proofErr w:type="gramStart"/>
      <w:r w:rsidR="006806D4" w:rsidRPr="00010CA3">
        <w:rPr>
          <w:rStyle w:val="Literal"/>
        </w:rPr>
        <w:t>mutate(</w:t>
      </w:r>
      <w:proofErr w:type="gramEnd"/>
      <w:r w:rsidR="006806D4" w:rsidRPr="00010CA3">
        <w:rPr>
          <w:rStyle w:val="Literal"/>
        </w:rPr>
        <w:t>)</w:t>
      </w:r>
      <w:r w:rsidR="006806D4">
        <w:t xml:space="preserve"> and </w:t>
      </w:r>
      <w:proofErr w:type="spellStart"/>
      <w:r w:rsidR="006806D4" w:rsidRPr="00010CA3">
        <w:rPr>
          <w:rStyle w:val="Literal"/>
        </w:rPr>
        <w:t>if_else</w:t>
      </w:r>
      <w:proofErr w:type="spellEnd"/>
      <w:r w:rsidR="006806D4" w:rsidRPr="00010CA3">
        <w:rPr>
          <w:rStyle w:val="Literal"/>
        </w:rPr>
        <w:t>()</w:t>
      </w:r>
      <w:r w:rsidR="006806D4">
        <w:t xml:space="preserve"> functions,</w:t>
      </w:r>
      <w:r>
        <w:t xml:space="preserve"> </w:t>
      </w:r>
      <w:r w:rsidR="004108F1">
        <w:t xml:space="preserve">which will return </w:t>
      </w:r>
      <w:r w:rsidR="004108F1" w:rsidRPr="00CE09AA">
        <w:rPr>
          <w:rStyle w:val="Literal"/>
        </w:rPr>
        <w:t>TRUE</w:t>
      </w:r>
      <w:r w:rsidR="004108F1">
        <w:t xml:space="preserve"> if a country’s population is over 20 million and </w:t>
      </w:r>
      <w:r w:rsidR="004108F1" w:rsidRPr="00CE09AA">
        <w:rPr>
          <w:rStyle w:val="Literal"/>
        </w:rPr>
        <w:t>FALSE</w:t>
      </w:r>
      <w:r w:rsidR="004108F1">
        <w:t xml:space="preserve"> otherwise, </w:t>
      </w:r>
      <w:r>
        <w:t>then store the result</w:t>
      </w:r>
      <w:r w:rsidR="006806D4">
        <w:t xml:space="preserve"> </w:t>
      </w:r>
      <w:r>
        <w:t>in a</w:t>
      </w:r>
      <w:r w:rsidR="006806D4">
        <w:t xml:space="preserve"> variable called </w:t>
      </w:r>
      <w:r w:rsidR="006806D4" w:rsidRPr="00010CA3">
        <w:rPr>
          <w:rStyle w:val="Literal"/>
        </w:rPr>
        <w:t>population_above_20_million</w:t>
      </w:r>
      <w:r w:rsidR="004108F1">
        <w:t>:</w:t>
      </w:r>
    </w:p>
    <w:p w14:paraId="4956843F" w14:textId="77777777" w:rsidR="004C6ED5" w:rsidRPr="00CE09AA" w:rsidRDefault="006806D4" w:rsidP="006310D0">
      <w:pPr>
        <w:pStyle w:val="Code"/>
      </w:pPr>
      <w:proofErr w:type="spellStart"/>
      <w:r w:rsidRPr="00CE09AA">
        <w:t>africa_countries</w:t>
      </w:r>
      <w:proofErr w:type="spellEnd"/>
      <w:r w:rsidRPr="00CE09AA">
        <w:t xml:space="preserve"> %&gt;% </w:t>
      </w:r>
    </w:p>
    <w:p w14:paraId="3335F4FB" w14:textId="77777777" w:rsidR="004C6ED5" w:rsidRPr="00CE09AA" w:rsidRDefault="006806D4" w:rsidP="006310D0">
      <w:pPr>
        <w:pStyle w:val="Code"/>
      </w:pPr>
      <w:r w:rsidRPr="00CE09AA">
        <w:t xml:space="preserve">  </w:t>
      </w:r>
      <w:proofErr w:type="gramStart"/>
      <w:r w:rsidRPr="00CE09AA">
        <w:t>select(</w:t>
      </w:r>
      <w:proofErr w:type="gramEnd"/>
      <w:r w:rsidRPr="00CE09AA">
        <w:t xml:space="preserve">name, </w:t>
      </w:r>
      <w:proofErr w:type="spellStart"/>
      <w:r w:rsidRPr="00CE09AA">
        <w:t>pop_est</w:t>
      </w:r>
      <w:proofErr w:type="spellEnd"/>
      <w:r w:rsidRPr="00CE09AA">
        <w:t xml:space="preserve">) %&gt;% </w:t>
      </w:r>
    </w:p>
    <w:p w14:paraId="2613DA12" w14:textId="171C4955" w:rsidR="006806D4" w:rsidRPr="00CE09AA" w:rsidRDefault="006806D4" w:rsidP="006310D0">
      <w:pPr>
        <w:pStyle w:val="Code"/>
      </w:pPr>
      <w:r w:rsidRPr="00CE09AA">
        <w:t xml:space="preserve">  </w:t>
      </w:r>
      <w:proofErr w:type="gramStart"/>
      <w:r w:rsidRPr="00CE09AA">
        <w:t>mutate(</w:t>
      </w:r>
      <w:proofErr w:type="gramEnd"/>
      <w:r w:rsidRPr="00CE09AA">
        <w:t xml:space="preserve">population_above_20_million = </w:t>
      </w:r>
      <w:proofErr w:type="spellStart"/>
      <w:r w:rsidRPr="00CE09AA">
        <w:t>if_else</w:t>
      </w:r>
      <w:proofErr w:type="spellEnd"/>
      <w:r w:rsidRPr="00CE09AA">
        <w:t>(</w:t>
      </w:r>
      <w:proofErr w:type="spellStart"/>
      <w:r w:rsidRPr="00CE09AA">
        <w:t>pop_est</w:t>
      </w:r>
      <w:proofErr w:type="spellEnd"/>
      <w:r w:rsidRPr="00CE09AA">
        <w:t xml:space="preserve"> &gt; 20000000, TRUE, FALSE))</w:t>
      </w:r>
    </w:p>
    <w:p w14:paraId="62A1AC2B" w14:textId="69E99A19" w:rsidR="006806D4" w:rsidRDefault="006806D4" w:rsidP="00010CA3">
      <w:pPr>
        <w:pStyle w:val="Body"/>
      </w:pPr>
      <w:r>
        <w:t xml:space="preserve">We can then take this code and pipe it into ggplot, setting the </w:t>
      </w:r>
      <w:r w:rsidRPr="00010CA3">
        <w:rPr>
          <w:rStyle w:val="Literal"/>
        </w:rPr>
        <w:t>fill</w:t>
      </w:r>
      <w:r>
        <w:t xml:space="preserve"> aesthetic property to be equal to </w:t>
      </w:r>
      <w:r w:rsidRPr="00010CA3">
        <w:rPr>
          <w:rStyle w:val="Literal"/>
        </w:rPr>
        <w:t>population_above_20_million</w:t>
      </w:r>
      <w:r w:rsidR="004108F1">
        <w:t>:</w:t>
      </w:r>
    </w:p>
    <w:p w14:paraId="0FDB4EDF" w14:textId="77777777" w:rsidR="004C6ED5" w:rsidRPr="00CE09AA" w:rsidRDefault="006806D4" w:rsidP="006310D0">
      <w:pPr>
        <w:pStyle w:val="Code"/>
      </w:pPr>
      <w:proofErr w:type="spellStart"/>
      <w:r w:rsidRPr="00CE09AA">
        <w:t>africa_countries</w:t>
      </w:r>
      <w:proofErr w:type="spellEnd"/>
      <w:r w:rsidRPr="00CE09AA">
        <w:t xml:space="preserve"> %&gt;% </w:t>
      </w:r>
    </w:p>
    <w:p w14:paraId="64D50625" w14:textId="77777777" w:rsidR="004C6ED5" w:rsidRPr="00CE09AA" w:rsidRDefault="006806D4" w:rsidP="006310D0">
      <w:pPr>
        <w:pStyle w:val="Code"/>
      </w:pPr>
      <w:r w:rsidRPr="00CE09AA">
        <w:t xml:space="preserve">  </w:t>
      </w:r>
      <w:proofErr w:type="gramStart"/>
      <w:r w:rsidRPr="00CE09AA">
        <w:t>select(</w:t>
      </w:r>
      <w:proofErr w:type="gramEnd"/>
      <w:r w:rsidRPr="00CE09AA">
        <w:t xml:space="preserve">name, </w:t>
      </w:r>
      <w:proofErr w:type="spellStart"/>
      <w:r w:rsidRPr="00CE09AA">
        <w:t>pop_est</w:t>
      </w:r>
      <w:proofErr w:type="spellEnd"/>
      <w:r w:rsidRPr="00CE09AA">
        <w:t xml:space="preserve">) %&gt;% </w:t>
      </w:r>
    </w:p>
    <w:p w14:paraId="1856ED1B" w14:textId="77777777" w:rsidR="004C6ED5" w:rsidRPr="00CE09AA" w:rsidRDefault="006806D4" w:rsidP="006310D0">
      <w:pPr>
        <w:pStyle w:val="Code"/>
      </w:pPr>
      <w:r w:rsidRPr="00CE09AA">
        <w:t xml:space="preserve">  </w:t>
      </w:r>
      <w:proofErr w:type="gramStart"/>
      <w:r w:rsidRPr="00CE09AA">
        <w:t>mutate(</w:t>
      </w:r>
      <w:proofErr w:type="gramEnd"/>
      <w:r w:rsidRPr="00CE09AA">
        <w:t xml:space="preserve">population_above_20_million = </w:t>
      </w:r>
      <w:proofErr w:type="spellStart"/>
      <w:r w:rsidRPr="00CE09AA">
        <w:t>if_else</w:t>
      </w:r>
      <w:proofErr w:type="spellEnd"/>
      <w:r w:rsidRPr="00CE09AA">
        <w:t>(</w:t>
      </w:r>
      <w:proofErr w:type="spellStart"/>
      <w:r w:rsidRPr="00CE09AA">
        <w:t>pop_est</w:t>
      </w:r>
      <w:proofErr w:type="spellEnd"/>
      <w:r w:rsidRPr="00CE09AA">
        <w:t xml:space="preserve"> &gt; 20000000, TRUE, FALSE)) %&gt;% </w:t>
      </w:r>
    </w:p>
    <w:p w14:paraId="0869FE13" w14:textId="77777777" w:rsidR="004C6ED5" w:rsidRPr="00CE09AA" w:rsidRDefault="006806D4" w:rsidP="006310D0">
      <w:pPr>
        <w:pStyle w:val="Code"/>
      </w:pPr>
      <w:r w:rsidRPr="00CE09AA">
        <w:t xml:space="preserve">  </w:t>
      </w:r>
      <w:proofErr w:type="gramStart"/>
      <w:r w:rsidRPr="00CE09AA">
        <w:t>ggplot(</w:t>
      </w:r>
      <w:proofErr w:type="spellStart"/>
      <w:proofErr w:type="gramEnd"/>
      <w:r w:rsidRPr="00CE09AA">
        <w:t>aes</w:t>
      </w:r>
      <w:proofErr w:type="spellEnd"/>
      <w:r w:rsidRPr="00CE09AA">
        <w:t>(fill = population_above_20_million)) +</w:t>
      </w:r>
    </w:p>
    <w:p w14:paraId="6F56E055" w14:textId="59D2D609" w:rsidR="006806D4" w:rsidRPr="00CE09AA" w:rsidRDefault="006806D4" w:rsidP="006310D0">
      <w:pPr>
        <w:pStyle w:val="Code"/>
      </w:pPr>
      <w:r w:rsidRPr="00CE09AA">
        <w:t xml:space="preserve">  </w:t>
      </w:r>
      <w:proofErr w:type="spellStart"/>
      <w:r w:rsidRPr="00CE09AA">
        <w:t>geom_</w:t>
      </w:r>
      <w:proofErr w:type="gramStart"/>
      <w:r w:rsidRPr="00CE09AA">
        <w:t>sf</w:t>
      </w:r>
      <w:proofErr w:type="spellEnd"/>
      <w:r w:rsidRPr="00CE09AA">
        <w:t>(</w:t>
      </w:r>
      <w:proofErr w:type="gramEnd"/>
      <w:r w:rsidRPr="00CE09AA">
        <w:t>)</w:t>
      </w:r>
    </w:p>
    <w:p w14:paraId="72E9209A" w14:textId="41C9A3A6" w:rsidR="006806D4" w:rsidRDefault="004108F1" w:rsidP="00010CA3">
      <w:pPr>
        <w:pStyle w:val="Body"/>
      </w:pPr>
      <w:r>
        <w:t>This code generates</w:t>
      </w:r>
      <w:r w:rsidR="006806D4">
        <w:t xml:space="preserve"> the map </w:t>
      </w:r>
      <w:r>
        <w:t xml:space="preserve">shown </w:t>
      </w:r>
      <w:r w:rsidR="006806D4">
        <w:t xml:space="preserve">in </w:t>
      </w:r>
      <w:r w:rsidR="00F7021B">
        <w:t>Figure 4-</w:t>
      </w:r>
      <w:r w:rsidR="006806D4">
        <w:t>23.</w:t>
      </w:r>
    </w:p>
    <w:p w14:paraId="74949A5F" w14:textId="77777777" w:rsidR="006806D4" w:rsidRDefault="006806D4" w:rsidP="00203E9D">
      <w:pPr>
        <w:pStyle w:val="GraphicSlug"/>
      </w:pPr>
      <w:r>
        <w:t>[F04023.pdf]</w:t>
      </w:r>
    </w:p>
    <w:p w14:paraId="03F3140B" w14:textId="77777777" w:rsidR="006806D4" w:rsidRDefault="006806D4" w:rsidP="006806D4">
      <w:pPr>
        <w:pStyle w:val="CaptionedFigure"/>
      </w:pPr>
      <w:r>
        <w:rPr>
          <w:noProof/>
        </w:rPr>
        <w:lastRenderedPageBreak/>
        <w:drawing>
          <wp:inline distT="0" distB="0" distL="0" distR="0" wp14:anchorId="5CF22842" wp14:editId="50FF58B2">
            <wp:extent cx="4602684" cy="3682147"/>
            <wp:effectExtent l="0" t="0" r="0" b="0"/>
            <wp:docPr id="255" name="Picture" descr="Figure 4.23: A map of Africa that highlights countries with populations above 20 million people"/>
            <wp:cNvGraphicFramePr/>
            <a:graphic xmlns:a="http://schemas.openxmlformats.org/drawingml/2006/main">
              <a:graphicData uri="http://schemas.openxmlformats.org/drawingml/2006/picture">
                <pic:pic xmlns:pic="http://schemas.openxmlformats.org/drawingml/2006/picture">
                  <pic:nvPicPr>
                    <pic:cNvPr id="256" name="Picture" descr="maps_files/figure-docx/africa-map-20m-1.png"/>
                    <pic:cNvPicPr>
                      <a:picLocks noChangeAspect="1" noChangeArrowheads="1"/>
                    </pic:cNvPicPr>
                  </pic:nvPicPr>
                  <pic:blipFill>
                    <a:blip r:embed="rId26"/>
                    <a:stretch>
                      <a:fillRect/>
                    </a:stretch>
                  </pic:blipFill>
                  <pic:spPr bwMode="auto">
                    <a:xfrm>
                      <a:off x="0" y="0"/>
                      <a:ext cx="4602684" cy="3682147"/>
                    </a:xfrm>
                    <a:prstGeom prst="rect">
                      <a:avLst/>
                    </a:prstGeom>
                    <a:noFill/>
                    <a:ln w="9525">
                      <a:noFill/>
                      <a:headEnd/>
                      <a:tailEnd/>
                    </a:ln>
                  </pic:spPr>
                </pic:pic>
              </a:graphicData>
            </a:graphic>
          </wp:inline>
        </w:drawing>
      </w:r>
    </w:p>
    <w:p w14:paraId="1F54A245" w14:textId="6D08024F" w:rsidR="006806D4" w:rsidRDefault="006806D4" w:rsidP="009C4AF0">
      <w:pPr>
        <w:pStyle w:val="CaptionLine"/>
      </w:pPr>
      <w:r>
        <w:t>A map of Africa that highlights countries with populations above 20 million people</w:t>
      </w:r>
    </w:p>
    <w:p w14:paraId="0CE1F45B" w14:textId="7C3006A0" w:rsidR="006806D4" w:rsidRDefault="006806D4" w:rsidP="00010CA3">
      <w:pPr>
        <w:pStyle w:val="Body"/>
      </w:pPr>
      <w:r>
        <w:t xml:space="preserve">This is a simple example of the data wrangling and analysis you can </w:t>
      </w:r>
      <w:r w:rsidR="004108F1">
        <w:t>perform</w:t>
      </w:r>
      <w:r>
        <w:t xml:space="preserve"> on simple features data. The larger lesson is this: </w:t>
      </w:r>
      <w:r w:rsidR="004108F1">
        <w:t>any</w:t>
      </w:r>
      <w:r>
        <w:t xml:space="preserve"> skill you’ve develop</w:t>
      </w:r>
      <w:r w:rsidR="004108F1">
        <w:t>ed</w:t>
      </w:r>
      <w:r>
        <w:t xml:space="preserve"> </w:t>
      </w:r>
      <w:r w:rsidR="004108F1">
        <w:t>for</w:t>
      </w:r>
      <w:r>
        <w:t xml:space="preserve"> work</w:t>
      </w:r>
      <w:r w:rsidR="004108F1">
        <w:t>ing</w:t>
      </w:r>
      <w:r>
        <w:t xml:space="preserve"> with data in R will serve you well when working with geospatial data.</w:t>
      </w:r>
    </w:p>
    <w:p w14:paraId="6C7F8D57" w14:textId="77777777" w:rsidR="007C2F5D" w:rsidRPr="003139C0" w:rsidRDefault="007C2F5D" w:rsidP="007C2F5D">
      <w:pPr>
        <w:pStyle w:val="HeadA"/>
      </w:pPr>
      <w:bookmarkStart w:id="733" w:name="_Toc121914047"/>
      <w:bookmarkStart w:id="734" w:name="why-r-is-best-tool-for-making-maps"/>
      <w:bookmarkEnd w:id="731"/>
      <w:r w:rsidRPr="003139C0">
        <w:t>In Conclusion: R is a Map-Making Swiss Army Knife</w:t>
      </w:r>
      <w:bookmarkEnd w:id="733"/>
    </w:p>
    <w:p w14:paraId="57A9E3F0" w14:textId="2DED735F" w:rsidR="006806D4" w:rsidRDefault="00837BA1" w:rsidP="00010CA3">
      <w:pPr>
        <w:pStyle w:val="Body"/>
      </w:pPr>
      <w:r>
        <w:t>In this</w:t>
      </w:r>
      <w:r w:rsidR="006806D4">
        <w:t xml:space="preserve"> short romp through the world of map-making in R</w:t>
      </w:r>
      <w:r>
        <w:t>,</w:t>
      </w:r>
      <w:r w:rsidR="006806D4">
        <w:t xml:space="preserve"> </w:t>
      </w:r>
      <w:r>
        <w:t>w</w:t>
      </w:r>
      <w:r w:rsidR="006806D4">
        <w:t xml:space="preserve">e discussed the basics </w:t>
      </w:r>
      <w:r>
        <w:t>of</w:t>
      </w:r>
      <w:r w:rsidR="006806D4">
        <w:t xml:space="preserve"> </w:t>
      </w:r>
      <w:r>
        <w:t>simple features</w:t>
      </w:r>
      <w:r w:rsidR="006806D4">
        <w:t xml:space="preserve"> geospatial data, </w:t>
      </w:r>
      <w:r>
        <w:t>reviewed</w:t>
      </w:r>
      <w:r w:rsidR="006806D4">
        <w:t xml:space="preserve"> how </w:t>
      </w:r>
      <w:proofErr w:type="spellStart"/>
      <w:r w:rsidR="006806D4">
        <w:t>Abdoul</w:t>
      </w:r>
      <w:proofErr w:type="spellEnd"/>
      <w:r w:rsidR="006806D4">
        <w:t xml:space="preserve"> Madjid applied this knowledge to make his map, </w:t>
      </w:r>
      <w:r>
        <w:t xml:space="preserve">discussed </w:t>
      </w:r>
      <w:r w:rsidR="006806D4">
        <w:t xml:space="preserve">how to get your own geospatial data, and </w:t>
      </w:r>
      <w:r>
        <w:t>covered how</w:t>
      </w:r>
      <w:r w:rsidR="006806D4">
        <w:t xml:space="preserve"> to project it appropriately to make your own maps.</w:t>
      </w:r>
    </w:p>
    <w:p w14:paraId="5D255409" w14:textId="68A700C8" w:rsidR="006806D4" w:rsidRDefault="006806D4" w:rsidP="00837BA1">
      <w:pPr>
        <w:pStyle w:val="Body"/>
      </w:pPr>
      <w:r>
        <w:t xml:space="preserve">R </w:t>
      </w:r>
      <w:r w:rsidR="00837BA1">
        <w:t>may very well be</w:t>
      </w:r>
      <w:r>
        <w:t xml:space="preserve"> the best tool for making maps. It’s way more flexible than Excel, way less expensive than ArcGIS, and </w:t>
      </w:r>
      <w:del w:id="735" w:author="David Keyes" w:date="2023-01-03T10:52:00Z">
        <w:r w:rsidR="00837BA1" w:rsidDel="00C71EED">
          <w:delText xml:space="preserve">requires </w:delText>
        </w:r>
      </w:del>
      <w:ins w:id="736" w:author="David Keyes" w:date="2023-01-03T10:52:00Z">
        <w:r w:rsidR="00C71EED">
          <w:t xml:space="preserve">uses </w:t>
        </w:r>
      </w:ins>
      <w:r w:rsidR="00837BA1">
        <w:t>syntax you already know</w:t>
      </w:r>
      <w:r>
        <w:t xml:space="preserve">. </w:t>
      </w:r>
      <w:r w:rsidR="00837BA1">
        <w:t xml:space="preserve">It also lets </w:t>
      </w:r>
      <w:r>
        <w:t>you use the skills you’ve developed</w:t>
      </w:r>
      <w:r w:rsidR="00837BA1">
        <w:t xml:space="preserve"> for</w:t>
      </w:r>
      <w:r>
        <w:t xml:space="preserve"> working with traditional data frames </w:t>
      </w:r>
      <w:r w:rsidR="00837BA1">
        <w:t>a</w:t>
      </w:r>
      <w:r>
        <w:t xml:space="preserve">nd the ggplot code that makes your </w:t>
      </w:r>
      <w:r w:rsidR="00837BA1">
        <w:t>visualizations</w:t>
      </w:r>
      <w:r>
        <w:t xml:space="preserve"> look great.</w:t>
      </w:r>
      <w:r w:rsidR="00837BA1">
        <w:t xml:space="preserve"> After all, </w:t>
      </w:r>
      <w:r>
        <w:t>Madjid isn</w:t>
      </w:r>
      <w:r w:rsidR="00837BA1">
        <w:t>’</w:t>
      </w:r>
      <w:r>
        <w:t>t a GIS expert</w:t>
      </w:r>
      <w:r w:rsidR="00837BA1">
        <w:t>, but</w:t>
      </w:r>
      <w:r>
        <w:t xml:space="preserve"> </w:t>
      </w:r>
      <w:r w:rsidR="00837BA1">
        <w:t>h</w:t>
      </w:r>
      <w:r>
        <w:t>e combined a</w:t>
      </w:r>
      <w:r w:rsidR="00837BA1">
        <w:t xml:space="preserve"> basic</w:t>
      </w:r>
      <w:r>
        <w:t xml:space="preserve"> understanding of geospatial data, fundamental R skills, and knowledge of data</w:t>
      </w:r>
      <w:r w:rsidR="00837BA1">
        <w:t>-</w:t>
      </w:r>
      <w:r>
        <w:t>visualization principles to make a beautiful map. Now it’s your turn to do the same.</w:t>
      </w:r>
    </w:p>
    <w:bookmarkEnd w:id="1"/>
    <w:bookmarkEnd w:id="712"/>
    <w:bookmarkEnd w:id="734"/>
    <w:p w14:paraId="1376F7EA" w14:textId="77777777" w:rsidR="00FF3BE6" w:rsidRDefault="00FF3BE6"/>
    <w:sectPr w:rsidR="00FF3BE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99" w:author="Frances" w:date="2022-12-14T11:17:00Z" w:initials="FS">
    <w:p w14:paraId="1687CABB" w14:textId="01172031" w:rsidR="00B17AC5" w:rsidRDefault="00B17AC5">
      <w:pPr>
        <w:pStyle w:val="CommentText"/>
      </w:pPr>
      <w:r>
        <w:rPr>
          <w:rStyle w:val="CommentReference"/>
        </w:rPr>
        <w:annotationRef/>
      </w:r>
      <w:r>
        <w:t>It might be best to say something like: “contains geographical values in the geometry column” here, as technically any data frame could have a column called “geometry," right?</w:t>
      </w:r>
    </w:p>
  </w:comment>
  <w:comment w:id="200" w:author="David Keyes" w:date="2023-01-04T14:17:00Z" w:initials="DK">
    <w:p w14:paraId="299D639A" w14:textId="77777777" w:rsidR="00C64183" w:rsidRDefault="00C64183" w:rsidP="00CF7528">
      <w:r>
        <w:rPr>
          <w:rStyle w:val="CommentReference"/>
        </w:rPr>
        <w:annotationRef/>
      </w:r>
      <w:r>
        <w:rPr>
          <w:sz w:val="20"/>
          <w:szCs w:val="20"/>
        </w:rPr>
        <w:t>Done</w:t>
      </w:r>
    </w:p>
  </w:comment>
  <w:comment w:id="209" w:author="Frances" w:date="2022-12-13T10:29:00Z" w:initials="FS">
    <w:p w14:paraId="53EEC9C6" w14:textId="6CDBD027" w:rsidR="00A9399B" w:rsidRDefault="00A9399B">
      <w:pPr>
        <w:pStyle w:val="CommentText"/>
      </w:pPr>
      <w:r>
        <w:rPr>
          <w:rStyle w:val="CommentReference"/>
        </w:rPr>
        <w:annotationRef/>
      </w:r>
      <w:r>
        <w:t>Please clarify why the geometry column is not considered a field in the metadata</w:t>
      </w:r>
    </w:p>
  </w:comment>
  <w:comment w:id="323" w:author="David Keyes" w:date="2023-01-03T09:35:00Z" w:initials="DK">
    <w:p w14:paraId="0C0C88FF" w14:textId="77777777" w:rsidR="00A908F9" w:rsidRDefault="00A908F9" w:rsidP="00686525">
      <w:r>
        <w:rPr>
          <w:rStyle w:val="CommentReference"/>
        </w:rPr>
        <w:annotationRef/>
      </w:r>
      <w:r>
        <w:rPr>
          <w:sz w:val="20"/>
          <w:szCs w:val="20"/>
        </w:rPr>
        <w:t>I’m unclear what the XXXX and XX refer to? Is this something that will be added closer to final production?</w:t>
      </w:r>
    </w:p>
  </w:comment>
  <w:comment w:id="367" w:author="Frances" w:date="2022-12-13T13:54:00Z" w:initials="FS">
    <w:p w14:paraId="7EED1CFF" w14:textId="1AC3317C" w:rsidR="002645BF" w:rsidRDefault="002645BF">
      <w:pPr>
        <w:pStyle w:val="CommentText"/>
      </w:pPr>
      <w:r>
        <w:rPr>
          <w:rStyle w:val="CommentReference"/>
        </w:rPr>
        <w:annotationRef/>
      </w:r>
      <w:r>
        <w:t>This is typically how we represent excerpted code/data</w:t>
      </w:r>
    </w:p>
  </w:comment>
  <w:comment w:id="368" w:author="David Keyes" w:date="2023-01-03T09:44:00Z" w:initials="DK">
    <w:p w14:paraId="47570B0D" w14:textId="77777777" w:rsidR="002E70D2" w:rsidRDefault="002E70D2" w:rsidP="00EE6663">
      <w:r>
        <w:rPr>
          <w:rStyle w:val="CommentReference"/>
        </w:rPr>
        <w:annotationRef/>
      </w:r>
      <w:r>
        <w:rPr>
          <w:sz w:val="20"/>
          <w:szCs w:val="20"/>
        </w:rPr>
        <w:t>Got it, thanks</w:t>
      </w:r>
    </w:p>
  </w:comment>
  <w:comment w:id="369" w:author="David Keyes" w:date="2023-01-03T09:47:00Z" w:initials="DK">
    <w:p w14:paraId="2687AF34" w14:textId="77777777" w:rsidR="002E70D2" w:rsidRDefault="002E70D2" w:rsidP="00472ECF">
      <w:r>
        <w:rPr>
          <w:rStyle w:val="CommentReference"/>
        </w:rPr>
        <w:annotationRef/>
      </w:r>
      <w:r>
        <w:rPr>
          <w:sz w:val="20"/>
          <w:szCs w:val="20"/>
        </w:rPr>
        <w:t>The only issue is that almost all data I show (in this and other chapters) is excerpted. Should I be adding these throughout?</w:t>
      </w:r>
    </w:p>
  </w:comment>
  <w:comment w:id="378" w:author="Frances" w:date="2022-12-13T14:26:00Z" w:initials="FS">
    <w:p w14:paraId="01302414" w14:textId="64ED26F5" w:rsidR="00C9502D" w:rsidRDefault="00C9502D">
      <w:pPr>
        <w:pStyle w:val="CommentText"/>
      </w:pPr>
      <w:r>
        <w:rPr>
          <w:rStyle w:val="CommentReference"/>
        </w:rPr>
        <w:annotationRef/>
      </w:r>
      <w:r>
        <w:t>Please explain the purpose of the group_by() function</w:t>
      </w:r>
    </w:p>
  </w:comment>
  <w:comment w:id="384" w:author="Frances" w:date="2022-12-13T14:38:00Z" w:initials="FS">
    <w:p w14:paraId="71124BCB" w14:textId="30BC476A" w:rsidR="00A22E86" w:rsidRDefault="00A22E86">
      <w:pPr>
        <w:pStyle w:val="CommentText"/>
      </w:pPr>
      <w:r>
        <w:rPr>
          <w:rStyle w:val="CommentReference"/>
        </w:rPr>
        <w:annotationRef/>
      </w:r>
      <w:r>
        <w:t>Please clarify the purpose of the roll_mean variable</w:t>
      </w:r>
    </w:p>
  </w:comment>
  <w:comment w:id="385" w:author="David Keyes" w:date="2023-01-03T10:03:00Z" w:initials="DK">
    <w:p w14:paraId="707A5417" w14:textId="77777777" w:rsidR="00B650F0" w:rsidRDefault="00B650F0" w:rsidP="00B335DF">
      <w:r>
        <w:rPr>
          <w:rStyle w:val="CommentReference"/>
        </w:rPr>
        <w:annotationRef/>
      </w:r>
      <w:r>
        <w:rPr>
          <w:sz w:val="20"/>
          <w:szCs w:val="20"/>
        </w:rPr>
        <w:t>Done</w:t>
      </w:r>
    </w:p>
  </w:comment>
  <w:comment w:id="393" w:author="David Keyes" w:date="2023-01-03T10:06:00Z" w:initials="DK">
    <w:p w14:paraId="2D268A89" w14:textId="77777777" w:rsidR="000624A0" w:rsidRDefault="000624A0" w:rsidP="00F43B5A">
      <w:r>
        <w:rPr>
          <w:rStyle w:val="CommentReference"/>
        </w:rPr>
        <w:annotationRef/>
      </w:r>
      <w:r>
        <w:rPr>
          <w:sz w:val="20"/>
          <w:szCs w:val="20"/>
        </w:rPr>
        <w:t>Added concluding sentence per your request.</w:t>
      </w:r>
    </w:p>
  </w:comment>
  <w:comment w:id="396" w:author="Frances" w:date="2022-12-14T10:34:00Z" w:initials="FS">
    <w:p w14:paraId="702D6497" w14:textId="6528A974" w:rsidR="0028157A" w:rsidRDefault="0028157A">
      <w:pPr>
        <w:pStyle w:val="CommentText"/>
      </w:pPr>
      <w:r>
        <w:rPr>
          <w:rStyle w:val="CommentReference"/>
        </w:rPr>
        <w:annotationRef/>
      </w:r>
      <w:r>
        <w:t>Possible to add a concluding sentence here, to avoid stacking the data and the heading?</w:t>
      </w:r>
    </w:p>
  </w:comment>
  <w:comment w:id="405" w:author="Frances" w:date="2022-12-14T10:38:00Z" w:initials="FS">
    <w:p w14:paraId="3048D014" w14:textId="5B337BD3" w:rsidR="007D0B93" w:rsidRDefault="007D0B93">
      <w:pPr>
        <w:pStyle w:val="CommentText"/>
      </w:pPr>
      <w:r>
        <w:rPr>
          <w:rStyle w:val="CommentReference"/>
        </w:rPr>
        <w:annotationRef/>
      </w:r>
      <w:r>
        <w:t>Please double-check that this is a variable—looks like a function</w:t>
      </w:r>
    </w:p>
  </w:comment>
  <w:comment w:id="406" w:author="David Keyes" w:date="2023-01-04T14:02:00Z" w:initials="DK">
    <w:p w14:paraId="7E915F07" w14:textId="77777777" w:rsidR="00081C0E" w:rsidRDefault="00081C0E" w:rsidP="00C64850">
      <w:r>
        <w:rPr>
          <w:rStyle w:val="CommentReference"/>
        </w:rPr>
        <w:annotationRef/>
      </w:r>
      <w:r>
        <w:rPr>
          <w:sz w:val="20"/>
          <w:szCs w:val="20"/>
        </w:rPr>
        <w:t>Fixed</w:t>
      </w:r>
    </w:p>
  </w:comment>
  <w:comment w:id="707" w:author="David Keyes" w:date="2022-12-08T16:33:00Z" w:initials="DK">
    <w:p w14:paraId="474C9942" w14:textId="53D56707" w:rsidR="00FC4B61" w:rsidRDefault="00FC4B61" w:rsidP="006B7E3D">
      <w:r>
        <w:rPr>
          <w:rStyle w:val="CommentReference"/>
        </w:rPr>
        <w:annotationRef/>
      </w:r>
      <w:r>
        <w:rPr>
          <w:sz w:val="20"/>
          <w:szCs w:val="20"/>
        </w:rPr>
        <w:t>Just FYI, if you look at the PDF version of this it doesn’t have the weird cutting off of the gray background.</w:t>
      </w:r>
    </w:p>
  </w:comment>
  <w:comment w:id="724" w:author="David Keyes" w:date="2023-01-03T10:47:00Z" w:initials="DK">
    <w:p w14:paraId="532E8DB7" w14:textId="77777777" w:rsidR="0010629B" w:rsidRDefault="0010629B" w:rsidP="00B477AF">
      <w:r>
        <w:rPr>
          <w:rStyle w:val="CommentReference"/>
        </w:rPr>
        <w:annotationRef/>
      </w:r>
      <w:r>
        <w:rPr>
          <w:sz w:val="20"/>
          <w:szCs w:val="20"/>
        </w:rPr>
        <w:t>Added this code</w:t>
      </w:r>
    </w:p>
  </w:comment>
  <w:comment w:id="729" w:author="Frances" w:date="2022-12-14T12:10:00Z" w:initials="FS">
    <w:p w14:paraId="3698B7DA" w14:textId="3AE60996" w:rsidR="004B104E" w:rsidRDefault="004B104E">
      <w:pPr>
        <w:pStyle w:val="CommentText"/>
      </w:pPr>
      <w:r>
        <w:rPr>
          <w:rStyle w:val="CommentReference"/>
        </w:rPr>
        <w:annotationRef/>
      </w:r>
      <w:r>
        <w:t>Possible to show this output in the listing above?</w:t>
      </w:r>
    </w:p>
  </w:comment>
  <w:comment w:id="730" w:author="David Keyes" w:date="2023-01-03T10:50:00Z" w:initials="DK">
    <w:p w14:paraId="52F0C8F5" w14:textId="77777777" w:rsidR="009F19CB" w:rsidRDefault="009F19CB" w:rsidP="00827EA1">
      <w:r>
        <w:rPr>
          <w:rStyle w:val="CommentReference"/>
        </w:rPr>
        <w:annotationRef/>
      </w:r>
      <w:r>
        <w:rPr>
          <w:sz w:val="20"/>
          <w:szCs w:val="20"/>
        </w:rPr>
        <w:t>It literally just returns the number 28232. I didn’t show it because it was so simple, but happy to do so if you think it would help.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687CABB" w15:done="0"/>
  <w15:commentEx w15:paraId="299D639A" w15:paraIdParent="1687CABB" w15:done="0"/>
  <w15:commentEx w15:paraId="53EEC9C6" w15:done="0"/>
  <w15:commentEx w15:paraId="0C0C88FF" w15:done="0"/>
  <w15:commentEx w15:paraId="7EED1CFF" w15:done="0"/>
  <w15:commentEx w15:paraId="47570B0D" w15:paraIdParent="7EED1CFF" w15:done="0"/>
  <w15:commentEx w15:paraId="2687AF34" w15:paraIdParent="7EED1CFF" w15:done="0"/>
  <w15:commentEx w15:paraId="01302414" w15:done="0"/>
  <w15:commentEx w15:paraId="71124BCB" w15:done="0"/>
  <w15:commentEx w15:paraId="707A5417" w15:paraIdParent="71124BCB" w15:done="0"/>
  <w15:commentEx w15:paraId="2D268A89" w15:done="0"/>
  <w15:commentEx w15:paraId="702D6497" w15:done="0"/>
  <w15:commentEx w15:paraId="3048D014" w15:done="0"/>
  <w15:commentEx w15:paraId="7E915F07" w15:paraIdParent="3048D014" w15:done="0"/>
  <w15:commentEx w15:paraId="474C9942" w15:done="0"/>
  <w15:commentEx w15:paraId="532E8DB7" w15:done="0"/>
  <w15:commentEx w15:paraId="3698B7DA" w15:done="0"/>
  <w15:commentEx w15:paraId="52F0C8F5" w15:paraIdParent="3698B7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42F35" w16cex:dateUtc="2022-12-14T17:17:00Z"/>
  <w16cex:commentExtensible w16cex:durableId="276008E5" w16cex:dateUtc="2023-01-04T22:17:00Z"/>
  <w16cex:commentExtensible w16cex:durableId="2742D279" w16cex:dateUtc="2022-12-13T16:29:00Z"/>
  <w16cex:commentExtensible w16cex:durableId="275E7564" w16cex:dateUtc="2023-01-03T17:35:00Z"/>
  <w16cex:commentExtensible w16cex:durableId="27430285" w16cex:dateUtc="2022-12-13T19:54:00Z"/>
  <w16cex:commentExtensible w16cex:durableId="275E7783" w16cex:dateUtc="2023-01-03T17:44:00Z"/>
  <w16cex:commentExtensible w16cex:durableId="275E7824" w16cex:dateUtc="2023-01-03T17:47:00Z"/>
  <w16cex:commentExtensible w16cex:durableId="27430A31" w16cex:dateUtc="2022-12-13T20:26:00Z"/>
  <w16cex:commentExtensible w16cex:durableId="27430CCB" w16cex:dateUtc="2022-12-13T20:38:00Z"/>
  <w16cex:commentExtensible w16cex:durableId="275E7BDB" w16cex:dateUtc="2023-01-03T18:03:00Z"/>
  <w16cex:commentExtensible w16cex:durableId="275E7CB7" w16cex:dateUtc="2023-01-03T18:06:00Z"/>
  <w16cex:commentExtensible w16cex:durableId="2744254A" w16cex:dateUtc="2022-12-14T16:34:00Z"/>
  <w16cex:commentExtensible w16cex:durableId="27442611" w16cex:dateUtc="2022-12-14T16:38:00Z"/>
  <w16cex:commentExtensible w16cex:durableId="2760055D" w16cex:dateUtc="2023-01-04T22:02:00Z"/>
  <w16cex:commentExtensible w16cex:durableId="273C9060" w16cex:dateUtc="2022-12-09T00:33:00Z"/>
  <w16cex:commentExtensible w16cex:durableId="275E8654" w16cex:dateUtc="2023-01-03T18:47:00Z"/>
  <w16cex:commentExtensible w16cex:durableId="27443B98" w16cex:dateUtc="2022-12-14T18:10:00Z"/>
  <w16cex:commentExtensible w16cex:durableId="275E86FE" w16cex:dateUtc="2023-01-03T18: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87CABB" w16cid:durableId="27442F35"/>
  <w16cid:commentId w16cid:paraId="299D639A" w16cid:durableId="276008E5"/>
  <w16cid:commentId w16cid:paraId="53EEC9C6" w16cid:durableId="2742D279"/>
  <w16cid:commentId w16cid:paraId="0C0C88FF" w16cid:durableId="275E7564"/>
  <w16cid:commentId w16cid:paraId="7EED1CFF" w16cid:durableId="27430285"/>
  <w16cid:commentId w16cid:paraId="47570B0D" w16cid:durableId="275E7783"/>
  <w16cid:commentId w16cid:paraId="2687AF34" w16cid:durableId="275E7824"/>
  <w16cid:commentId w16cid:paraId="01302414" w16cid:durableId="27430A31"/>
  <w16cid:commentId w16cid:paraId="71124BCB" w16cid:durableId="27430CCB"/>
  <w16cid:commentId w16cid:paraId="707A5417" w16cid:durableId="275E7BDB"/>
  <w16cid:commentId w16cid:paraId="2D268A89" w16cid:durableId="275E7CB7"/>
  <w16cid:commentId w16cid:paraId="702D6497" w16cid:durableId="2744254A"/>
  <w16cid:commentId w16cid:paraId="3048D014" w16cid:durableId="27442611"/>
  <w16cid:commentId w16cid:paraId="7E915F07" w16cid:durableId="2760055D"/>
  <w16cid:commentId w16cid:paraId="474C9942" w16cid:durableId="273C9060"/>
  <w16cid:commentId w16cid:paraId="532E8DB7" w16cid:durableId="275E8654"/>
  <w16cid:commentId w16cid:paraId="3698B7DA" w16cid:durableId="27443B98"/>
  <w16cid:commentId w16cid:paraId="52F0C8F5" w16cid:durableId="275E86F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20B0604020202020204"/>
    <w:charset w:val="4D"/>
    <w:family w:val="auto"/>
    <w:pitch w:val="default"/>
    <w:sig w:usb0="00000003" w:usb1="00000000" w:usb2="00000000" w:usb3="00000000" w:csb0="00000001" w:csb1="00000000"/>
  </w:font>
  <w:font w:name="Consolas">
    <w:panose1 w:val="020B0609020204030204"/>
    <w:charset w:val="00"/>
    <w:family w:val="modern"/>
    <w:pitch w:val="fixed"/>
    <w:sig w:usb0="E10006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FuturaPTCond-Bold">
    <w:altName w:val="Century Gothic"/>
    <w:panose1 w:val="020B0604020202020204"/>
    <w:charset w:val="4D"/>
    <w:family w:val="auto"/>
    <w:pitch w:val="default"/>
    <w:sig w:usb0="00000003" w:usb1="00000000" w:usb2="00000000" w:usb3="00000000" w:csb0="00000001" w:csb1="00000000"/>
  </w:font>
  <w:font w:name="DogmaOT-Bold">
    <w:altName w:val="Calibri"/>
    <w:panose1 w:val="020B0604020202020204"/>
    <w:charset w:val="4D"/>
    <w:family w:val="auto"/>
    <w:notTrueType/>
    <w:pitch w:val="default"/>
    <w:sig w:usb0="00000003" w:usb1="00000000" w:usb2="00000000" w:usb3="00000000" w:csb0="00000001" w:csb1="00000000"/>
  </w:font>
  <w:font w:name="NewBaskervilleStd-Roman">
    <w:altName w:val="Calibri"/>
    <w:panose1 w:val="020B0604020202020204"/>
    <w:charset w:val="4D"/>
    <w:family w:val="auto"/>
    <w:pitch w:val="default"/>
    <w:sig w:usb0="00000003" w:usb1="00000000" w:usb2="00000000" w:usb3="00000000" w:csb0="00000001" w:csb1="00000000"/>
  </w:font>
  <w:font w:name="Times Roman">
    <w:altName w:val="Times New Roman"/>
    <w:panose1 w:val="020B0604020202020204"/>
    <w:charset w:val="00"/>
    <w:family w:val="auto"/>
    <w:pitch w:val="variable"/>
    <w:sig w:usb0="E00002FF" w:usb1="5000205A" w:usb2="00000000" w:usb3="00000000" w:csb0="0000019F" w:csb1="00000000"/>
  </w:font>
  <w:font w:name="NewBaskervilleEF-Bold">
    <w:altName w:val="Calibri"/>
    <w:panose1 w:val="020B0604020202020204"/>
    <w:charset w:val="00"/>
    <w:family w:val="auto"/>
    <w:pitch w:val="variable"/>
    <w:sig w:usb0="8000002F" w:usb1="4000204A" w:usb2="00000000" w:usb3="00000000" w:csb0="00000001" w:csb1="00000000"/>
  </w:font>
  <w:font w:name="FuturaPT-Book">
    <w:altName w:val="Century Gothic"/>
    <w:panose1 w:val="020B0604020202020204"/>
    <w:charset w:val="4D"/>
    <w:family w:val="auto"/>
    <w:pitch w:val="default"/>
    <w:sig w:usb0="00000003" w:usb1="00000000" w:usb2="00000000" w:usb3="00000000" w:csb0="00000001" w:csb1="00000000"/>
  </w:font>
  <w:font w:name="FuturaPT-BookObl">
    <w:altName w:val="Century Gothic"/>
    <w:panose1 w:val="020B0604020202020204"/>
    <w:charset w:val="4D"/>
    <w:family w:val="auto"/>
    <w:pitch w:val="default"/>
    <w:sig w:usb0="00000003" w:usb1="00000000" w:usb2="00000000" w:usb3="00000000" w:csb0="00000001" w:csb1="00000000"/>
  </w:font>
  <w:font w:name="Courier">
    <w:altName w:val="Courier New"/>
    <w:panose1 w:val="02070309020205020404"/>
    <w:charset w:val="00"/>
    <w:family w:val="auto"/>
    <w:pitch w:val="variable"/>
    <w:sig w:usb0="00000003" w:usb1="00000000" w:usb2="00000000" w:usb3="00000000" w:csb0="00000003" w:csb1="00000000"/>
  </w:font>
  <w:font w:name="TheSansMonoCondensed-Plain">
    <w:altName w:val="Calibri"/>
    <w:panose1 w:val="020B0604020202020204"/>
    <w:charset w:val="4D"/>
    <w:family w:val="auto"/>
    <w:pitch w:val="default"/>
    <w:sig w:usb0="00000003" w:usb1="00000000" w:usb2="00000000" w:usb3="00000000" w:csb0="00000001" w:csb1="00000000"/>
  </w:font>
  <w:font w:name="FuturaPT-Heavy">
    <w:altName w:val="Century Gothic"/>
    <w:panose1 w:val="020B0604020202020204"/>
    <w:charset w:val="4D"/>
    <w:family w:val="auto"/>
    <w:notTrueType/>
    <w:pitch w:val="default"/>
    <w:sig w:usb0="00000003" w:usb1="00000000" w:usb2="00000000" w:usb3="00000000" w:csb0="00000001" w:csb1="00000000"/>
  </w:font>
  <w:font w:name="NewBaskerville">
    <w:altName w:val="Times New Roman"/>
    <w:panose1 w:val="020B0604020202020204"/>
    <w:charset w:val="00"/>
    <w:family w:val="swiss"/>
    <w:notTrueType/>
    <w:pitch w:val="variable"/>
    <w:sig w:usb0="00000003" w:usb1="00000000" w:usb2="00000000" w:usb3="00000000" w:csb0="00000001" w:csb1="00000000"/>
  </w:font>
  <w:font w:name="NewBaskervilleStd-Italic">
    <w:altName w:val="Calibri"/>
    <w:panose1 w:val="020B0604020202020204"/>
    <w:charset w:val="4D"/>
    <w:family w:val="auto"/>
    <w:pitch w:val="default"/>
    <w:sig w:usb0="00000003" w:usb1="00000000" w:usb2="00000000" w:usb3="00000000" w:csb0="00000001" w:csb1="00000000"/>
  </w:font>
  <w:font w:name="FuturaPT-Bold">
    <w:altName w:val="Century Gothic"/>
    <w:panose1 w:val="020B0604020202020204"/>
    <w:charset w:val="4D"/>
    <w:family w:val="auto"/>
    <w:pitch w:val="default"/>
    <w:sig w:usb0="00000003" w:usb1="00000000" w:usb2="00000000" w:usb3="00000000" w:csb0="00000001" w:csb1="00000000"/>
  </w:font>
  <w:font w:name="FuturaPTCond-BoldObl">
    <w:altName w:val="Century Gothic"/>
    <w:panose1 w:val="020B0604020202020204"/>
    <w:charset w:val="4D"/>
    <w:family w:val="auto"/>
    <w:pitch w:val="default"/>
    <w:sig w:usb0="00000003" w:usb1="00000000" w:usb2="00000000" w:usb3="00000000" w:csb0="00000001" w:csb1="00000000"/>
  </w:font>
  <w:font w:name="NewBaskervilleStd-Bold">
    <w:altName w:val="Calibri"/>
    <w:panose1 w:val="020B0604020202020204"/>
    <w:charset w:val="4D"/>
    <w:family w:val="auto"/>
    <w:notTrueType/>
    <w:pitch w:val="default"/>
    <w:sig w:usb0="00000003" w:usb1="00000000" w:usb2="00000000" w:usb3="00000000" w:csb0="00000001" w:csb1="00000000"/>
  </w:font>
  <w:font w:name="TheSansMonoCondensed-Bold">
    <w:altName w:val="Arial"/>
    <w:panose1 w:val="020B0604020202020204"/>
    <w:charset w:val="00"/>
    <w:family w:val="swiss"/>
    <w:notTrueType/>
    <w:pitch w:val="variable"/>
    <w:sig w:usb0="00000003" w:usb1="00000000" w:usb2="00000000" w:usb3="00000000" w:csb0="00000009" w:csb1="00000000"/>
  </w:font>
  <w:font w:name="TheSansMonoCondensed-Italic">
    <w:altName w:val="Calibri"/>
    <w:panose1 w:val="020B0604020202020204"/>
    <w:charset w:val="4D"/>
    <w:family w:val="auto"/>
    <w:notTrueType/>
    <w:pitch w:val="default"/>
    <w:sig w:usb0="00000003" w:usb1="00000000" w:usb2="00000000" w:usb3="00000000" w:csb0="00000001" w:csb1="00000000"/>
  </w:font>
  <w:font w:name="Webdings">
    <w:panose1 w:val="05030102010509060703"/>
    <w:charset w:val="4D"/>
    <w:family w:val="decorative"/>
    <w:pitch w:val="variable"/>
    <w:sig w:usb0="00000003" w:usb1="00000000" w:usb2="00000000" w:usb3="00000000" w:csb0="80000001" w:csb1="00000000"/>
  </w:font>
  <w:font w:name="Wingdings2">
    <w:altName w:val="Arial"/>
    <w:panose1 w:val="020B0604020202020204"/>
    <w:charset w:val="02"/>
    <w:family w:val="auto"/>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FA4ED0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D1069F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69E045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F82E39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14A288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A68208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1F040D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3CE5E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B62127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53AF43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B9207F3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82E0696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11"/>
    <w:multiLevelType w:val="multilevel"/>
    <w:tmpl w:val="9D08BDB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139D1E0A"/>
    <w:multiLevelType w:val="hybridMultilevel"/>
    <w:tmpl w:val="BED6969E"/>
    <w:lvl w:ilvl="0" w:tplc="B96CDC94">
      <w:start w:val="1"/>
      <w:numFmt w:val="decimal"/>
      <w:pStyle w:val="ListNumber"/>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4" w15:restartNumberingAfterBreak="0">
    <w:nsid w:val="1CFB6E03"/>
    <w:multiLevelType w:val="multilevel"/>
    <w:tmpl w:val="706E9F88"/>
    <w:styleLink w:val="ChapterNumbering"/>
    <w:lvl w:ilvl="0">
      <w:start w:val="4"/>
      <w:numFmt w:val="decimal"/>
      <w:pStyle w:val="ChapterNumber"/>
      <w:suff w:val="nothing"/>
      <w:lvlText w:val="%1"/>
      <w:lvlJc w:val="left"/>
      <w:pPr>
        <w:ind w:left="432" w:hanging="432"/>
      </w:pPr>
      <w:rPr>
        <w:rFonts w:hint="default"/>
      </w:rPr>
    </w:lvl>
    <w:lvl w:ilvl="1">
      <w:start w:val="1"/>
      <w:numFmt w:val="decimal"/>
      <w:lvlRestart w:val="0"/>
      <w:pStyle w:val="HeadANumber"/>
      <w:lvlText w:val="%1.%2"/>
      <w:lvlJc w:val="left"/>
      <w:pPr>
        <w:ind w:left="576" w:hanging="576"/>
      </w:pPr>
      <w:rPr>
        <w:rFonts w:hint="default"/>
      </w:rPr>
    </w:lvl>
    <w:lvl w:ilvl="2">
      <w:start w:val="1"/>
      <w:numFmt w:val="decimal"/>
      <w:pStyle w:val="HeadBNumber"/>
      <w:lvlText w:val="%1.%2.%3"/>
      <w:lvlJc w:val="left"/>
      <w:pPr>
        <w:ind w:left="720" w:hanging="720"/>
      </w:pPr>
      <w:rPr>
        <w:rFonts w:hint="default"/>
      </w:rPr>
    </w:lvl>
    <w:lvl w:ilvl="3">
      <w:start w:val="1"/>
      <w:numFmt w:val="decimal"/>
      <w:pStyle w:val="HeadCNumber"/>
      <w:lvlText w:val="%1.%2.%3.%4"/>
      <w:lvlJc w:val="left"/>
      <w:pPr>
        <w:tabs>
          <w:tab w:val="num" w:pos="864"/>
        </w:tabs>
        <w:ind w:left="864" w:hanging="864"/>
      </w:pPr>
      <w:rPr>
        <w:rFonts w:hint="default"/>
      </w:rPr>
    </w:lvl>
    <w:lvl w:ilvl="4">
      <w:start w:val="1"/>
      <w:numFmt w:val="decimal"/>
      <w:lvlRestart w:val="1"/>
      <w:pStyle w:val="CaptionLine"/>
      <w:lvlText w:val="Figure %1-%5"/>
      <w:lvlJc w:val="left"/>
      <w:pPr>
        <w:tabs>
          <w:tab w:val="num" w:pos="1440"/>
        </w:tabs>
        <w:ind w:left="1440" w:hanging="1440"/>
      </w:pPr>
      <w:rPr>
        <w:rFonts w:hint="default"/>
      </w:rPr>
    </w:lvl>
    <w:lvl w:ilvl="5">
      <w:start w:val="1"/>
      <w:numFmt w:val="decimal"/>
      <w:lvlRestart w:val="1"/>
      <w:pStyle w:val="TableTitle"/>
      <w:lvlText w:val="Table %1-%6"/>
      <w:lvlJc w:val="left"/>
      <w:pPr>
        <w:tabs>
          <w:tab w:val="num" w:pos="1440"/>
        </w:tabs>
        <w:ind w:left="1440" w:hanging="1440"/>
      </w:pPr>
      <w:rPr>
        <w:rFonts w:hint="default"/>
      </w:rPr>
    </w:lvl>
    <w:lvl w:ilvl="6">
      <w:start w:val="1"/>
      <w:numFmt w:val="decimal"/>
      <w:lvlRestart w:val="1"/>
      <w:pStyle w:val="CodeListingCaption"/>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267E6518"/>
    <w:multiLevelType w:val="hybridMultilevel"/>
    <w:tmpl w:val="6E92550E"/>
    <w:lvl w:ilvl="0" w:tplc="5C5EDB50">
      <w:start w:val="1"/>
      <w:numFmt w:val="decimal"/>
      <w:pStyle w:val="BoxListNumb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A2A3DFF"/>
    <w:multiLevelType w:val="multilevel"/>
    <w:tmpl w:val="24F89ACE"/>
    <w:lvl w:ilvl="0">
      <w:start w:val="1"/>
      <w:numFmt w:val="upperRoman"/>
      <w:lvlText w:val="%1."/>
      <w:lvlJc w:val="left"/>
      <w:pPr>
        <w:ind w:left="1440" w:firstLine="0"/>
      </w:pPr>
      <w:rPr>
        <w:rFonts w:hint="default"/>
      </w:rPr>
    </w:lvl>
    <w:lvl w:ilvl="1">
      <w:start w:val="1"/>
      <w:numFmt w:val="upperLetter"/>
      <w:pStyle w:val="Heading2"/>
      <w:lvlText w:val="%2."/>
      <w:lvlJc w:val="left"/>
      <w:pPr>
        <w:ind w:left="2160" w:firstLine="0"/>
      </w:pPr>
    </w:lvl>
    <w:lvl w:ilvl="2">
      <w:start w:val="1"/>
      <w:numFmt w:val="decimal"/>
      <w:pStyle w:val="Heading3"/>
      <w:lvlText w:val="%3."/>
      <w:lvlJc w:val="left"/>
      <w:pPr>
        <w:ind w:left="2880" w:firstLine="0"/>
      </w:pPr>
    </w:lvl>
    <w:lvl w:ilvl="3">
      <w:start w:val="1"/>
      <w:numFmt w:val="lowerLetter"/>
      <w:pStyle w:val="Heading4"/>
      <w:lvlText w:val="%4)"/>
      <w:lvlJc w:val="left"/>
      <w:pPr>
        <w:ind w:left="3600" w:firstLine="0"/>
      </w:pPr>
    </w:lvl>
    <w:lvl w:ilvl="4">
      <w:start w:val="1"/>
      <w:numFmt w:val="decimal"/>
      <w:pStyle w:val="Heading5"/>
      <w:lvlText w:val="(%5)"/>
      <w:lvlJc w:val="left"/>
      <w:pPr>
        <w:ind w:left="4320" w:firstLine="0"/>
      </w:pPr>
    </w:lvl>
    <w:lvl w:ilvl="5">
      <w:start w:val="1"/>
      <w:numFmt w:val="lowerLetter"/>
      <w:pStyle w:val="Heading6"/>
      <w:lvlText w:val="(%6)"/>
      <w:lvlJc w:val="left"/>
      <w:pPr>
        <w:ind w:left="5040" w:firstLine="0"/>
      </w:pPr>
    </w:lvl>
    <w:lvl w:ilvl="6">
      <w:start w:val="1"/>
      <w:numFmt w:val="lowerRoman"/>
      <w:pStyle w:val="Heading7"/>
      <w:lvlText w:val="(%7)"/>
      <w:lvlJc w:val="left"/>
      <w:pPr>
        <w:ind w:left="5760" w:firstLine="0"/>
      </w:pPr>
    </w:lvl>
    <w:lvl w:ilvl="7">
      <w:start w:val="1"/>
      <w:numFmt w:val="lowerLetter"/>
      <w:pStyle w:val="Heading8"/>
      <w:lvlText w:val="(%8)"/>
      <w:lvlJc w:val="left"/>
      <w:pPr>
        <w:ind w:left="6480" w:firstLine="0"/>
      </w:pPr>
    </w:lvl>
    <w:lvl w:ilvl="8">
      <w:start w:val="1"/>
      <w:numFmt w:val="lowerRoman"/>
      <w:pStyle w:val="Heading9"/>
      <w:lvlText w:val="(%9)"/>
      <w:lvlJc w:val="left"/>
      <w:pPr>
        <w:ind w:left="7200" w:firstLine="0"/>
      </w:pPr>
    </w:lvl>
  </w:abstractNum>
  <w:abstractNum w:abstractNumId="17" w15:restartNumberingAfterBreak="0">
    <w:nsid w:val="2A7D35C4"/>
    <w:multiLevelType w:val="multilevel"/>
    <w:tmpl w:val="706E9F88"/>
    <w:numStyleLink w:val="ChapterNumbering"/>
  </w:abstractNum>
  <w:abstractNum w:abstractNumId="18" w15:restartNumberingAfterBreak="0">
    <w:nsid w:val="39F4162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3AD05AE"/>
    <w:multiLevelType w:val="hybridMultilevel"/>
    <w:tmpl w:val="FB407340"/>
    <w:lvl w:ilvl="0" w:tplc="A7305A98">
      <w:start w:val="1"/>
      <w:numFmt w:val="bullet"/>
      <w:pStyle w:val="TableListBulleted"/>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F829CF"/>
    <w:multiLevelType w:val="multilevel"/>
    <w:tmpl w:val="706E9F88"/>
    <w:numStyleLink w:val="ChapterNumbering"/>
  </w:abstractNum>
  <w:abstractNum w:abstractNumId="21" w15:restartNumberingAfterBreak="0">
    <w:nsid w:val="556E2F1D"/>
    <w:multiLevelType w:val="hybridMultilevel"/>
    <w:tmpl w:val="D1A41C5A"/>
    <w:lvl w:ilvl="0" w:tplc="0F5CAF4E">
      <w:start w:val="1"/>
      <w:numFmt w:val="lowerLetter"/>
      <w:pStyle w:val="ListNumberSub"/>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22" w15:restartNumberingAfterBreak="0">
    <w:nsid w:val="5BA46494"/>
    <w:multiLevelType w:val="hybridMultilevel"/>
    <w:tmpl w:val="49665D2C"/>
    <w:lvl w:ilvl="0" w:tplc="C1C661C0">
      <w:start w:val="1"/>
      <w:numFmt w:val="bullet"/>
      <w:pStyle w:val="BoxList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71017330"/>
    <w:multiLevelType w:val="hybridMultilevel"/>
    <w:tmpl w:val="4AB0B80C"/>
    <w:lvl w:ilvl="0" w:tplc="4618622C">
      <w:start w:val="1"/>
      <w:numFmt w:val="bullet"/>
      <w:pStyle w:val="List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4" w15:restartNumberingAfterBreak="0">
    <w:nsid w:val="725203AD"/>
    <w:multiLevelType w:val="hybridMultilevel"/>
    <w:tmpl w:val="88C8E6E2"/>
    <w:lvl w:ilvl="0" w:tplc="79CC0074">
      <w:start w:val="1"/>
      <w:numFmt w:val="decimal"/>
      <w:pStyle w:val="Table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6408527">
    <w:abstractNumId w:val="22"/>
  </w:num>
  <w:num w:numId="2" w16cid:durableId="839738280">
    <w:abstractNumId w:val="15"/>
  </w:num>
  <w:num w:numId="3" w16cid:durableId="1886865645">
    <w:abstractNumId w:val="20"/>
  </w:num>
  <w:num w:numId="4" w16cid:durableId="1757630572">
    <w:abstractNumId w:val="20"/>
  </w:num>
  <w:num w:numId="5" w16cid:durableId="2035765138">
    <w:abstractNumId w:val="14"/>
  </w:num>
  <w:num w:numId="6" w16cid:durableId="731971840">
    <w:abstractNumId w:val="20"/>
  </w:num>
  <w:num w:numId="7" w16cid:durableId="261957973">
    <w:abstractNumId w:val="20"/>
  </w:num>
  <w:num w:numId="8" w16cid:durableId="1503666223">
    <w:abstractNumId w:val="20"/>
  </w:num>
  <w:num w:numId="9" w16cid:durableId="1391344178">
    <w:abstractNumId w:val="20"/>
  </w:num>
  <w:num w:numId="10" w16cid:durableId="1371611482">
    <w:abstractNumId w:val="16"/>
  </w:num>
  <w:num w:numId="11" w16cid:durableId="853228245">
    <w:abstractNumId w:val="16"/>
  </w:num>
  <w:num w:numId="12" w16cid:durableId="819273989">
    <w:abstractNumId w:val="16"/>
  </w:num>
  <w:num w:numId="13" w16cid:durableId="1975403700">
    <w:abstractNumId w:val="16"/>
  </w:num>
  <w:num w:numId="14" w16cid:durableId="1976450673">
    <w:abstractNumId w:val="16"/>
  </w:num>
  <w:num w:numId="15" w16cid:durableId="1132332589">
    <w:abstractNumId w:val="16"/>
  </w:num>
  <w:num w:numId="16" w16cid:durableId="544410420">
    <w:abstractNumId w:val="16"/>
  </w:num>
  <w:num w:numId="17" w16cid:durableId="1782413601">
    <w:abstractNumId w:val="16"/>
  </w:num>
  <w:num w:numId="18" w16cid:durableId="1094321852">
    <w:abstractNumId w:val="23"/>
  </w:num>
  <w:num w:numId="19" w16cid:durableId="34043292">
    <w:abstractNumId w:val="23"/>
  </w:num>
  <w:num w:numId="20" w16cid:durableId="592710186">
    <w:abstractNumId w:val="20"/>
  </w:num>
  <w:num w:numId="21" w16cid:durableId="657197984">
    <w:abstractNumId w:val="13"/>
  </w:num>
  <w:num w:numId="22" w16cid:durableId="562257148">
    <w:abstractNumId w:val="21"/>
  </w:num>
  <w:num w:numId="23" w16cid:durableId="1959144100">
    <w:abstractNumId w:val="19"/>
  </w:num>
  <w:num w:numId="24" w16cid:durableId="97529646">
    <w:abstractNumId w:val="24"/>
  </w:num>
  <w:num w:numId="25" w16cid:durableId="623654512">
    <w:abstractNumId w:val="20"/>
  </w:num>
  <w:num w:numId="26" w16cid:durableId="1205751134">
    <w:abstractNumId w:val="10"/>
  </w:num>
  <w:num w:numId="27" w16cid:durableId="1408263528">
    <w:abstractNumId w:val="11"/>
  </w:num>
  <w:num w:numId="28" w16cid:durableId="176109899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9184109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73493789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0095490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3912775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42753078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2469589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0384632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38159779">
    <w:abstractNumId w:val="17"/>
  </w:num>
  <w:num w:numId="37" w16cid:durableId="1096633514">
    <w:abstractNumId w:val="0"/>
  </w:num>
  <w:num w:numId="38" w16cid:durableId="1304388613">
    <w:abstractNumId w:val="1"/>
  </w:num>
  <w:num w:numId="39" w16cid:durableId="1233615627">
    <w:abstractNumId w:val="2"/>
  </w:num>
  <w:num w:numId="40" w16cid:durableId="1522429542">
    <w:abstractNumId w:val="3"/>
  </w:num>
  <w:num w:numId="41" w16cid:durableId="1336303937">
    <w:abstractNumId w:val="8"/>
  </w:num>
  <w:num w:numId="42" w16cid:durableId="948007944">
    <w:abstractNumId w:val="4"/>
  </w:num>
  <w:num w:numId="43" w16cid:durableId="998848949">
    <w:abstractNumId w:val="5"/>
  </w:num>
  <w:num w:numId="44" w16cid:durableId="1144197303">
    <w:abstractNumId w:val="6"/>
  </w:num>
  <w:num w:numId="45" w16cid:durableId="1960793011">
    <w:abstractNumId w:val="7"/>
  </w:num>
  <w:num w:numId="46" w16cid:durableId="1437141738">
    <w:abstractNumId w:val="9"/>
  </w:num>
  <w:num w:numId="47" w16cid:durableId="1834569767">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d Keyes">
    <w15:presenceInfo w15:providerId="Windows Live" w15:userId="04479451ba38cfe6"/>
  </w15:person>
  <w15:person w15:author="Frances">
    <w15:presenceInfo w15:providerId="None" w15:userId="Franc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6D4"/>
    <w:rsid w:val="00010CA3"/>
    <w:rsid w:val="00011C31"/>
    <w:rsid w:val="00014459"/>
    <w:rsid w:val="0002146A"/>
    <w:rsid w:val="00022B9A"/>
    <w:rsid w:val="000476CB"/>
    <w:rsid w:val="000624A0"/>
    <w:rsid w:val="00063792"/>
    <w:rsid w:val="0006385C"/>
    <w:rsid w:val="00063ED0"/>
    <w:rsid w:val="000741BA"/>
    <w:rsid w:val="00081C0E"/>
    <w:rsid w:val="000B208D"/>
    <w:rsid w:val="000D21D0"/>
    <w:rsid w:val="000E1D42"/>
    <w:rsid w:val="001040E3"/>
    <w:rsid w:val="00104C5F"/>
    <w:rsid w:val="00106115"/>
    <w:rsid w:val="0010629B"/>
    <w:rsid w:val="00112158"/>
    <w:rsid w:val="001126C8"/>
    <w:rsid w:val="001157EA"/>
    <w:rsid w:val="00122AB9"/>
    <w:rsid w:val="001433B9"/>
    <w:rsid w:val="00180412"/>
    <w:rsid w:val="0018273C"/>
    <w:rsid w:val="00184C5A"/>
    <w:rsid w:val="00187B4D"/>
    <w:rsid w:val="001A1B68"/>
    <w:rsid w:val="001B3F09"/>
    <w:rsid w:val="001C3D54"/>
    <w:rsid w:val="001D205A"/>
    <w:rsid w:val="001E303B"/>
    <w:rsid w:val="001E50DF"/>
    <w:rsid w:val="00203E9D"/>
    <w:rsid w:val="00220001"/>
    <w:rsid w:val="00237DAE"/>
    <w:rsid w:val="00241E08"/>
    <w:rsid w:val="00242A09"/>
    <w:rsid w:val="00244172"/>
    <w:rsid w:val="002540B9"/>
    <w:rsid w:val="002645BF"/>
    <w:rsid w:val="00265959"/>
    <w:rsid w:val="00273C75"/>
    <w:rsid w:val="0028157A"/>
    <w:rsid w:val="0029257E"/>
    <w:rsid w:val="002B290B"/>
    <w:rsid w:val="002C62FC"/>
    <w:rsid w:val="002D6A5A"/>
    <w:rsid w:val="002E1D1D"/>
    <w:rsid w:val="002E2F1E"/>
    <w:rsid w:val="002E39CB"/>
    <w:rsid w:val="002E70D2"/>
    <w:rsid w:val="003139C0"/>
    <w:rsid w:val="00313FC3"/>
    <w:rsid w:val="0034042B"/>
    <w:rsid w:val="003675CE"/>
    <w:rsid w:val="00395342"/>
    <w:rsid w:val="003B215B"/>
    <w:rsid w:val="003D4B5C"/>
    <w:rsid w:val="003D6968"/>
    <w:rsid w:val="003E0157"/>
    <w:rsid w:val="003E6225"/>
    <w:rsid w:val="004108F1"/>
    <w:rsid w:val="004152EF"/>
    <w:rsid w:val="00440BE8"/>
    <w:rsid w:val="00457379"/>
    <w:rsid w:val="00471D30"/>
    <w:rsid w:val="00476B59"/>
    <w:rsid w:val="00485369"/>
    <w:rsid w:val="004B104E"/>
    <w:rsid w:val="004B10B8"/>
    <w:rsid w:val="004C5615"/>
    <w:rsid w:val="004C6ED5"/>
    <w:rsid w:val="004E7984"/>
    <w:rsid w:val="004F54CA"/>
    <w:rsid w:val="004F6B47"/>
    <w:rsid w:val="00501A60"/>
    <w:rsid w:val="0051572D"/>
    <w:rsid w:val="00522381"/>
    <w:rsid w:val="00544214"/>
    <w:rsid w:val="0055737E"/>
    <w:rsid w:val="0055792C"/>
    <w:rsid w:val="005617CD"/>
    <w:rsid w:val="0056393B"/>
    <w:rsid w:val="0056677C"/>
    <w:rsid w:val="00566D6E"/>
    <w:rsid w:val="0057613A"/>
    <w:rsid w:val="00580DBB"/>
    <w:rsid w:val="0058321D"/>
    <w:rsid w:val="00587116"/>
    <w:rsid w:val="00596E88"/>
    <w:rsid w:val="005B387A"/>
    <w:rsid w:val="005C07EE"/>
    <w:rsid w:val="005C1F93"/>
    <w:rsid w:val="005C7EBF"/>
    <w:rsid w:val="005D0226"/>
    <w:rsid w:val="005D25C5"/>
    <w:rsid w:val="005F202C"/>
    <w:rsid w:val="005F29D6"/>
    <w:rsid w:val="005F69E6"/>
    <w:rsid w:val="005F7E66"/>
    <w:rsid w:val="0060138B"/>
    <w:rsid w:val="006310D0"/>
    <w:rsid w:val="00631143"/>
    <w:rsid w:val="00652609"/>
    <w:rsid w:val="006639B4"/>
    <w:rsid w:val="006656B6"/>
    <w:rsid w:val="00666672"/>
    <w:rsid w:val="006806D4"/>
    <w:rsid w:val="006B53BA"/>
    <w:rsid w:val="006C54CA"/>
    <w:rsid w:val="006D366B"/>
    <w:rsid w:val="006D4BF2"/>
    <w:rsid w:val="006D5725"/>
    <w:rsid w:val="006F5F6F"/>
    <w:rsid w:val="00717933"/>
    <w:rsid w:val="007449E1"/>
    <w:rsid w:val="0076473B"/>
    <w:rsid w:val="007A0510"/>
    <w:rsid w:val="007A50D7"/>
    <w:rsid w:val="007B3B08"/>
    <w:rsid w:val="007C2F5D"/>
    <w:rsid w:val="007C5FAE"/>
    <w:rsid w:val="007D0B93"/>
    <w:rsid w:val="007F74A0"/>
    <w:rsid w:val="00806A3E"/>
    <w:rsid w:val="00812C5C"/>
    <w:rsid w:val="00827B2A"/>
    <w:rsid w:val="008376EE"/>
    <w:rsid w:val="00837BA1"/>
    <w:rsid w:val="0088460C"/>
    <w:rsid w:val="008C120D"/>
    <w:rsid w:val="008E36A9"/>
    <w:rsid w:val="00900125"/>
    <w:rsid w:val="0091292C"/>
    <w:rsid w:val="0091473F"/>
    <w:rsid w:val="00916614"/>
    <w:rsid w:val="009173DC"/>
    <w:rsid w:val="00917D71"/>
    <w:rsid w:val="00945D22"/>
    <w:rsid w:val="0095432F"/>
    <w:rsid w:val="00966DA5"/>
    <w:rsid w:val="009940B0"/>
    <w:rsid w:val="009974AA"/>
    <w:rsid w:val="009A4D81"/>
    <w:rsid w:val="009B087D"/>
    <w:rsid w:val="009C4AF0"/>
    <w:rsid w:val="009C5398"/>
    <w:rsid w:val="009C634E"/>
    <w:rsid w:val="009F19CB"/>
    <w:rsid w:val="00A04649"/>
    <w:rsid w:val="00A07625"/>
    <w:rsid w:val="00A22E86"/>
    <w:rsid w:val="00A26953"/>
    <w:rsid w:val="00A363B4"/>
    <w:rsid w:val="00A43F19"/>
    <w:rsid w:val="00A54283"/>
    <w:rsid w:val="00A57A08"/>
    <w:rsid w:val="00A6298E"/>
    <w:rsid w:val="00A646AA"/>
    <w:rsid w:val="00A71139"/>
    <w:rsid w:val="00A711C9"/>
    <w:rsid w:val="00A908F9"/>
    <w:rsid w:val="00A9399B"/>
    <w:rsid w:val="00A978ED"/>
    <w:rsid w:val="00AA67C2"/>
    <w:rsid w:val="00AC587E"/>
    <w:rsid w:val="00AF7F6E"/>
    <w:rsid w:val="00B0518C"/>
    <w:rsid w:val="00B114EE"/>
    <w:rsid w:val="00B17AC5"/>
    <w:rsid w:val="00B22CF0"/>
    <w:rsid w:val="00B373DD"/>
    <w:rsid w:val="00B3754C"/>
    <w:rsid w:val="00B411FE"/>
    <w:rsid w:val="00B54717"/>
    <w:rsid w:val="00B650F0"/>
    <w:rsid w:val="00B74A2F"/>
    <w:rsid w:val="00B86750"/>
    <w:rsid w:val="00B86B66"/>
    <w:rsid w:val="00B94600"/>
    <w:rsid w:val="00BB2F65"/>
    <w:rsid w:val="00BB4331"/>
    <w:rsid w:val="00BC1B5B"/>
    <w:rsid w:val="00BC2551"/>
    <w:rsid w:val="00BF0669"/>
    <w:rsid w:val="00BF5C5B"/>
    <w:rsid w:val="00C17CCC"/>
    <w:rsid w:val="00C2424A"/>
    <w:rsid w:val="00C2549C"/>
    <w:rsid w:val="00C266AA"/>
    <w:rsid w:val="00C4032A"/>
    <w:rsid w:val="00C46679"/>
    <w:rsid w:val="00C50FCE"/>
    <w:rsid w:val="00C54941"/>
    <w:rsid w:val="00C6189D"/>
    <w:rsid w:val="00C621CB"/>
    <w:rsid w:val="00C64183"/>
    <w:rsid w:val="00C70CDA"/>
    <w:rsid w:val="00C71EED"/>
    <w:rsid w:val="00C9502D"/>
    <w:rsid w:val="00CA2A8C"/>
    <w:rsid w:val="00CB31E2"/>
    <w:rsid w:val="00CC34C9"/>
    <w:rsid w:val="00CC36AA"/>
    <w:rsid w:val="00CD36CE"/>
    <w:rsid w:val="00CE09AA"/>
    <w:rsid w:val="00CF5AD9"/>
    <w:rsid w:val="00D21DB6"/>
    <w:rsid w:val="00D44141"/>
    <w:rsid w:val="00D44FB5"/>
    <w:rsid w:val="00D45CB1"/>
    <w:rsid w:val="00D46EEB"/>
    <w:rsid w:val="00D52B74"/>
    <w:rsid w:val="00D719AF"/>
    <w:rsid w:val="00DC7730"/>
    <w:rsid w:val="00DD7AD7"/>
    <w:rsid w:val="00DE7F23"/>
    <w:rsid w:val="00DF3C24"/>
    <w:rsid w:val="00E05704"/>
    <w:rsid w:val="00E16032"/>
    <w:rsid w:val="00E25E56"/>
    <w:rsid w:val="00E30699"/>
    <w:rsid w:val="00E37B9D"/>
    <w:rsid w:val="00E43850"/>
    <w:rsid w:val="00E60621"/>
    <w:rsid w:val="00E70C98"/>
    <w:rsid w:val="00E75113"/>
    <w:rsid w:val="00E810D8"/>
    <w:rsid w:val="00E82D79"/>
    <w:rsid w:val="00EC615E"/>
    <w:rsid w:val="00F0397D"/>
    <w:rsid w:val="00F127E8"/>
    <w:rsid w:val="00F22A41"/>
    <w:rsid w:val="00F34597"/>
    <w:rsid w:val="00F47BD9"/>
    <w:rsid w:val="00F55DD2"/>
    <w:rsid w:val="00F61725"/>
    <w:rsid w:val="00F7021B"/>
    <w:rsid w:val="00F72B5F"/>
    <w:rsid w:val="00F7687A"/>
    <w:rsid w:val="00F92A63"/>
    <w:rsid w:val="00FA0CC8"/>
    <w:rsid w:val="00FC45E9"/>
    <w:rsid w:val="00FC4B61"/>
    <w:rsid w:val="00FF3BE6"/>
    <w:rsid w:val="00FF4337"/>
    <w:rsid w:val="00FF72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3D76D"/>
  <w15:chartTrackingRefBased/>
  <w15:docId w15:val="{D236B732-B969-B64C-B813-9FB54FA2E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9D6"/>
    <w:pPr>
      <w:spacing w:after="200"/>
    </w:pPr>
    <w:rPr>
      <w:rFonts w:eastAsiaTheme="minorHAnsi"/>
    </w:rPr>
  </w:style>
  <w:style w:type="paragraph" w:styleId="Heading1">
    <w:name w:val="heading 1"/>
    <w:basedOn w:val="Normal"/>
    <w:next w:val="BodyText"/>
    <w:link w:val="Heading1Char"/>
    <w:uiPriority w:val="9"/>
    <w:qFormat/>
    <w:rsid w:val="00E05704"/>
    <w:pPr>
      <w:keepNext/>
      <w:keepLines/>
      <w:spacing w:before="480" w:after="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Normal"/>
    <w:link w:val="Heading2Char"/>
    <w:uiPriority w:val="9"/>
    <w:unhideWhenUsed/>
    <w:qFormat/>
    <w:rsid w:val="00E05704"/>
    <w:pPr>
      <w:keepNext/>
      <w:keepLines/>
      <w:numPr>
        <w:ilvl w:val="1"/>
        <w:numId w:val="17"/>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E05704"/>
    <w:pPr>
      <w:keepNext/>
      <w:keepLines/>
      <w:numPr>
        <w:ilvl w:val="2"/>
        <w:numId w:val="17"/>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E05704"/>
    <w:pPr>
      <w:keepNext/>
      <w:keepLines/>
      <w:numPr>
        <w:ilvl w:val="3"/>
        <w:numId w:val="17"/>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E05704"/>
    <w:pPr>
      <w:keepNext/>
      <w:keepLines/>
      <w:numPr>
        <w:ilvl w:val="4"/>
        <w:numId w:val="17"/>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E05704"/>
    <w:pPr>
      <w:keepNext/>
      <w:keepLines/>
      <w:numPr>
        <w:ilvl w:val="5"/>
        <w:numId w:val="17"/>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E05704"/>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05704"/>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05704"/>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ParagraphStyle">
    <w:name w:val="[No Paragraph Style]"/>
    <w:rsid w:val="00E05704"/>
    <w:pPr>
      <w:widowControl w:val="0"/>
      <w:autoSpaceDE w:val="0"/>
      <w:autoSpaceDN w:val="0"/>
      <w:adjustRightInd w:val="0"/>
      <w:spacing w:line="288" w:lineRule="auto"/>
      <w:textAlignment w:val="center"/>
    </w:pPr>
    <w:rPr>
      <w:rFonts w:ascii="Times New Roman" w:hAnsi="Times New Roman" w:cs="TimesNewRomanPSMT"/>
      <w:color w:val="000000"/>
      <w:lang w:eastAsia="en-CA"/>
    </w:rPr>
  </w:style>
  <w:style w:type="paragraph" w:customStyle="1" w:styleId="Abstract">
    <w:name w:val="Abstract"/>
    <w:basedOn w:val="Normal"/>
    <w:next w:val="BodyText"/>
    <w:qFormat/>
    <w:rsid w:val="00E05704"/>
    <w:pPr>
      <w:keepNext/>
      <w:keepLines/>
      <w:spacing w:before="300" w:after="300"/>
    </w:pPr>
    <w:rPr>
      <w:sz w:val="20"/>
      <w:szCs w:val="20"/>
    </w:rPr>
  </w:style>
  <w:style w:type="paragraph" w:styleId="BodyText">
    <w:name w:val="Body Text"/>
    <w:basedOn w:val="Normal"/>
    <w:link w:val="BodyTextChar"/>
    <w:qFormat/>
    <w:rsid w:val="00E05704"/>
    <w:pPr>
      <w:spacing w:before="180" w:after="180"/>
    </w:pPr>
  </w:style>
  <w:style w:type="character" w:customStyle="1" w:styleId="BodyTextChar">
    <w:name w:val="Body Text Char"/>
    <w:basedOn w:val="DefaultParagraphFont"/>
    <w:link w:val="BodyText"/>
    <w:rsid w:val="00E05704"/>
    <w:rPr>
      <w:rFonts w:ascii="Times New Roman" w:eastAsia="Times New Roman" w:hAnsi="Times New Roman" w:cs="Times New Roman"/>
      <w:sz w:val="22"/>
      <w:szCs w:val="22"/>
      <w:lang w:val="en-CA" w:eastAsia="en-CA"/>
    </w:rPr>
  </w:style>
  <w:style w:type="character" w:customStyle="1" w:styleId="AlertTok">
    <w:name w:val="AlertTok"/>
    <w:basedOn w:val="DefaultParagraphFont"/>
    <w:rsid w:val="00E05704"/>
    <w:rPr>
      <w:rFonts w:ascii="Consolas" w:hAnsi="Consolas"/>
      <w:i/>
      <w:color w:val="EF2929"/>
      <w:sz w:val="22"/>
      <w:shd w:val="clear" w:color="auto" w:fill="F8F8F8"/>
    </w:rPr>
  </w:style>
  <w:style w:type="character" w:customStyle="1" w:styleId="AltText">
    <w:name w:val="AltText"/>
    <w:uiPriority w:val="1"/>
    <w:qFormat/>
    <w:rsid w:val="00E05704"/>
    <w:rPr>
      <w:color w:val="008000"/>
    </w:rPr>
  </w:style>
  <w:style w:type="character" w:customStyle="1" w:styleId="AnnotationTok">
    <w:name w:val="AnnotationTok"/>
    <w:basedOn w:val="DefaultParagraphFont"/>
    <w:rsid w:val="00E05704"/>
    <w:rPr>
      <w:rFonts w:ascii="Consolas" w:hAnsi="Consolas"/>
      <w:b/>
      <w:i w:val="0"/>
      <w:color w:val="8F5902"/>
      <w:sz w:val="22"/>
      <w:shd w:val="clear" w:color="auto" w:fill="F8F8F8"/>
    </w:rPr>
  </w:style>
  <w:style w:type="paragraph" w:customStyle="1" w:styleId="AppendixNumber">
    <w:name w:val="AppendixNumber"/>
    <w:qFormat/>
    <w:rsid w:val="00E05704"/>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240"/>
      <w:szCs w:val="240"/>
      <w:lang w:eastAsia="en-CA"/>
    </w:rPr>
  </w:style>
  <w:style w:type="paragraph" w:customStyle="1" w:styleId="AppendixTitle">
    <w:name w:val="AppendixTitle"/>
    <w:qFormat/>
    <w:rsid w:val="00E05704"/>
    <w:pPr>
      <w:keepLines/>
      <w:widowControl w:val="0"/>
      <w:suppressAutoHyphens/>
      <w:autoSpaceDE w:val="0"/>
      <w:autoSpaceDN w:val="0"/>
      <w:adjustRightInd w:val="0"/>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AttributeTok">
    <w:name w:val="AttributeTok"/>
    <w:basedOn w:val="DefaultParagraphFont"/>
    <w:rsid w:val="00E05704"/>
    <w:rPr>
      <w:rFonts w:ascii="Consolas" w:hAnsi="Consolas"/>
      <w:i/>
      <w:color w:val="C4A000"/>
      <w:sz w:val="22"/>
      <w:shd w:val="clear" w:color="auto" w:fill="F8F8F8"/>
    </w:rPr>
  </w:style>
  <w:style w:type="paragraph" w:customStyle="1" w:styleId="Author">
    <w:name w:val="Author"/>
    <w:next w:val="BodyText"/>
    <w:qFormat/>
    <w:rsid w:val="00E05704"/>
    <w:pPr>
      <w:keepNext/>
      <w:keepLines/>
      <w:spacing w:after="200"/>
      <w:jc w:val="center"/>
    </w:pPr>
  </w:style>
  <w:style w:type="paragraph" w:customStyle="1" w:styleId="BackmatterTitle">
    <w:name w:val="BackmatterTitle"/>
    <w:qFormat/>
    <w:rsid w:val="00E05704"/>
    <w:pPr>
      <w:keepLines/>
      <w:widowControl w:val="0"/>
      <w:suppressAutoHyphens/>
      <w:autoSpaceDE w:val="0"/>
      <w:autoSpaceDN w:val="0"/>
      <w:adjustRightInd w:val="0"/>
      <w:spacing w:before="600" w:after="600" w:line="360" w:lineRule="atLeast"/>
      <w:ind w:left="360"/>
      <w:textAlignment w:val="baseline"/>
    </w:pPr>
    <w:rPr>
      <w:rFonts w:ascii="Arial" w:hAnsi="Arial" w:cs="DogmaOT-Bold"/>
      <w:b/>
      <w:bCs/>
      <w:caps/>
      <w:color w:val="000000"/>
      <w:spacing w:val="48"/>
      <w:sz w:val="32"/>
      <w:szCs w:val="32"/>
      <w:lang w:eastAsia="en-CA"/>
    </w:rPr>
  </w:style>
  <w:style w:type="character" w:customStyle="1" w:styleId="BaseNTok">
    <w:name w:val="BaseNTok"/>
    <w:basedOn w:val="DefaultParagraphFont"/>
    <w:rsid w:val="00E05704"/>
    <w:rPr>
      <w:rFonts w:ascii="Consolas" w:hAnsi="Consolas"/>
      <w:i/>
      <w:color w:val="0000CF"/>
      <w:sz w:val="22"/>
      <w:shd w:val="clear" w:color="auto" w:fill="F8F8F8"/>
    </w:rPr>
  </w:style>
  <w:style w:type="paragraph" w:styleId="Bibliography">
    <w:name w:val="Bibliography"/>
    <w:basedOn w:val="Normal"/>
    <w:qFormat/>
    <w:rsid w:val="00E05704"/>
  </w:style>
  <w:style w:type="paragraph" w:styleId="BlockText">
    <w:name w:val="Block Text"/>
    <w:basedOn w:val="BodyText"/>
    <w:next w:val="BodyText"/>
    <w:uiPriority w:val="9"/>
    <w:unhideWhenUsed/>
    <w:qFormat/>
    <w:rsid w:val="00E05704"/>
    <w:pPr>
      <w:spacing w:before="100" w:after="100"/>
      <w:ind w:left="480" w:right="480"/>
    </w:pPr>
  </w:style>
  <w:style w:type="paragraph" w:customStyle="1" w:styleId="Blockquote">
    <w:name w:val="Blockquote"/>
    <w:next w:val="Normal"/>
    <w:qFormat/>
    <w:rsid w:val="00E05704"/>
    <w:pPr>
      <w:widowControl w:val="0"/>
      <w:autoSpaceDE w:val="0"/>
      <w:autoSpaceDN w:val="0"/>
      <w:adjustRightInd w:val="0"/>
      <w:spacing w:before="120" w:after="120" w:line="240" w:lineRule="atLeast"/>
      <w:ind w:left="2160" w:right="720"/>
      <w:textAlignment w:val="baseline"/>
    </w:pPr>
    <w:rPr>
      <w:rFonts w:ascii="Arial" w:hAnsi="Arial" w:cs="NewBaskervilleStd-Roman"/>
      <w:color w:val="000000"/>
      <w:sz w:val="18"/>
      <w:szCs w:val="18"/>
      <w:lang w:eastAsia="en-CA"/>
    </w:rPr>
  </w:style>
  <w:style w:type="paragraph" w:customStyle="1" w:styleId="Body">
    <w:name w:val="Body"/>
    <w:uiPriority w:val="99"/>
    <w:qFormat/>
    <w:rsid w:val="00E05704"/>
    <w:pPr>
      <w:widowControl w:val="0"/>
      <w:autoSpaceDE w:val="0"/>
      <w:autoSpaceDN w:val="0"/>
      <w:adjustRightInd w:val="0"/>
      <w:spacing w:before="120" w:after="120" w:line="240" w:lineRule="atLeast"/>
      <w:ind w:left="1440" w:firstLine="360"/>
      <w:textAlignment w:val="baseline"/>
    </w:pPr>
    <w:rPr>
      <w:rFonts w:ascii="Times Roman" w:hAnsi="Times Roman" w:cs="NewBaskervilleStd-Roman"/>
      <w:color w:val="000000"/>
      <w:sz w:val="20"/>
      <w:szCs w:val="20"/>
      <w:lang w:eastAsia="en-CA"/>
    </w:rPr>
  </w:style>
  <w:style w:type="paragraph" w:customStyle="1" w:styleId="BodyContinued">
    <w:name w:val="BodyContinued"/>
    <w:qFormat/>
    <w:rsid w:val="00E05704"/>
    <w:pPr>
      <w:widowControl w:val="0"/>
      <w:autoSpaceDE w:val="0"/>
      <w:autoSpaceDN w:val="0"/>
      <w:adjustRightInd w:val="0"/>
      <w:spacing w:before="120" w:after="120" w:line="240" w:lineRule="atLeast"/>
      <w:ind w:left="1440"/>
      <w:textAlignment w:val="baseline"/>
    </w:pPr>
    <w:rPr>
      <w:rFonts w:ascii="Times Roman" w:hAnsi="Times Roman" w:cs="NewBaskervilleStd-Roman"/>
      <w:color w:val="000000"/>
      <w:sz w:val="20"/>
      <w:szCs w:val="20"/>
      <w:lang w:eastAsia="en-CA"/>
    </w:rPr>
  </w:style>
  <w:style w:type="paragraph" w:customStyle="1" w:styleId="BodyCustom">
    <w:name w:val="BodyCustom"/>
    <w:qFormat/>
    <w:rsid w:val="00E05704"/>
    <w:pPr>
      <w:widowControl w:val="0"/>
      <w:autoSpaceDE w:val="0"/>
      <w:autoSpaceDN w:val="0"/>
      <w:adjustRightInd w:val="0"/>
      <w:spacing w:before="120" w:after="120" w:line="240" w:lineRule="atLeast"/>
      <w:ind w:left="1440"/>
      <w:textAlignment w:val="baseline"/>
    </w:pPr>
    <w:rPr>
      <w:rFonts w:ascii="Times Roman" w:hAnsi="Times Roman" w:cs="NewBaskervilleStd-Roman"/>
      <w:color w:val="008000"/>
      <w:sz w:val="20"/>
      <w:szCs w:val="20"/>
      <w:lang w:eastAsia="en-CA"/>
    </w:rPr>
  </w:style>
  <w:style w:type="character" w:customStyle="1" w:styleId="Bold">
    <w:name w:val="Bold"/>
    <w:uiPriority w:val="1"/>
    <w:rsid w:val="00E05704"/>
    <w:rPr>
      <w:b/>
      <w:bCs/>
      <w:color w:val="3366FF"/>
    </w:rPr>
  </w:style>
  <w:style w:type="character" w:customStyle="1" w:styleId="BoldItalic">
    <w:name w:val="BoldItalic"/>
    <w:uiPriority w:val="1"/>
    <w:qFormat/>
    <w:rsid w:val="00E05704"/>
    <w:rPr>
      <w:rFonts w:cs="NewBaskervilleEF-Bold"/>
      <w:b/>
      <w:bCs/>
      <w:i/>
      <w:iCs/>
      <w:color w:val="3366FF"/>
      <w:w w:val="100"/>
      <w:position w:val="0"/>
      <w:u w:val="none"/>
      <w:vertAlign w:val="baseline"/>
      <w:lang w:val="en-US"/>
    </w:rPr>
  </w:style>
  <w:style w:type="character" w:styleId="BookTitle">
    <w:name w:val="Book Title"/>
    <w:basedOn w:val="DefaultParagraphFont"/>
    <w:uiPriority w:val="33"/>
    <w:qFormat/>
    <w:rsid w:val="00E05704"/>
    <w:rPr>
      <w:b/>
      <w:bCs/>
      <w:smallCaps/>
      <w:spacing w:val="5"/>
    </w:rPr>
  </w:style>
  <w:style w:type="paragraph" w:customStyle="1" w:styleId="ChapterSubtitle">
    <w:name w:val="ChapterSubtitle"/>
    <w:rsid w:val="00E05704"/>
    <w:pPr>
      <w:keepLines/>
      <w:widowControl w:val="0"/>
      <w:suppressAutoHyphens/>
      <w:autoSpaceDE w:val="0"/>
      <w:autoSpaceDN w:val="0"/>
      <w:adjustRightInd w:val="0"/>
      <w:spacing w:after="360" w:line="360" w:lineRule="atLeast"/>
      <w:ind w:left="1440"/>
      <w:jc w:val="center"/>
      <w:textAlignment w:val="baseline"/>
    </w:pPr>
    <w:rPr>
      <w:rFonts w:ascii="Arial" w:hAnsi="Arial" w:cs="DogmaOT-Bold"/>
      <w:b/>
      <w:bCs/>
      <w:color w:val="000000"/>
      <w:spacing w:val="48"/>
      <w:sz w:val="28"/>
      <w:szCs w:val="28"/>
      <w:lang w:eastAsia="en-CA"/>
    </w:rPr>
  </w:style>
  <w:style w:type="paragraph" w:customStyle="1" w:styleId="BookSubtitle">
    <w:name w:val="BookSubtitle"/>
    <w:basedOn w:val="ChapterSubtitle"/>
    <w:qFormat/>
    <w:rsid w:val="00E05704"/>
  </w:style>
  <w:style w:type="paragraph" w:customStyle="1" w:styleId="BookEdition">
    <w:name w:val="BookEdition"/>
    <w:basedOn w:val="BookSubtitle"/>
    <w:qFormat/>
    <w:rsid w:val="00E05704"/>
    <w:rPr>
      <w:b w:val="0"/>
      <w:bCs w:val="0"/>
      <w:i/>
      <w:iCs/>
      <w:sz w:val="24"/>
      <w:szCs w:val="24"/>
    </w:rPr>
  </w:style>
  <w:style w:type="paragraph" w:customStyle="1" w:styleId="BookAuthor">
    <w:name w:val="BookAuthor"/>
    <w:basedOn w:val="BookEdition"/>
    <w:qFormat/>
    <w:rsid w:val="00E05704"/>
    <w:rPr>
      <w:i w:val="0"/>
      <w:iCs w:val="0"/>
      <w:smallCaps/>
    </w:rPr>
  </w:style>
  <w:style w:type="paragraph" w:customStyle="1" w:styleId="BookHalfTitle">
    <w:name w:val="BookHalfTitle"/>
    <w:basedOn w:val="BackmatterTitle"/>
    <w:qFormat/>
    <w:rsid w:val="00E05704"/>
  </w:style>
  <w:style w:type="paragraph" w:customStyle="1" w:styleId="BookPublisher">
    <w:name w:val="BookPublisher"/>
    <w:basedOn w:val="BookAuthor"/>
    <w:qFormat/>
    <w:rsid w:val="00E05704"/>
    <w:rPr>
      <w:i/>
      <w:iCs/>
      <w:smallCaps w:val="0"/>
      <w:sz w:val="20"/>
      <w:szCs w:val="20"/>
    </w:rPr>
  </w:style>
  <w:style w:type="paragraph" w:customStyle="1" w:styleId="BookTitle0">
    <w:name w:val="BookTitle"/>
    <w:qFormat/>
    <w:rsid w:val="00E05704"/>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120"/>
      <w:szCs w:val="240"/>
      <w:lang w:eastAsia="en-CA"/>
    </w:rPr>
  </w:style>
  <w:style w:type="paragraph" w:customStyle="1" w:styleId="BoxBody">
    <w:name w:val="BoxBody"/>
    <w:qFormat/>
    <w:rsid w:val="00E05704"/>
    <w:pPr>
      <w:widowControl w:val="0"/>
      <w:pBdr>
        <w:left w:val="single" w:sz="18" w:space="4" w:color="008000"/>
      </w:pBdr>
      <w:autoSpaceDE w:val="0"/>
      <w:autoSpaceDN w:val="0"/>
      <w:adjustRightInd w:val="0"/>
      <w:spacing w:before="120" w:after="120" w:line="240" w:lineRule="atLeast"/>
      <w:ind w:firstLine="360"/>
      <w:contextualSpacing/>
      <w:textAlignment w:val="center"/>
    </w:pPr>
    <w:rPr>
      <w:rFonts w:ascii="Arial" w:hAnsi="Arial" w:cs="FuturaPT-Book"/>
      <w:color w:val="000000"/>
      <w:sz w:val="17"/>
      <w:szCs w:val="17"/>
      <w:lang w:eastAsia="en-CA"/>
    </w:rPr>
  </w:style>
  <w:style w:type="paragraph" w:customStyle="1" w:styleId="BoxBodyContinued">
    <w:name w:val="BoxBodyContinued"/>
    <w:qFormat/>
    <w:rsid w:val="00E05704"/>
    <w:pPr>
      <w:widowControl w:val="0"/>
      <w:pBdr>
        <w:left w:val="single" w:sz="18" w:space="4" w:color="008000"/>
      </w:pBdr>
      <w:autoSpaceDE w:val="0"/>
      <w:autoSpaceDN w:val="0"/>
      <w:adjustRightInd w:val="0"/>
      <w:spacing w:before="120" w:after="120" w:line="240" w:lineRule="atLeast"/>
      <w:textAlignment w:val="center"/>
    </w:pPr>
    <w:rPr>
      <w:rFonts w:ascii="Arial" w:hAnsi="Arial" w:cs="FuturaPT-Book"/>
      <w:color w:val="000000"/>
      <w:sz w:val="17"/>
      <w:szCs w:val="17"/>
      <w:lang w:eastAsia="en-CA"/>
    </w:rPr>
  </w:style>
  <w:style w:type="paragraph" w:customStyle="1" w:styleId="BoxBodyFirst">
    <w:name w:val="BoxBodyFirst"/>
    <w:qFormat/>
    <w:rsid w:val="00E05704"/>
    <w:pPr>
      <w:widowControl w:val="0"/>
      <w:pBdr>
        <w:left w:val="single" w:sz="18" w:space="4" w:color="008000"/>
      </w:pBdr>
      <w:autoSpaceDE w:val="0"/>
      <w:autoSpaceDN w:val="0"/>
      <w:adjustRightInd w:val="0"/>
      <w:spacing w:line="240" w:lineRule="atLeast"/>
      <w:textAlignment w:val="center"/>
    </w:pPr>
    <w:rPr>
      <w:rFonts w:ascii="FuturaPT-Book" w:hAnsi="FuturaPT-Book" w:cs="FuturaPT-Book"/>
      <w:color w:val="000000"/>
      <w:sz w:val="17"/>
      <w:szCs w:val="17"/>
      <w:lang w:eastAsia="en-CA"/>
    </w:rPr>
  </w:style>
  <w:style w:type="paragraph" w:customStyle="1" w:styleId="BoxCaption">
    <w:name w:val="BoxCaption"/>
    <w:next w:val="BoxBody"/>
    <w:qFormat/>
    <w:rsid w:val="00E05704"/>
    <w:pPr>
      <w:spacing w:line="180" w:lineRule="atLeast"/>
    </w:pPr>
    <w:rPr>
      <w:rFonts w:ascii="FuturaPT-BookObl" w:hAnsi="FuturaPT-BookObl" w:cs="FuturaPT-BookObl"/>
      <w:i/>
      <w:iCs/>
      <w:color w:val="000000"/>
      <w:sz w:val="15"/>
      <w:szCs w:val="15"/>
      <w:lang w:eastAsia="en-CA"/>
    </w:rPr>
  </w:style>
  <w:style w:type="paragraph" w:customStyle="1" w:styleId="BoxCode">
    <w:name w:val="BoxCode"/>
    <w:qFormat/>
    <w:rsid w:val="00E05704"/>
    <w:pPr>
      <w:widowControl w:val="0"/>
      <w:pBdr>
        <w:left w:val="single" w:sz="18" w:space="4" w:color="008000"/>
      </w:pBdr>
      <w:suppressAutoHyphens/>
      <w:autoSpaceDE w:val="0"/>
      <w:autoSpaceDN w:val="0"/>
      <w:adjustRightInd w:val="0"/>
      <w:spacing w:line="200" w:lineRule="atLeast"/>
      <w:contextualSpacing/>
      <w:textAlignment w:val="top"/>
    </w:pPr>
    <w:rPr>
      <w:rFonts w:ascii="Courier" w:hAnsi="Courier" w:cs="TheSansMonoCondensed-Plain"/>
      <w:color w:val="000000"/>
      <w:sz w:val="16"/>
      <w:szCs w:val="16"/>
      <w:lang w:eastAsia="en-CA"/>
    </w:rPr>
  </w:style>
  <w:style w:type="paragraph" w:customStyle="1" w:styleId="BoxExtractPara">
    <w:name w:val="BoxExtractPara"/>
    <w:qFormat/>
    <w:rsid w:val="00E05704"/>
    <w:pPr>
      <w:widowControl w:val="0"/>
      <w:pBdr>
        <w:left w:val="single" w:sz="18" w:space="31" w:color="008000"/>
      </w:pBdr>
      <w:autoSpaceDE w:val="0"/>
      <w:autoSpaceDN w:val="0"/>
      <w:adjustRightInd w:val="0"/>
      <w:spacing w:before="120" w:after="120" w:line="240" w:lineRule="atLeast"/>
      <w:ind w:left="547"/>
      <w:textAlignment w:val="center"/>
    </w:pPr>
    <w:rPr>
      <w:rFonts w:ascii="Arial" w:hAnsi="Arial" w:cs="FuturaPT-Book"/>
      <w:color w:val="000000"/>
      <w:sz w:val="17"/>
      <w:szCs w:val="17"/>
      <w:lang w:eastAsia="en-CA"/>
    </w:rPr>
  </w:style>
  <w:style w:type="paragraph" w:customStyle="1" w:styleId="BoxGraphic">
    <w:name w:val="BoxGraphic"/>
    <w:basedOn w:val="BoxBodyFirst"/>
    <w:qFormat/>
    <w:rsid w:val="00E05704"/>
    <w:rPr>
      <w:bCs/>
      <w:color w:val="A12126"/>
    </w:rPr>
  </w:style>
  <w:style w:type="paragraph" w:customStyle="1" w:styleId="BoxHeadA">
    <w:name w:val="BoxHeadA"/>
    <w:qFormat/>
    <w:rsid w:val="00E05704"/>
    <w:pPr>
      <w:keepNext/>
      <w:keepLines/>
      <w:widowControl w:val="0"/>
      <w:pBdr>
        <w:left w:val="single" w:sz="18" w:space="4" w:color="008000"/>
      </w:pBdr>
      <w:suppressAutoHyphens/>
      <w:autoSpaceDE w:val="0"/>
      <w:autoSpaceDN w:val="0"/>
      <w:adjustRightInd w:val="0"/>
      <w:spacing w:before="80" w:after="80" w:line="300" w:lineRule="atLeast"/>
      <w:textAlignment w:val="baseline"/>
    </w:pPr>
    <w:rPr>
      <w:rFonts w:ascii="Arial" w:hAnsi="Arial" w:cs="DogmaOT-Bold"/>
      <w:b/>
      <w:bCs/>
      <w:caps/>
      <w:color w:val="000000"/>
      <w:spacing w:val="13"/>
      <w:sz w:val="18"/>
      <w:szCs w:val="18"/>
      <w:lang w:eastAsia="en-CA"/>
    </w:rPr>
  </w:style>
  <w:style w:type="paragraph" w:customStyle="1" w:styleId="BoxHeadB">
    <w:name w:val="BoxHeadB"/>
    <w:basedOn w:val="BoxHeadA"/>
    <w:qFormat/>
    <w:rsid w:val="00E05704"/>
    <w:pPr>
      <w:spacing w:before="120"/>
    </w:pPr>
    <w:rPr>
      <w:i/>
      <w:iCs/>
      <w:caps w:val="0"/>
    </w:rPr>
  </w:style>
  <w:style w:type="paragraph" w:customStyle="1" w:styleId="BoxListBody">
    <w:name w:val="BoxListBody"/>
    <w:qFormat/>
    <w:rsid w:val="00E05704"/>
    <w:pPr>
      <w:widowControl w:val="0"/>
      <w:pBdr>
        <w:left w:val="single" w:sz="18" w:space="22" w:color="008000"/>
      </w:pBdr>
      <w:autoSpaceDE w:val="0"/>
      <w:autoSpaceDN w:val="0"/>
      <w:adjustRightInd w:val="0"/>
      <w:spacing w:after="120" w:line="240" w:lineRule="atLeast"/>
      <w:ind w:left="359"/>
      <w:textAlignment w:val="center"/>
    </w:pPr>
    <w:rPr>
      <w:rFonts w:ascii="Arial" w:hAnsi="Arial" w:cs="FuturaPT-Book"/>
      <w:color w:val="000000"/>
      <w:sz w:val="17"/>
      <w:szCs w:val="17"/>
      <w:lang w:eastAsia="en-CA"/>
    </w:rPr>
  </w:style>
  <w:style w:type="paragraph" w:customStyle="1" w:styleId="BoxListBullet">
    <w:name w:val="BoxListBullet"/>
    <w:qFormat/>
    <w:rsid w:val="00E05704"/>
    <w:pPr>
      <w:widowControl w:val="0"/>
      <w:numPr>
        <w:numId w:val="1"/>
      </w:numPr>
      <w:pBdr>
        <w:left w:val="single" w:sz="18" w:space="4" w:color="008000"/>
      </w:pBdr>
      <w:autoSpaceDE w:val="0"/>
      <w:autoSpaceDN w:val="0"/>
      <w:adjustRightInd w:val="0"/>
      <w:spacing w:before="120" w:line="240" w:lineRule="atLeast"/>
      <w:textAlignment w:val="center"/>
    </w:pPr>
    <w:rPr>
      <w:rFonts w:ascii="Arial" w:hAnsi="Arial" w:cs="FuturaPT-Book"/>
      <w:color w:val="000000"/>
      <w:sz w:val="17"/>
      <w:szCs w:val="17"/>
      <w:lang w:eastAsia="en-CA"/>
    </w:rPr>
  </w:style>
  <w:style w:type="paragraph" w:customStyle="1" w:styleId="BoxListHead">
    <w:name w:val="BoxListHead"/>
    <w:qFormat/>
    <w:rsid w:val="00E05704"/>
    <w:pPr>
      <w:keepNext/>
      <w:keepLines/>
      <w:widowControl w:val="0"/>
      <w:pBdr>
        <w:left w:val="single" w:sz="18" w:space="4" w:color="008000"/>
      </w:pBdr>
      <w:autoSpaceDE w:val="0"/>
      <w:autoSpaceDN w:val="0"/>
      <w:adjustRightInd w:val="0"/>
      <w:spacing w:before="120" w:line="240" w:lineRule="atLeast"/>
      <w:textAlignment w:val="center"/>
    </w:pPr>
    <w:rPr>
      <w:rFonts w:ascii="Arial" w:hAnsi="Arial" w:cs="FuturaPT-Heavy"/>
      <w:b/>
      <w:color w:val="000000"/>
      <w:spacing w:val="1"/>
      <w:sz w:val="17"/>
      <w:szCs w:val="17"/>
      <w:lang w:eastAsia="en-CA"/>
    </w:rPr>
  </w:style>
  <w:style w:type="paragraph" w:customStyle="1" w:styleId="BoxListNumber">
    <w:name w:val="BoxListNumber"/>
    <w:qFormat/>
    <w:rsid w:val="00E05704"/>
    <w:pPr>
      <w:widowControl w:val="0"/>
      <w:numPr>
        <w:numId w:val="2"/>
      </w:numPr>
      <w:pBdr>
        <w:left w:val="single" w:sz="18" w:space="4" w:color="008000"/>
      </w:pBdr>
      <w:autoSpaceDE w:val="0"/>
      <w:autoSpaceDN w:val="0"/>
      <w:adjustRightInd w:val="0"/>
      <w:spacing w:before="120" w:line="240" w:lineRule="atLeast"/>
      <w:textAlignment w:val="center"/>
    </w:pPr>
    <w:rPr>
      <w:rFonts w:ascii="Arial" w:hAnsi="Arial" w:cs="FuturaPT-Book"/>
      <w:color w:val="000000"/>
      <w:sz w:val="17"/>
      <w:szCs w:val="17"/>
      <w:lang w:eastAsia="en-CA"/>
    </w:rPr>
  </w:style>
  <w:style w:type="paragraph" w:customStyle="1" w:styleId="BoxListPlain">
    <w:name w:val="BoxListPlain"/>
    <w:qFormat/>
    <w:rsid w:val="00E05704"/>
    <w:pPr>
      <w:widowControl w:val="0"/>
      <w:pBdr>
        <w:left w:val="single" w:sz="18" w:space="4" w:color="008000"/>
      </w:pBdr>
      <w:autoSpaceDE w:val="0"/>
      <w:autoSpaceDN w:val="0"/>
      <w:adjustRightInd w:val="0"/>
      <w:spacing w:before="120" w:line="240" w:lineRule="atLeast"/>
      <w:textAlignment w:val="baseline"/>
    </w:pPr>
    <w:rPr>
      <w:rFonts w:ascii="Arial" w:hAnsi="Arial" w:cs="FuturaPT-Book"/>
      <w:color w:val="000000"/>
      <w:sz w:val="17"/>
      <w:szCs w:val="17"/>
      <w:lang w:eastAsia="en-CA"/>
    </w:rPr>
  </w:style>
  <w:style w:type="paragraph" w:customStyle="1" w:styleId="BoxRunInHead">
    <w:name w:val="BoxRunInHead"/>
    <w:rsid w:val="00E05704"/>
    <w:pPr>
      <w:widowControl w:val="0"/>
      <w:pBdr>
        <w:left w:val="single" w:sz="18" w:space="4" w:color="008000"/>
      </w:pBdr>
      <w:autoSpaceDE w:val="0"/>
      <w:autoSpaceDN w:val="0"/>
      <w:adjustRightInd w:val="0"/>
      <w:spacing w:before="120" w:line="240" w:lineRule="atLeast"/>
      <w:textAlignment w:val="center"/>
    </w:pPr>
    <w:rPr>
      <w:rFonts w:ascii="Arial" w:hAnsi="Arial" w:cs="FuturaPT-Book"/>
      <w:b/>
      <w:color w:val="000000"/>
      <w:sz w:val="17"/>
      <w:szCs w:val="17"/>
      <w:lang w:eastAsia="en-CA"/>
    </w:rPr>
  </w:style>
  <w:style w:type="paragraph" w:customStyle="1" w:styleId="BoxRunInPara">
    <w:name w:val="BoxRunInPara"/>
    <w:qFormat/>
    <w:rsid w:val="00E05704"/>
    <w:pPr>
      <w:widowControl w:val="0"/>
      <w:pBdr>
        <w:left w:val="single" w:sz="18" w:space="4" w:color="008000"/>
      </w:pBdr>
      <w:autoSpaceDE w:val="0"/>
      <w:autoSpaceDN w:val="0"/>
      <w:adjustRightInd w:val="0"/>
      <w:spacing w:after="120" w:line="240" w:lineRule="atLeast"/>
      <w:textAlignment w:val="center"/>
    </w:pPr>
    <w:rPr>
      <w:rFonts w:ascii="Arial" w:hAnsi="Arial" w:cs="FuturaPT-Book"/>
      <w:color w:val="000000"/>
      <w:sz w:val="17"/>
      <w:szCs w:val="17"/>
      <w:lang w:eastAsia="en-CA"/>
    </w:rPr>
  </w:style>
  <w:style w:type="paragraph" w:customStyle="1" w:styleId="BoxTitle">
    <w:name w:val="BoxTitle"/>
    <w:qFormat/>
    <w:rsid w:val="00E05704"/>
    <w:pPr>
      <w:keepNext/>
      <w:keepLines/>
      <w:pBdr>
        <w:left w:val="single" w:sz="18" w:space="4" w:color="008000"/>
      </w:pBdr>
      <w:suppressAutoHyphens/>
      <w:spacing w:after="120" w:line="300" w:lineRule="atLeast"/>
      <w:jc w:val="center"/>
      <w:textAlignment w:val="baseline"/>
    </w:pPr>
    <w:rPr>
      <w:rFonts w:ascii="Arial" w:hAnsi="Arial" w:cs="DogmaOT-Bold"/>
      <w:b/>
      <w:bCs/>
      <w:caps/>
      <w:color w:val="000000"/>
      <w:spacing w:val="13"/>
      <w:sz w:val="18"/>
      <w:szCs w:val="18"/>
      <w:lang w:eastAsia="en-CA"/>
    </w:rPr>
  </w:style>
  <w:style w:type="paragraph" w:customStyle="1" w:styleId="BoxType">
    <w:name w:val="BoxType"/>
    <w:qFormat/>
    <w:rsid w:val="00E05704"/>
    <w:pPr>
      <w:keepLines/>
      <w:widowControl w:val="0"/>
      <w:pBdr>
        <w:top w:val="single" w:sz="18" w:space="1" w:color="008000"/>
      </w:pBdr>
      <w:suppressAutoHyphens/>
      <w:autoSpaceDE w:val="0"/>
      <w:autoSpaceDN w:val="0"/>
      <w:adjustRightInd w:val="0"/>
      <w:spacing w:before="240" w:line="240" w:lineRule="atLeast"/>
      <w:jc w:val="center"/>
      <w:textAlignment w:val="baseline"/>
    </w:pPr>
    <w:rPr>
      <w:rFonts w:ascii="Arial" w:hAnsi="Arial" w:cs="TimesNewRomanPSMT"/>
      <w:color w:val="008000"/>
      <w:sz w:val="18"/>
      <w:szCs w:val="18"/>
      <w:lang w:eastAsia="en-CA"/>
    </w:rPr>
  </w:style>
  <w:style w:type="character" w:customStyle="1" w:styleId="BuiltInTok">
    <w:name w:val="BuiltInTok"/>
    <w:basedOn w:val="DefaultParagraphFont"/>
    <w:rsid w:val="00E05704"/>
    <w:rPr>
      <w:rFonts w:ascii="Consolas" w:hAnsi="Consolas"/>
      <w:i/>
      <w:sz w:val="22"/>
      <w:shd w:val="clear" w:color="auto" w:fill="F8F8F8"/>
    </w:rPr>
  </w:style>
  <w:style w:type="character" w:customStyle="1" w:styleId="bulletcharacter">
    <w:name w:val="bullet_character"/>
    <w:uiPriority w:val="99"/>
    <w:rsid w:val="00E05704"/>
    <w:rPr>
      <w:rFonts w:ascii="Symbol" w:hAnsi="Symbol" w:cs="Symbol"/>
      <w:color w:val="000000"/>
    </w:rPr>
  </w:style>
  <w:style w:type="character" w:customStyle="1" w:styleId="Caps">
    <w:name w:val="Caps"/>
    <w:uiPriority w:val="1"/>
    <w:qFormat/>
    <w:rsid w:val="00E05704"/>
    <w:rPr>
      <w:caps/>
      <w:smallCaps w:val="0"/>
      <w:color w:val="3366FF"/>
    </w:rPr>
  </w:style>
  <w:style w:type="paragraph" w:styleId="Caption">
    <w:name w:val="caption"/>
    <w:basedOn w:val="Normal"/>
    <w:link w:val="CaptionChar"/>
    <w:rsid w:val="00E05704"/>
    <w:pPr>
      <w:spacing w:after="120"/>
    </w:pPr>
    <w:rPr>
      <w:i/>
    </w:rPr>
  </w:style>
  <w:style w:type="character" w:customStyle="1" w:styleId="CaptionChar">
    <w:name w:val="Caption Char"/>
    <w:basedOn w:val="DefaultParagraphFont"/>
    <w:link w:val="Caption"/>
    <w:rsid w:val="00E05704"/>
    <w:rPr>
      <w:rFonts w:ascii="Times New Roman" w:eastAsia="Times New Roman" w:hAnsi="Times New Roman" w:cs="Times New Roman"/>
      <w:i/>
      <w:sz w:val="22"/>
      <w:szCs w:val="22"/>
      <w:lang w:val="en-CA" w:eastAsia="en-CA"/>
    </w:rPr>
  </w:style>
  <w:style w:type="paragraph" w:customStyle="1" w:styleId="Figure">
    <w:name w:val="Figure"/>
    <w:basedOn w:val="Normal"/>
    <w:rsid w:val="00E05704"/>
  </w:style>
  <w:style w:type="paragraph" w:customStyle="1" w:styleId="CaptionedFigure">
    <w:name w:val="Captioned Figure"/>
    <w:basedOn w:val="Figure"/>
    <w:rsid w:val="00E05704"/>
    <w:pPr>
      <w:keepNext/>
    </w:pPr>
  </w:style>
  <w:style w:type="paragraph" w:customStyle="1" w:styleId="CaptionLine">
    <w:name w:val="CaptionLine"/>
    <w:next w:val="Body"/>
    <w:qFormat/>
    <w:rsid w:val="00E05704"/>
    <w:pPr>
      <w:numPr>
        <w:ilvl w:val="4"/>
        <w:numId w:val="36"/>
      </w:numPr>
      <w:spacing w:after="240"/>
    </w:pPr>
    <w:rPr>
      <w:rFonts w:ascii="Times Roman" w:hAnsi="Times Roman" w:cs="FuturaPT-BookObl"/>
      <w:color w:val="000000"/>
      <w:sz w:val="17"/>
      <w:szCs w:val="17"/>
      <w:lang w:eastAsia="en-CA"/>
    </w:rPr>
  </w:style>
  <w:style w:type="paragraph" w:customStyle="1" w:styleId="ChapterIntro">
    <w:name w:val="ChapterIntro"/>
    <w:qFormat/>
    <w:rsid w:val="00E05704"/>
    <w:pPr>
      <w:spacing w:after="60" w:line="360" w:lineRule="atLeast"/>
      <w:ind w:left="1440"/>
      <w:textAlignment w:val="baseline"/>
    </w:pPr>
    <w:rPr>
      <w:rFonts w:ascii="Times Roman" w:hAnsi="Times Roman" w:cs="NewBaskervilleStd-Roman"/>
      <w:color w:val="000000"/>
      <w:spacing w:val="1"/>
      <w:sz w:val="28"/>
      <w:szCs w:val="28"/>
      <w:lang w:eastAsia="en-CA"/>
    </w:rPr>
  </w:style>
  <w:style w:type="paragraph" w:customStyle="1" w:styleId="ChapterIntroList">
    <w:name w:val="ChapterIntroList"/>
    <w:qFormat/>
    <w:rsid w:val="00E05704"/>
    <w:pPr>
      <w:widowControl w:val="0"/>
      <w:tabs>
        <w:tab w:val="left" w:pos="1800"/>
      </w:tabs>
      <w:autoSpaceDE w:val="0"/>
      <w:autoSpaceDN w:val="0"/>
      <w:adjustRightInd w:val="0"/>
      <w:spacing w:before="180" w:line="240" w:lineRule="atLeast"/>
      <w:ind w:left="1800" w:hanging="360"/>
      <w:textAlignment w:val="top"/>
    </w:pPr>
    <w:rPr>
      <w:rFonts w:ascii="Times Roman" w:hAnsi="Times Roman" w:cs="NewBaskervilleStd-Roman"/>
      <w:color w:val="000000"/>
      <w:sz w:val="20"/>
      <w:szCs w:val="20"/>
      <w:lang w:eastAsia="en-CA"/>
    </w:rPr>
  </w:style>
  <w:style w:type="paragraph" w:customStyle="1" w:styleId="ChapterNumber">
    <w:name w:val="ChapterNumber"/>
    <w:next w:val="Normal"/>
    <w:qFormat/>
    <w:rsid w:val="00E05704"/>
    <w:pPr>
      <w:numPr>
        <w:numId w:val="36"/>
      </w:numPr>
      <w:suppressAutoHyphens/>
      <w:spacing w:before="1200" w:line="2400" w:lineRule="atLeast"/>
      <w:jc w:val="center"/>
      <w:textAlignment w:val="baseline"/>
    </w:pPr>
    <w:rPr>
      <w:rFonts w:ascii="Arial" w:hAnsi="Arial" w:cs="FuturaPTCond-Bold"/>
      <w:b/>
      <w:bCs/>
      <w:color w:val="000000"/>
      <w:sz w:val="240"/>
      <w:szCs w:val="240"/>
      <w:lang w:eastAsia="en-CA"/>
    </w:rPr>
  </w:style>
  <w:style w:type="numbering" w:customStyle="1" w:styleId="ChapterNumbering">
    <w:name w:val="ChapterNumbering"/>
    <w:uiPriority w:val="99"/>
    <w:rsid w:val="00E05704"/>
    <w:pPr>
      <w:numPr>
        <w:numId w:val="5"/>
      </w:numPr>
    </w:pPr>
  </w:style>
  <w:style w:type="paragraph" w:customStyle="1" w:styleId="ChapterTitle">
    <w:name w:val="ChapterTitle"/>
    <w:qFormat/>
    <w:rsid w:val="00E05704"/>
    <w:pPr>
      <w:keepLines/>
      <w:suppressAutoHyphens/>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CharTok">
    <w:name w:val="CharTok"/>
    <w:basedOn w:val="DefaultParagraphFont"/>
    <w:rsid w:val="00E05704"/>
    <w:rPr>
      <w:rFonts w:ascii="Consolas" w:hAnsi="Consolas"/>
      <w:i/>
      <w:color w:val="4E9A06"/>
      <w:sz w:val="22"/>
      <w:shd w:val="clear" w:color="auto" w:fill="F8F8F8"/>
    </w:rPr>
  </w:style>
  <w:style w:type="paragraph" w:customStyle="1" w:styleId="Code">
    <w:name w:val="Code"/>
    <w:qFormat/>
    <w:rsid w:val="00E05704"/>
    <w:pPr>
      <w:pBdr>
        <w:left w:val="single" w:sz="4" w:space="14" w:color="auto"/>
      </w:pBdr>
      <w:suppressAutoHyphens/>
      <w:spacing w:line="210" w:lineRule="atLeast"/>
      <w:ind w:left="1440"/>
      <w:contextualSpacing/>
      <w:textAlignment w:val="top"/>
    </w:pPr>
    <w:rPr>
      <w:rFonts w:ascii="Courier" w:hAnsi="Courier" w:cs="TheSansMonoCondensed-Plain"/>
      <w:color w:val="000000"/>
      <w:sz w:val="17"/>
      <w:szCs w:val="17"/>
      <w:lang w:eastAsia="en-CA"/>
    </w:rPr>
  </w:style>
  <w:style w:type="paragraph" w:customStyle="1" w:styleId="CodeAnnotated">
    <w:name w:val="CodeAnnotated"/>
    <w:qFormat/>
    <w:rsid w:val="00E05704"/>
    <w:pPr>
      <w:widowControl w:val="0"/>
      <w:pBdr>
        <w:left w:val="single" w:sz="4" w:space="4" w:color="auto"/>
      </w:pBdr>
      <w:suppressAutoHyphens/>
      <w:autoSpaceDE w:val="0"/>
      <w:autoSpaceDN w:val="0"/>
      <w:adjustRightInd w:val="0"/>
      <w:spacing w:line="210" w:lineRule="atLeast"/>
      <w:ind w:left="1440" w:hanging="216"/>
      <w:contextualSpacing/>
      <w:textAlignment w:val="top"/>
    </w:pPr>
    <w:rPr>
      <w:rFonts w:ascii="Courier" w:hAnsi="Courier" w:cs="TheSansMonoCondensed-Plain"/>
      <w:color w:val="000000"/>
      <w:sz w:val="17"/>
      <w:szCs w:val="17"/>
      <w:lang w:eastAsia="en-CA"/>
    </w:rPr>
  </w:style>
  <w:style w:type="character" w:customStyle="1" w:styleId="CodeAnnotation">
    <w:name w:val="CodeAnnotation"/>
    <w:uiPriority w:val="1"/>
    <w:qFormat/>
    <w:rsid w:val="00E05704"/>
    <w:rPr>
      <w:rFonts w:ascii="Courier" w:hAnsi="Courier" w:cs="TheSansMonoCondensed-Plain"/>
      <w:color w:val="FFFFFF" w:themeColor="background1"/>
      <w:spacing w:val="0"/>
      <w:w w:val="100"/>
      <w:position w:val="0"/>
      <w:sz w:val="17"/>
      <w:szCs w:val="17"/>
      <w:u w:val="none"/>
      <w:bdr w:val="none" w:sz="0" w:space="0" w:color="auto"/>
      <w:shd w:val="clear" w:color="auto" w:fill="000000"/>
      <w:vertAlign w:val="baseline"/>
      <w:lang w:val="en-US"/>
    </w:rPr>
  </w:style>
  <w:style w:type="paragraph" w:customStyle="1" w:styleId="CodeCustom1">
    <w:name w:val="CodeCustom1"/>
    <w:basedOn w:val="Code"/>
    <w:qFormat/>
    <w:rsid w:val="00E05704"/>
    <w:rPr>
      <w:color w:val="00B0F0"/>
    </w:rPr>
  </w:style>
  <w:style w:type="paragraph" w:customStyle="1" w:styleId="CodeCustom2">
    <w:name w:val="CodeCustom2"/>
    <w:basedOn w:val="Normal"/>
    <w:qFormat/>
    <w:rsid w:val="00E05704"/>
    <w:pPr>
      <w:pBdr>
        <w:left w:val="single" w:sz="4" w:space="14" w:color="auto"/>
      </w:pBdr>
      <w:suppressAutoHyphens/>
      <w:spacing w:after="0" w:line="210" w:lineRule="atLeast"/>
      <w:ind w:left="1440"/>
      <w:contextualSpacing/>
      <w:textAlignment w:val="top"/>
    </w:pPr>
    <w:rPr>
      <w:rFonts w:ascii="Courier" w:hAnsi="Courier" w:cs="TheSansMonoCondensed-Plain"/>
      <w:color w:val="7030A0"/>
      <w:sz w:val="17"/>
      <w:szCs w:val="17"/>
    </w:rPr>
  </w:style>
  <w:style w:type="paragraph" w:customStyle="1" w:styleId="CodeLabel">
    <w:name w:val="CodeLabel"/>
    <w:next w:val="Code"/>
    <w:qFormat/>
    <w:rsid w:val="00E05704"/>
    <w:pPr>
      <w:widowControl w:val="0"/>
      <w:suppressAutoHyphens/>
      <w:autoSpaceDE w:val="0"/>
      <w:autoSpaceDN w:val="0"/>
      <w:adjustRightInd w:val="0"/>
      <w:spacing w:before="240" w:line="210" w:lineRule="atLeast"/>
      <w:ind w:left="1800" w:hanging="1800"/>
      <w:contextualSpacing/>
      <w:textAlignment w:val="top"/>
    </w:pPr>
    <w:rPr>
      <w:rFonts w:ascii="Arial" w:hAnsi="Arial" w:cs="TheSansMonoCondensed-Plain"/>
      <w:i/>
      <w:color w:val="000000"/>
      <w:sz w:val="17"/>
      <w:szCs w:val="17"/>
      <w:lang w:eastAsia="en-CA"/>
    </w:rPr>
  </w:style>
  <w:style w:type="paragraph" w:customStyle="1" w:styleId="CodeListingCaption">
    <w:name w:val="CodeListingCaption"/>
    <w:next w:val="Code"/>
    <w:qFormat/>
    <w:rsid w:val="00E05704"/>
    <w:pPr>
      <w:numPr>
        <w:ilvl w:val="6"/>
        <w:numId w:val="36"/>
      </w:numPr>
      <w:spacing w:before="240" w:after="120"/>
    </w:pPr>
    <w:rPr>
      <w:rFonts w:ascii="Times Roman" w:hAnsi="Times Roman" w:cs="FuturaPT-BookObl"/>
      <w:color w:val="000000"/>
      <w:sz w:val="17"/>
      <w:szCs w:val="17"/>
      <w:lang w:eastAsia="en-CA"/>
    </w:rPr>
  </w:style>
  <w:style w:type="paragraph" w:customStyle="1" w:styleId="CodeWide">
    <w:name w:val="CodeWide"/>
    <w:qFormat/>
    <w:rsid w:val="00E05704"/>
    <w:pPr>
      <w:widowControl w:val="0"/>
      <w:pBdr>
        <w:left w:val="single" w:sz="4" w:space="4" w:color="auto"/>
      </w:pBdr>
      <w:suppressAutoHyphens/>
      <w:autoSpaceDE w:val="0"/>
      <w:autoSpaceDN w:val="0"/>
      <w:adjustRightInd w:val="0"/>
      <w:spacing w:line="210" w:lineRule="atLeast"/>
      <w:contextualSpacing/>
      <w:textAlignment w:val="baseline"/>
    </w:pPr>
    <w:rPr>
      <w:rFonts w:ascii="Courier" w:hAnsi="Courier" w:cs="TheSansMonoCondensed-Plain"/>
      <w:color w:val="000000"/>
      <w:sz w:val="17"/>
      <w:szCs w:val="17"/>
      <w:lang w:eastAsia="en-CA"/>
    </w:rPr>
  </w:style>
  <w:style w:type="character" w:customStyle="1" w:styleId="CommentTok">
    <w:name w:val="CommentTok"/>
    <w:basedOn w:val="DefaultParagraphFont"/>
    <w:rsid w:val="00E05704"/>
    <w:rPr>
      <w:rFonts w:ascii="Consolas" w:hAnsi="Consolas"/>
      <w:i w:val="0"/>
      <w:color w:val="8F5902"/>
      <w:sz w:val="22"/>
      <w:shd w:val="clear" w:color="auto" w:fill="F8F8F8"/>
    </w:rPr>
  </w:style>
  <w:style w:type="character" w:customStyle="1" w:styleId="CommentVarTok">
    <w:name w:val="CommentVarTok"/>
    <w:basedOn w:val="DefaultParagraphFont"/>
    <w:rsid w:val="00E05704"/>
    <w:rPr>
      <w:rFonts w:ascii="Consolas" w:hAnsi="Consolas"/>
      <w:b/>
      <w:i w:val="0"/>
      <w:color w:val="8F5902"/>
      <w:sz w:val="22"/>
      <w:shd w:val="clear" w:color="auto" w:fill="F8F8F8"/>
    </w:rPr>
  </w:style>
  <w:style w:type="paragraph" w:customStyle="1" w:styleId="Compact">
    <w:name w:val="Compact"/>
    <w:basedOn w:val="BodyText"/>
    <w:qFormat/>
    <w:rsid w:val="00E05704"/>
    <w:pPr>
      <w:spacing w:before="36" w:after="36"/>
    </w:pPr>
  </w:style>
  <w:style w:type="character" w:customStyle="1" w:styleId="ConstantTok">
    <w:name w:val="ConstantTok"/>
    <w:basedOn w:val="DefaultParagraphFont"/>
    <w:rsid w:val="00E05704"/>
    <w:rPr>
      <w:rFonts w:ascii="Consolas" w:hAnsi="Consolas"/>
      <w:i/>
      <w:color w:val="000000"/>
      <w:sz w:val="22"/>
      <w:shd w:val="clear" w:color="auto" w:fill="F8F8F8"/>
    </w:rPr>
  </w:style>
  <w:style w:type="character" w:customStyle="1" w:styleId="ControlFlowTok">
    <w:name w:val="ControlFlowTok"/>
    <w:basedOn w:val="DefaultParagraphFont"/>
    <w:rsid w:val="00E05704"/>
    <w:rPr>
      <w:rFonts w:ascii="Consolas" w:hAnsi="Consolas"/>
      <w:b/>
      <w:i/>
      <w:color w:val="204A87"/>
      <w:sz w:val="22"/>
      <w:shd w:val="clear" w:color="auto" w:fill="F8F8F8"/>
    </w:rPr>
  </w:style>
  <w:style w:type="paragraph" w:customStyle="1" w:styleId="Copyright">
    <w:name w:val="Copyright"/>
    <w:qFormat/>
    <w:rsid w:val="00E05704"/>
    <w:pPr>
      <w:widowControl w:val="0"/>
      <w:autoSpaceDE w:val="0"/>
      <w:autoSpaceDN w:val="0"/>
      <w:adjustRightInd w:val="0"/>
      <w:spacing w:line="240" w:lineRule="atLeast"/>
      <w:textAlignment w:val="baseline"/>
    </w:pPr>
    <w:rPr>
      <w:rFonts w:ascii="NewBaskervilleStd-Roman" w:hAnsi="NewBaskervilleStd-Roman" w:cs="NewBaskervilleStd-Roman"/>
      <w:color w:val="000000"/>
      <w:sz w:val="16"/>
      <w:szCs w:val="18"/>
      <w:lang w:eastAsia="en-CA"/>
    </w:rPr>
  </w:style>
  <w:style w:type="paragraph" w:customStyle="1" w:styleId="CopyrightLOC">
    <w:name w:val="CopyrightLOC"/>
    <w:basedOn w:val="Copyright"/>
    <w:qFormat/>
    <w:rsid w:val="00E05704"/>
  </w:style>
  <w:style w:type="paragraph" w:customStyle="1" w:styleId="CopyrightHead">
    <w:name w:val="CopyrightHead"/>
    <w:basedOn w:val="CopyrightLOC"/>
    <w:qFormat/>
    <w:rsid w:val="00E05704"/>
    <w:pPr>
      <w:jc w:val="center"/>
    </w:pPr>
    <w:rPr>
      <w:b/>
    </w:rPr>
  </w:style>
  <w:style w:type="character" w:customStyle="1" w:styleId="CustomCharStyle">
    <w:name w:val="CustomCharStyle"/>
    <w:uiPriority w:val="1"/>
    <w:qFormat/>
    <w:rsid w:val="00E05704"/>
    <w:rPr>
      <w:b w:val="0"/>
      <w:bCs w:val="0"/>
      <w:i w:val="0"/>
      <w:iCs w:val="0"/>
      <w:color w:val="3366FF"/>
      <w:bdr w:val="none" w:sz="0" w:space="0" w:color="auto"/>
      <w:shd w:val="clear" w:color="auto" w:fill="CCFFCC"/>
    </w:rPr>
  </w:style>
  <w:style w:type="character" w:customStyle="1" w:styleId="DataTypeTok">
    <w:name w:val="DataTypeTok"/>
    <w:basedOn w:val="DefaultParagraphFont"/>
    <w:rsid w:val="00E05704"/>
    <w:rPr>
      <w:rFonts w:ascii="Consolas" w:hAnsi="Consolas"/>
      <w:i/>
      <w:color w:val="204A87"/>
      <w:sz w:val="22"/>
      <w:shd w:val="clear" w:color="auto" w:fill="F8F8F8"/>
    </w:rPr>
  </w:style>
  <w:style w:type="paragraph" w:styleId="Date">
    <w:name w:val="Date"/>
    <w:next w:val="BodyText"/>
    <w:link w:val="DateChar"/>
    <w:qFormat/>
    <w:rsid w:val="00E05704"/>
    <w:pPr>
      <w:keepNext/>
      <w:keepLines/>
      <w:spacing w:after="200"/>
      <w:jc w:val="center"/>
    </w:pPr>
  </w:style>
  <w:style w:type="character" w:customStyle="1" w:styleId="DateChar">
    <w:name w:val="Date Char"/>
    <w:basedOn w:val="DefaultParagraphFont"/>
    <w:link w:val="Date"/>
    <w:rsid w:val="00E05704"/>
  </w:style>
  <w:style w:type="character" w:customStyle="1" w:styleId="DecValTok">
    <w:name w:val="DecValTok"/>
    <w:basedOn w:val="DefaultParagraphFont"/>
    <w:rsid w:val="00E05704"/>
    <w:rPr>
      <w:rFonts w:ascii="Consolas" w:hAnsi="Consolas"/>
      <w:i/>
      <w:color w:val="0000CF"/>
      <w:sz w:val="22"/>
      <w:shd w:val="clear" w:color="auto" w:fill="F8F8F8"/>
    </w:rPr>
  </w:style>
  <w:style w:type="paragraph" w:customStyle="1" w:styleId="Dedication">
    <w:name w:val="Dedication"/>
    <w:basedOn w:val="BookPublisher"/>
    <w:qFormat/>
    <w:rsid w:val="00E05704"/>
  </w:style>
  <w:style w:type="paragraph" w:customStyle="1" w:styleId="Default">
    <w:name w:val="Default"/>
    <w:rsid w:val="00E05704"/>
    <w:pPr>
      <w:autoSpaceDE w:val="0"/>
      <w:autoSpaceDN w:val="0"/>
      <w:adjustRightInd w:val="0"/>
    </w:pPr>
    <w:rPr>
      <w:rFonts w:ascii="NewBaskerville" w:hAnsi="NewBaskerville" w:cs="NewBaskerville"/>
      <w:color w:val="000000"/>
      <w:lang w:bidi="hi-IN"/>
    </w:rPr>
  </w:style>
  <w:style w:type="paragraph" w:customStyle="1" w:styleId="Definition">
    <w:name w:val="Definition"/>
    <w:basedOn w:val="Normal"/>
    <w:rsid w:val="00E05704"/>
  </w:style>
  <w:style w:type="paragraph" w:customStyle="1" w:styleId="DefinitionTerm">
    <w:name w:val="Definition Term"/>
    <w:basedOn w:val="Normal"/>
    <w:next w:val="Definition"/>
    <w:rsid w:val="00E05704"/>
    <w:pPr>
      <w:keepNext/>
      <w:keepLines/>
      <w:spacing w:after="0"/>
    </w:pPr>
    <w:rPr>
      <w:b/>
    </w:rPr>
  </w:style>
  <w:style w:type="character" w:customStyle="1" w:styleId="DigitalOnly">
    <w:name w:val="DigitalOnly"/>
    <w:uiPriority w:val="1"/>
    <w:qFormat/>
    <w:rsid w:val="00E05704"/>
    <w:rPr>
      <w:color w:val="3366FF"/>
      <w:bdr w:val="single" w:sz="4" w:space="0" w:color="3366FF"/>
    </w:rPr>
  </w:style>
  <w:style w:type="character" w:customStyle="1" w:styleId="DocumentationTok">
    <w:name w:val="DocumentationTok"/>
    <w:basedOn w:val="DefaultParagraphFont"/>
    <w:rsid w:val="00E05704"/>
    <w:rPr>
      <w:rFonts w:ascii="Consolas" w:hAnsi="Consolas"/>
      <w:b/>
      <w:i w:val="0"/>
      <w:color w:val="8F5902"/>
      <w:sz w:val="22"/>
      <w:shd w:val="clear" w:color="auto" w:fill="F8F8F8"/>
    </w:rPr>
  </w:style>
  <w:style w:type="paragraph" w:customStyle="1" w:styleId="EndnoteEntry">
    <w:name w:val="EndnoteEntry"/>
    <w:qFormat/>
    <w:rsid w:val="00E05704"/>
    <w:pPr>
      <w:widowControl w:val="0"/>
      <w:autoSpaceDE w:val="0"/>
      <w:autoSpaceDN w:val="0"/>
      <w:adjustRightInd w:val="0"/>
      <w:spacing w:after="120" w:line="240" w:lineRule="atLeast"/>
      <w:ind w:left="360"/>
      <w:textAlignment w:val="baseline"/>
    </w:pPr>
    <w:rPr>
      <w:rFonts w:ascii="Times Roman" w:hAnsi="Times Roman" w:cs="NewBaskervilleStd-Roman"/>
      <w:color w:val="000000"/>
      <w:sz w:val="20"/>
      <w:szCs w:val="20"/>
      <w:lang w:eastAsia="en-CA"/>
    </w:rPr>
  </w:style>
  <w:style w:type="character" w:customStyle="1" w:styleId="FootnoteReference">
    <w:name w:val="FootnoteReference"/>
    <w:uiPriority w:val="1"/>
    <w:qFormat/>
    <w:rsid w:val="00E05704"/>
    <w:rPr>
      <w:color w:val="3366FF"/>
      <w:vertAlign w:val="superscript"/>
    </w:rPr>
  </w:style>
  <w:style w:type="character" w:customStyle="1" w:styleId="EndnoteReference">
    <w:name w:val="EndnoteReference"/>
    <w:basedOn w:val="FootnoteReference"/>
    <w:uiPriority w:val="1"/>
    <w:qFormat/>
    <w:rsid w:val="00E05704"/>
    <w:rPr>
      <w:color w:val="3366FF"/>
      <w:vertAlign w:val="superscript"/>
    </w:rPr>
  </w:style>
  <w:style w:type="character" w:customStyle="1" w:styleId="EndnoteRef">
    <w:name w:val="EndnoteRef"/>
    <w:basedOn w:val="EndnoteReference"/>
    <w:uiPriority w:val="1"/>
    <w:qFormat/>
    <w:rsid w:val="00E05704"/>
    <w:rPr>
      <w:color w:val="3366FF"/>
      <w:vertAlign w:val="superscript"/>
    </w:rPr>
  </w:style>
  <w:style w:type="paragraph" w:customStyle="1" w:styleId="Epigraph">
    <w:name w:val="Epigraph"/>
    <w:qFormat/>
    <w:rsid w:val="00E05704"/>
    <w:pPr>
      <w:keepLines/>
      <w:widowControl w:val="0"/>
      <w:suppressAutoHyphens/>
      <w:autoSpaceDE w:val="0"/>
      <w:autoSpaceDN w:val="0"/>
      <w:adjustRightInd w:val="0"/>
      <w:spacing w:after="120" w:line="240" w:lineRule="atLeast"/>
      <w:ind w:left="1440"/>
      <w:jc w:val="center"/>
      <w:textAlignment w:val="baseline"/>
    </w:pPr>
    <w:rPr>
      <w:rFonts w:ascii="Times Roman" w:hAnsi="Times Roman" w:cs="NewBaskervilleStd-Italic"/>
      <w:i/>
      <w:iCs/>
      <w:color w:val="000000"/>
      <w:sz w:val="18"/>
      <w:szCs w:val="18"/>
      <w:lang w:eastAsia="en-CA"/>
    </w:rPr>
  </w:style>
  <w:style w:type="paragraph" w:customStyle="1" w:styleId="EpigraphSource">
    <w:name w:val="EpigraphSource"/>
    <w:basedOn w:val="Epigraph"/>
    <w:qFormat/>
    <w:rsid w:val="00E05704"/>
    <w:pPr>
      <w:jc w:val="right"/>
    </w:pPr>
  </w:style>
  <w:style w:type="paragraph" w:customStyle="1" w:styleId="ListPlain">
    <w:name w:val="ListPlain"/>
    <w:qFormat/>
    <w:rsid w:val="00E05704"/>
    <w:pPr>
      <w:widowControl w:val="0"/>
      <w:autoSpaceDE w:val="0"/>
      <w:autoSpaceDN w:val="0"/>
      <w:adjustRightInd w:val="0"/>
      <w:spacing w:before="120" w:line="240" w:lineRule="atLeast"/>
      <w:ind w:left="1800"/>
      <w:textAlignment w:val="baseline"/>
    </w:pPr>
    <w:rPr>
      <w:rFonts w:ascii="Times Roman" w:hAnsi="Times Roman" w:cs="NewBaskervilleStd-Roman"/>
      <w:color w:val="000000"/>
      <w:sz w:val="20"/>
      <w:szCs w:val="20"/>
      <w:lang w:eastAsia="en-CA"/>
    </w:rPr>
  </w:style>
  <w:style w:type="paragraph" w:customStyle="1" w:styleId="Equation">
    <w:name w:val="Equation"/>
    <w:basedOn w:val="ListPlain"/>
    <w:qFormat/>
    <w:rsid w:val="00E05704"/>
  </w:style>
  <w:style w:type="character" w:customStyle="1" w:styleId="ErrorTok">
    <w:name w:val="ErrorTok"/>
    <w:basedOn w:val="DefaultParagraphFont"/>
    <w:rsid w:val="00E05704"/>
    <w:rPr>
      <w:rFonts w:ascii="Consolas" w:hAnsi="Consolas"/>
      <w:b/>
      <w:i/>
      <w:color w:val="A40000"/>
      <w:sz w:val="22"/>
      <w:shd w:val="clear" w:color="auto" w:fill="F8F8F8"/>
    </w:rPr>
  </w:style>
  <w:style w:type="character" w:customStyle="1" w:styleId="ExtensionTok">
    <w:name w:val="ExtensionTok"/>
    <w:basedOn w:val="DefaultParagraphFont"/>
    <w:rsid w:val="00E05704"/>
    <w:rPr>
      <w:rFonts w:ascii="Consolas" w:hAnsi="Consolas"/>
      <w:i/>
      <w:sz w:val="22"/>
      <w:shd w:val="clear" w:color="auto" w:fill="F8F8F8"/>
    </w:rPr>
  </w:style>
  <w:style w:type="paragraph" w:customStyle="1" w:styleId="QuotePara">
    <w:name w:val="QuotePara"/>
    <w:qFormat/>
    <w:rsid w:val="00E05704"/>
    <w:pPr>
      <w:widowControl w:val="0"/>
      <w:autoSpaceDE w:val="0"/>
      <w:autoSpaceDN w:val="0"/>
      <w:adjustRightInd w:val="0"/>
      <w:spacing w:before="120" w:after="120" w:line="240" w:lineRule="atLeast"/>
      <w:ind w:left="2160"/>
      <w:textAlignment w:val="baseline"/>
    </w:pPr>
    <w:rPr>
      <w:rFonts w:ascii="Times Roman" w:hAnsi="Times Roman" w:cs="NewBaskervilleStd-Roman"/>
      <w:color w:val="000000"/>
      <w:sz w:val="20"/>
      <w:szCs w:val="20"/>
      <w:lang w:eastAsia="en-CA"/>
    </w:rPr>
  </w:style>
  <w:style w:type="paragraph" w:customStyle="1" w:styleId="ExtractPara">
    <w:name w:val="ExtractPara"/>
    <w:basedOn w:val="QuotePara"/>
    <w:qFormat/>
    <w:rsid w:val="00E05704"/>
    <w:rPr>
      <w:sz w:val="18"/>
      <w:szCs w:val="18"/>
    </w:rPr>
  </w:style>
  <w:style w:type="paragraph" w:customStyle="1" w:styleId="ExtractParaContinued">
    <w:name w:val="ExtractParaContinued"/>
    <w:basedOn w:val="ExtractPara"/>
    <w:qFormat/>
    <w:rsid w:val="00E05704"/>
    <w:pPr>
      <w:spacing w:before="0"/>
      <w:ind w:firstLine="360"/>
    </w:pPr>
  </w:style>
  <w:style w:type="paragraph" w:customStyle="1" w:styleId="ExtractSource">
    <w:name w:val="ExtractSource"/>
    <w:basedOn w:val="ExtractPara"/>
    <w:qFormat/>
    <w:rsid w:val="00E05704"/>
    <w:pPr>
      <w:jc w:val="right"/>
    </w:pPr>
  </w:style>
  <w:style w:type="paragraph" w:customStyle="1" w:styleId="FirstParagraph">
    <w:name w:val="First Paragraph"/>
    <w:basedOn w:val="BodyText"/>
    <w:next w:val="BodyText"/>
    <w:qFormat/>
    <w:rsid w:val="00E05704"/>
  </w:style>
  <w:style w:type="character" w:customStyle="1" w:styleId="FloatTok">
    <w:name w:val="FloatTok"/>
    <w:basedOn w:val="DefaultParagraphFont"/>
    <w:rsid w:val="00E05704"/>
    <w:rPr>
      <w:rFonts w:ascii="Consolas" w:hAnsi="Consolas"/>
      <w:i/>
      <w:color w:val="0000CF"/>
      <w:sz w:val="22"/>
      <w:shd w:val="clear" w:color="auto" w:fill="F8F8F8"/>
    </w:rPr>
  </w:style>
  <w:style w:type="character" w:styleId="FollowedHyperlink">
    <w:name w:val="FollowedHyperlink"/>
    <w:basedOn w:val="DefaultParagraphFont"/>
    <w:uiPriority w:val="99"/>
    <w:semiHidden/>
    <w:unhideWhenUsed/>
    <w:rsid w:val="00E05704"/>
    <w:rPr>
      <w:color w:val="954F72" w:themeColor="followedHyperlink"/>
      <w:u w:val="single"/>
    </w:rPr>
  </w:style>
  <w:style w:type="paragraph" w:customStyle="1" w:styleId="Footnote">
    <w:name w:val="Footnote"/>
    <w:qFormat/>
    <w:rsid w:val="00E05704"/>
    <w:pPr>
      <w:widowControl w:val="0"/>
      <w:pBdr>
        <w:top w:val="single" w:sz="4" w:space="1" w:color="000000" w:themeColor="text1"/>
        <w:bottom w:val="single" w:sz="4" w:space="1" w:color="000000" w:themeColor="text1"/>
      </w:pBdr>
      <w:autoSpaceDE w:val="0"/>
      <w:autoSpaceDN w:val="0"/>
      <w:adjustRightInd w:val="0"/>
      <w:spacing w:before="120" w:after="120" w:line="240" w:lineRule="atLeast"/>
      <w:ind w:left="1440"/>
      <w:textAlignment w:val="baseline"/>
    </w:pPr>
    <w:rPr>
      <w:rFonts w:ascii="Arial" w:hAnsi="Arial" w:cs="NewBaskervilleStd-Roman"/>
      <w:color w:val="000000"/>
      <w:sz w:val="16"/>
      <w:szCs w:val="20"/>
      <w:lang w:eastAsia="en-CA"/>
    </w:rPr>
  </w:style>
  <w:style w:type="character" w:styleId="FootnoteReference0">
    <w:name w:val="footnote reference"/>
    <w:basedOn w:val="CaptionChar"/>
    <w:rsid w:val="00E05704"/>
    <w:rPr>
      <w:rFonts w:ascii="Times New Roman" w:eastAsia="Times New Roman" w:hAnsi="Times New Roman" w:cs="Times New Roman"/>
      <w:i/>
      <w:sz w:val="22"/>
      <w:szCs w:val="22"/>
      <w:vertAlign w:val="superscript"/>
      <w:lang w:val="en-CA" w:eastAsia="en-CA"/>
    </w:rPr>
  </w:style>
  <w:style w:type="paragraph" w:styleId="FootnoteText">
    <w:name w:val="footnote text"/>
    <w:basedOn w:val="Normal"/>
    <w:link w:val="FootnoteTextChar"/>
    <w:uiPriority w:val="9"/>
    <w:unhideWhenUsed/>
    <w:qFormat/>
    <w:rsid w:val="00E05704"/>
  </w:style>
  <w:style w:type="character" w:customStyle="1" w:styleId="FootnoteTextChar">
    <w:name w:val="Footnote Text Char"/>
    <w:basedOn w:val="DefaultParagraphFont"/>
    <w:link w:val="FootnoteText"/>
    <w:uiPriority w:val="9"/>
    <w:rsid w:val="00E05704"/>
    <w:rPr>
      <w:rFonts w:ascii="Times New Roman" w:eastAsia="Times New Roman" w:hAnsi="Times New Roman" w:cs="Times New Roman"/>
      <w:sz w:val="22"/>
      <w:szCs w:val="22"/>
      <w:lang w:val="en-CA" w:eastAsia="en-CA"/>
    </w:rPr>
  </w:style>
  <w:style w:type="character" w:customStyle="1" w:styleId="FootnoteRef">
    <w:name w:val="FootnoteRef"/>
    <w:basedOn w:val="FootnoteReference"/>
    <w:uiPriority w:val="1"/>
    <w:qFormat/>
    <w:rsid w:val="00E05704"/>
    <w:rPr>
      <w:color w:val="3366FF"/>
      <w:vertAlign w:val="superscript"/>
    </w:rPr>
  </w:style>
  <w:style w:type="paragraph" w:customStyle="1" w:styleId="FrontmatterTitle">
    <w:name w:val="FrontmatterTitle"/>
    <w:basedOn w:val="BackmatterTitle"/>
    <w:qFormat/>
    <w:rsid w:val="00E05704"/>
  </w:style>
  <w:style w:type="character" w:customStyle="1" w:styleId="FunctionTok">
    <w:name w:val="FunctionTok"/>
    <w:basedOn w:val="DefaultParagraphFont"/>
    <w:rsid w:val="00E05704"/>
    <w:rPr>
      <w:rFonts w:ascii="Consolas" w:hAnsi="Consolas"/>
      <w:i/>
      <w:color w:val="000000"/>
      <w:sz w:val="22"/>
      <w:shd w:val="clear" w:color="auto" w:fill="F8F8F8"/>
    </w:rPr>
  </w:style>
  <w:style w:type="paragraph" w:customStyle="1" w:styleId="GlossaryDefinition">
    <w:name w:val="GlossaryDefinition"/>
    <w:qFormat/>
    <w:rsid w:val="00E05704"/>
    <w:pPr>
      <w:widowControl w:val="0"/>
      <w:autoSpaceDE w:val="0"/>
      <w:autoSpaceDN w:val="0"/>
      <w:adjustRightInd w:val="0"/>
      <w:spacing w:after="120" w:line="240" w:lineRule="atLeast"/>
      <w:ind w:left="360"/>
      <w:textAlignment w:val="baseline"/>
    </w:pPr>
    <w:rPr>
      <w:rFonts w:ascii="Times Roman" w:hAnsi="Times Roman" w:cs="NewBaskervilleStd-Roman"/>
      <w:color w:val="000000"/>
      <w:sz w:val="20"/>
      <w:szCs w:val="20"/>
      <w:lang w:eastAsia="en-CA"/>
    </w:rPr>
  </w:style>
  <w:style w:type="paragraph" w:customStyle="1" w:styleId="GlossaryTerm">
    <w:name w:val="GlossaryTerm"/>
    <w:qFormat/>
    <w:rsid w:val="00E05704"/>
    <w:pPr>
      <w:widowControl w:val="0"/>
      <w:autoSpaceDE w:val="0"/>
      <w:autoSpaceDN w:val="0"/>
      <w:adjustRightInd w:val="0"/>
      <w:spacing w:line="240" w:lineRule="atLeast"/>
      <w:ind w:left="360"/>
      <w:textAlignment w:val="baseline"/>
    </w:pPr>
    <w:rPr>
      <w:rFonts w:ascii="Times Roman" w:hAnsi="Times Roman" w:cs="NewBaskervilleStd-Roman"/>
      <w:b/>
      <w:bCs/>
      <w:color w:val="000000"/>
      <w:sz w:val="20"/>
      <w:szCs w:val="20"/>
      <w:u w:val="single"/>
      <w:lang w:eastAsia="en-CA"/>
    </w:rPr>
  </w:style>
  <w:style w:type="character" w:customStyle="1" w:styleId="GraphicInline">
    <w:name w:val="GraphicInline"/>
    <w:uiPriority w:val="1"/>
    <w:qFormat/>
    <w:rsid w:val="00E05704"/>
    <w:rPr>
      <w:color w:val="3366FF"/>
      <w:bdr w:val="none" w:sz="0" w:space="0" w:color="auto"/>
      <w:shd w:val="clear" w:color="auto" w:fill="99CC00"/>
    </w:rPr>
  </w:style>
  <w:style w:type="paragraph" w:customStyle="1" w:styleId="GraphicSlug">
    <w:name w:val="GraphicSlug"/>
    <w:qFormat/>
    <w:rsid w:val="00E05704"/>
    <w:pPr>
      <w:keepLines/>
      <w:widowControl w:val="0"/>
      <w:suppressAutoHyphens/>
      <w:autoSpaceDE w:val="0"/>
      <w:autoSpaceDN w:val="0"/>
      <w:adjustRightInd w:val="0"/>
      <w:spacing w:before="120" w:line="240" w:lineRule="atLeast"/>
      <w:ind w:left="1440"/>
      <w:textAlignment w:val="baseline"/>
    </w:pPr>
    <w:rPr>
      <w:rFonts w:ascii="Arial" w:hAnsi="Arial" w:cs="TimesNewRomanPSMT"/>
      <w:smallCaps/>
      <w:color w:val="A50F1E"/>
      <w:sz w:val="18"/>
      <w:szCs w:val="18"/>
      <w:lang w:eastAsia="en-CA"/>
    </w:rPr>
  </w:style>
  <w:style w:type="paragraph" w:customStyle="1" w:styleId="HeadA">
    <w:name w:val="HeadA"/>
    <w:qFormat/>
    <w:rsid w:val="00E05704"/>
    <w:pPr>
      <w:keepNext/>
      <w:keepLines/>
      <w:widowControl w:val="0"/>
      <w:tabs>
        <w:tab w:val="right" w:pos="1200"/>
        <w:tab w:val="left" w:pos="1440"/>
      </w:tabs>
      <w:suppressAutoHyphens/>
      <w:autoSpaceDE w:val="0"/>
      <w:autoSpaceDN w:val="0"/>
      <w:adjustRightInd w:val="0"/>
      <w:spacing w:before="420" w:after="120" w:line="300" w:lineRule="atLeast"/>
      <w:ind w:left="360"/>
      <w:textAlignment w:val="baseline"/>
    </w:pPr>
    <w:rPr>
      <w:rFonts w:ascii="Arial" w:hAnsi="Arial" w:cs="FuturaPT-Bold"/>
      <w:b/>
      <w:bCs/>
      <w:color w:val="000000"/>
      <w:lang w:eastAsia="en-CA"/>
    </w:rPr>
  </w:style>
  <w:style w:type="paragraph" w:customStyle="1" w:styleId="HeadANumber">
    <w:name w:val="HeadANumber"/>
    <w:qFormat/>
    <w:rsid w:val="00E05704"/>
    <w:pPr>
      <w:keepNext/>
      <w:keepLines/>
      <w:widowControl w:val="0"/>
      <w:numPr>
        <w:ilvl w:val="1"/>
        <w:numId w:val="36"/>
      </w:numPr>
      <w:tabs>
        <w:tab w:val="right" w:pos="1200"/>
        <w:tab w:val="left" w:pos="1440"/>
      </w:tabs>
      <w:suppressAutoHyphens/>
      <w:autoSpaceDE w:val="0"/>
      <w:autoSpaceDN w:val="0"/>
      <w:adjustRightInd w:val="0"/>
      <w:spacing w:before="420" w:after="120" w:line="300" w:lineRule="atLeast"/>
      <w:textAlignment w:val="baseline"/>
    </w:pPr>
    <w:rPr>
      <w:rFonts w:ascii="Arial" w:hAnsi="Arial" w:cs="FuturaPT-Bold"/>
      <w:b/>
      <w:bCs/>
      <w:color w:val="000000"/>
      <w:lang w:eastAsia="en-CA"/>
    </w:rPr>
  </w:style>
  <w:style w:type="paragraph" w:customStyle="1" w:styleId="HeadB">
    <w:name w:val="HeadB"/>
    <w:qFormat/>
    <w:rsid w:val="00E05704"/>
    <w:pPr>
      <w:keepNext/>
      <w:keepLines/>
      <w:widowControl w:val="0"/>
      <w:tabs>
        <w:tab w:val="right" w:pos="1200"/>
        <w:tab w:val="left" w:pos="1440"/>
      </w:tabs>
      <w:suppressAutoHyphens/>
      <w:autoSpaceDE w:val="0"/>
      <w:autoSpaceDN w:val="0"/>
      <w:adjustRightInd w:val="0"/>
      <w:spacing w:before="240" w:after="80" w:line="300" w:lineRule="atLeast"/>
      <w:ind w:left="1440"/>
      <w:textAlignment w:val="baseline"/>
    </w:pPr>
    <w:rPr>
      <w:rFonts w:ascii="Arial" w:hAnsi="Arial" w:cs="FuturaPTCond-BoldObl"/>
      <w:b/>
      <w:bCs/>
      <w:i/>
      <w:iCs/>
      <w:color w:val="000000"/>
      <w:lang w:eastAsia="en-CA"/>
    </w:rPr>
  </w:style>
  <w:style w:type="paragraph" w:customStyle="1" w:styleId="HeadBNumber">
    <w:name w:val="HeadBNumber"/>
    <w:qFormat/>
    <w:rsid w:val="00E05704"/>
    <w:pPr>
      <w:keepNext/>
      <w:keepLines/>
      <w:widowControl w:val="0"/>
      <w:numPr>
        <w:ilvl w:val="2"/>
        <w:numId w:val="36"/>
      </w:numPr>
      <w:tabs>
        <w:tab w:val="right" w:pos="1980"/>
        <w:tab w:val="left" w:pos="2160"/>
      </w:tabs>
      <w:suppressAutoHyphens/>
      <w:autoSpaceDE w:val="0"/>
      <w:autoSpaceDN w:val="0"/>
      <w:adjustRightInd w:val="0"/>
      <w:spacing w:before="240" w:after="80" w:line="300" w:lineRule="atLeast"/>
      <w:textAlignment w:val="baseline"/>
    </w:pPr>
    <w:rPr>
      <w:rFonts w:ascii="Arial" w:hAnsi="Arial" w:cs="FuturaPTCond-BoldObl"/>
      <w:b/>
      <w:bCs/>
      <w:i/>
      <w:iCs/>
      <w:color w:val="000000"/>
      <w:lang w:eastAsia="en-CA"/>
    </w:rPr>
  </w:style>
  <w:style w:type="paragraph" w:customStyle="1" w:styleId="HeadC">
    <w:name w:val="HeadC"/>
    <w:qFormat/>
    <w:rsid w:val="00E05704"/>
    <w:pPr>
      <w:keepNext/>
      <w:keepLines/>
      <w:widowControl w:val="0"/>
      <w:suppressAutoHyphens/>
      <w:autoSpaceDE w:val="0"/>
      <w:autoSpaceDN w:val="0"/>
      <w:adjustRightInd w:val="0"/>
      <w:spacing w:before="240" w:after="80" w:line="300" w:lineRule="atLeast"/>
      <w:ind w:left="1440"/>
      <w:textAlignment w:val="baseline"/>
    </w:pPr>
    <w:rPr>
      <w:rFonts w:ascii="Arial" w:hAnsi="Arial" w:cs="FuturaPTCond-Bold"/>
      <w:b/>
      <w:bCs/>
      <w:color w:val="000000"/>
      <w:sz w:val="20"/>
      <w:szCs w:val="20"/>
      <w:lang w:eastAsia="en-CA"/>
    </w:rPr>
  </w:style>
  <w:style w:type="paragraph" w:customStyle="1" w:styleId="HeadCNumber">
    <w:name w:val="HeadCNumber"/>
    <w:qFormat/>
    <w:rsid w:val="00E05704"/>
    <w:pPr>
      <w:keepNext/>
      <w:keepLines/>
      <w:widowControl w:val="0"/>
      <w:numPr>
        <w:ilvl w:val="3"/>
        <w:numId w:val="36"/>
      </w:numPr>
      <w:tabs>
        <w:tab w:val="left" w:pos="1980"/>
      </w:tabs>
      <w:suppressAutoHyphens/>
      <w:autoSpaceDE w:val="0"/>
      <w:autoSpaceDN w:val="0"/>
      <w:adjustRightInd w:val="0"/>
      <w:spacing w:before="240" w:after="80" w:line="300" w:lineRule="atLeast"/>
      <w:textAlignment w:val="baseline"/>
    </w:pPr>
    <w:rPr>
      <w:rFonts w:ascii="Arial" w:hAnsi="Arial" w:cs="FuturaPTCond-Bold"/>
      <w:b/>
      <w:bCs/>
      <w:color w:val="000000"/>
      <w:sz w:val="20"/>
      <w:szCs w:val="20"/>
      <w:lang w:eastAsia="en-CA"/>
    </w:rPr>
  </w:style>
  <w:style w:type="character" w:customStyle="1" w:styleId="Heading1Char">
    <w:name w:val="Heading 1 Char"/>
    <w:basedOn w:val="DefaultParagraphFont"/>
    <w:link w:val="Heading1"/>
    <w:uiPriority w:val="9"/>
    <w:rsid w:val="00E05704"/>
    <w:rPr>
      <w:rFonts w:asciiTheme="majorHAnsi" w:eastAsiaTheme="majorEastAsia" w:hAnsiTheme="majorHAnsi" w:cstheme="majorBidi"/>
      <w:b/>
      <w:bCs/>
      <w:color w:val="4472C4" w:themeColor="accent1"/>
      <w:sz w:val="32"/>
      <w:szCs w:val="32"/>
      <w:lang w:val="en-CA" w:eastAsia="en-CA"/>
    </w:rPr>
  </w:style>
  <w:style w:type="character" w:customStyle="1" w:styleId="Heading2Char">
    <w:name w:val="Heading 2 Char"/>
    <w:basedOn w:val="DefaultParagraphFont"/>
    <w:link w:val="Heading2"/>
    <w:uiPriority w:val="9"/>
    <w:rsid w:val="00E05704"/>
    <w:rPr>
      <w:rFonts w:asciiTheme="majorHAnsi" w:eastAsiaTheme="majorEastAsia" w:hAnsiTheme="majorHAnsi" w:cstheme="majorBidi"/>
      <w:b/>
      <w:bCs/>
      <w:color w:val="4472C4" w:themeColor="accent1"/>
      <w:sz w:val="26"/>
      <w:szCs w:val="26"/>
      <w:lang w:val="en-CA" w:eastAsia="en-CA"/>
    </w:rPr>
  </w:style>
  <w:style w:type="character" w:customStyle="1" w:styleId="Heading3Char">
    <w:name w:val="Heading 3 Char"/>
    <w:basedOn w:val="DefaultParagraphFont"/>
    <w:link w:val="Heading3"/>
    <w:uiPriority w:val="9"/>
    <w:rsid w:val="00E05704"/>
    <w:rPr>
      <w:rFonts w:asciiTheme="majorHAnsi" w:eastAsiaTheme="majorEastAsia" w:hAnsiTheme="majorHAnsi" w:cstheme="majorBidi"/>
      <w:b/>
      <w:bCs/>
      <w:color w:val="4472C4" w:themeColor="accent1"/>
      <w:sz w:val="22"/>
      <w:szCs w:val="22"/>
      <w:lang w:val="en-CA" w:eastAsia="en-CA"/>
    </w:rPr>
  </w:style>
  <w:style w:type="character" w:customStyle="1" w:styleId="Heading4Char">
    <w:name w:val="Heading 4 Char"/>
    <w:basedOn w:val="DefaultParagraphFont"/>
    <w:link w:val="Heading4"/>
    <w:uiPriority w:val="9"/>
    <w:rsid w:val="00E05704"/>
    <w:rPr>
      <w:rFonts w:asciiTheme="majorHAnsi" w:eastAsiaTheme="majorEastAsia" w:hAnsiTheme="majorHAnsi" w:cstheme="majorBidi"/>
      <w:b/>
      <w:bCs/>
      <w:i/>
      <w:iCs/>
      <w:color w:val="4472C4" w:themeColor="accent1"/>
      <w:sz w:val="22"/>
      <w:szCs w:val="22"/>
      <w:lang w:val="en-CA" w:eastAsia="en-CA"/>
    </w:rPr>
  </w:style>
  <w:style w:type="character" w:customStyle="1" w:styleId="Heading5Char">
    <w:name w:val="Heading 5 Char"/>
    <w:basedOn w:val="DefaultParagraphFont"/>
    <w:link w:val="Heading5"/>
    <w:uiPriority w:val="9"/>
    <w:rsid w:val="00E05704"/>
    <w:rPr>
      <w:rFonts w:asciiTheme="majorHAnsi" w:eastAsiaTheme="majorEastAsia" w:hAnsiTheme="majorHAnsi" w:cstheme="majorBidi"/>
      <w:color w:val="1F3763" w:themeColor="accent1" w:themeShade="7F"/>
      <w:sz w:val="22"/>
      <w:szCs w:val="22"/>
      <w:lang w:val="en-CA" w:eastAsia="en-CA"/>
    </w:rPr>
  </w:style>
  <w:style w:type="character" w:customStyle="1" w:styleId="Heading6Char">
    <w:name w:val="Heading 6 Char"/>
    <w:basedOn w:val="DefaultParagraphFont"/>
    <w:link w:val="Heading6"/>
    <w:uiPriority w:val="9"/>
    <w:rsid w:val="00E05704"/>
    <w:rPr>
      <w:rFonts w:asciiTheme="majorHAnsi" w:eastAsiaTheme="majorEastAsia" w:hAnsiTheme="majorHAnsi" w:cstheme="majorBidi"/>
      <w:i/>
      <w:iCs/>
      <w:color w:val="1F3763" w:themeColor="accent1" w:themeShade="7F"/>
      <w:sz w:val="22"/>
      <w:szCs w:val="22"/>
      <w:lang w:val="en-CA" w:eastAsia="en-CA"/>
    </w:rPr>
  </w:style>
  <w:style w:type="character" w:customStyle="1" w:styleId="Heading7Char">
    <w:name w:val="Heading 7 Char"/>
    <w:basedOn w:val="DefaultParagraphFont"/>
    <w:link w:val="Heading7"/>
    <w:uiPriority w:val="9"/>
    <w:rsid w:val="00E05704"/>
    <w:rPr>
      <w:rFonts w:asciiTheme="majorHAnsi" w:eastAsiaTheme="majorEastAsia" w:hAnsiTheme="majorHAnsi" w:cstheme="majorBidi"/>
      <w:i/>
      <w:iCs/>
      <w:color w:val="404040" w:themeColor="text1" w:themeTint="BF"/>
      <w:sz w:val="22"/>
      <w:szCs w:val="22"/>
      <w:lang w:val="en-CA" w:eastAsia="en-CA"/>
    </w:rPr>
  </w:style>
  <w:style w:type="character" w:customStyle="1" w:styleId="Heading8Char">
    <w:name w:val="Heading 8 Char"/>
    <w:basedOn w:val="DefaultParagraphFont"/>
    <w:link w:val="Heading8"/>
    <w:uiPriority w:val="9"/>
    <w:rsid w:val="00E05704"/>
    <w:rPr>
      <w:rFonts w:asciiTheme="majorHAnsi" w:eastAsiaTheme="majorEastAsia" w:hAnsiTheme="majorHAnsi" w:cstheme="majorBidi"/>
      <w:color w:val="404040" w:themeColor="text1" w:themeTint="BF"/>
      <w:sz w:val="20"/>
      <w:szCs w:val="20"/>
      <w:lang w:val="en-CA" w:eastAsia="en-CA"/>
    </w:rPr>
  </w:style>
  <w:style w:type="character" w:customStyle="1" w:styleId="Heading9Char">
    <w:name w:val="Heading 9 Char"/>
    <w:basedOn w:val="DefaultParagraphFont"/>
    <w:link w:val="Heading9"/>
    <w:uiPriority w:val="9"/>
    <w:rsid w:val="00E05704"/>
    <w:rPr>
      <w:rFonts w:asciiTheme="majorHAnsi" w:eastAsiaTheme="majorEastAsia" w:hAnsiTheme="majorHAnsi" w:cstheme="majorBidi"/>
      <w:i/>
      <w:iCs/>
      <w:color w:val="404040" w:themeColor="text1" w:themeTint="BF"/>
      <w:sz w:val="20"/>
      <w:szCs w:val="20"/>
      <w:lang w:val="en-CA" w:eastAsia="en-CA"/>
    </w:rPr>
  </w:style>
  <w:style w:type="paragraph" w:customStyle="1" w:styleId="HeadProject">
    <w:name w:val="HeadProject"/>
    <w:qFormat/>
    <w:rsid w:val="00E05704"/>
    <w:pPr>
      <w:keepNext/>
      <w:keepLines/>
      <w:widowControl w:val="0"/>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hAnsi="Arial" w:cs="FuturaPT-Bold"/>
      <w:b/>
      <w:bCs/>
      <w:color w:val="FFFFFF" w:themeColor="background1"/>
      <w:lang w:eastAsia="en-CA"/>
    </w:rPr>
  </w:style>
  <w:style w:type="character" w:customStyle="1" w:styleId="Highlight">
    <w:name w:val="Highlight"/>
    <w:uiPriority w:val="1"/>
    <w:qFormat/>
    <w:rsid w:val="00E05704"/>
    <w:rPr>
      <w:color w:val="3366FF"/>
      <w:bdr w:val="none" w:sz="0" w:space="0" w:color="auto"/>
      <w:shd w:val="clear" w:color="auto" w:fill="FFFF00"/>
    </w:rPr>
  </w:style>
  <w:style w:type="character" w:styleId="Hyperlink">
    <w:name w:val="Hyperlink"/>
    <w:basedOn w:val="CaptionChar"/>
    <w:uiPriority w:val="99"/>
    <w:rsid w:val="00E05704"/>
    <w:rPr>
      <w:rFonts w:ascii="Times New Roman" w:eastAsia="Times New Roman" w:hAnsi="Times New Roman" w:cs="Times New Roman"/>
      <w:i/>
      <w:color w:val="4472C4" w:themeColor="accent1"/>
      <w:sz w:val="22"/>
      <w:szCs w:val="22"/>
      <w:lang w:val="en-CA" w:eastAsia="en-CA"/>
    </w:rPr>
  </w:style>
  <w:style w:type="paragraph" w:customStyle="1" w:styleId="ImageCaption">
    <w:name w:val="Image Caption"/>
    <w:basedOn w:val="Caption"/>
    <w:rsid w:val="00E05704"/>
  </w:style>
  <w:style w:type="character" w:customStyle="1" w:styleId="ImportTok">
    <w:name w:val="ImportTok"/>
    <w:basedOn w:val="DefaultParagraphFont"/>
    <w:rsid w:val="00E05704"/>
    <w:rPr>
      <w:rFonts w:ascii="Consolas" w:hAnsi="Consolas"/>
      <w:i/>
      <w:sz w:val="22"/>
      <w:shd w:val="clear" w:color="auto" w:fill="F8F8F8"/>
    </w:rPr>
  </w:style>
  <w:style w:type="paragraph" w:customStyle="1" w:styleId="IndexBody">
    <w:name w:val="IndexBody"/>
    <w:qFormat/>
    <w:rsid w:val="00E05704"/>
    <w:pPr>
      <w:spacing w:line="220" w:lineRule="atLeast"/>
    </w:pPr>
    <w:rPr>
      <w:rFonts w:ascii="Times Roman" w:hAnsi="Times Roman" w:cs="NewBaskervilleStd-Roman"/>
      <w:color w:val="000000"/>
      <w:sz w:val="18"/>
      <w:szCs w:val="18"/>
      <w:lang w:eastAsia="en-CA"/>
    </w:rPr>
  </w:style>
  <w:style w:type="paragraph" w:customStyle="1" w:styleId="IndexHead">
    <w:name w:val="IndexHead"/>
    <w:qFormat/>
    <w:rsid w:val="00E05704"/>
    <w:pPr>
      <w:spacing w:before="320" w:after="80"/>
    </w:pPr>
    <w:rPr>
      <w:rFonts w:ascii="Arial" w:hAnsi="Arial" w:cs="NewBaskervilleStd-Roman"/>
      <w:color w:val="000000"/>
      <w:sz w:val="22"/>
      <w:szCs w:val="22"/>
      <w:lang w:eastAsia="en-CA"/>
    </w:rPr>
  </w:style>
  <w:style w:type="paragraph" w:customStyle="1" w:styleId="IndexLevel1">
    <w:name w:val="IndexLevel1"/>
    <w:qFormat/>
    <w:rsid w:val="00E05704"/>
    <w:pPr>
      <w:spacing w:line="220" w:lineRule="atLeast"/>
    </w:pPr>
    <w:rPr>
      <w:rFonts w:ascii="Times Roman" w:hAnsi="Times Roman" w:cs="NewBaskervilleStd-Roman"/>
      <w:color w:val="000000"/>
      <w:sz w:val="18"/>
      <w:szCs w:val="18"/>
      <w:lang w:eastAsia="en-CA"/>
    </w:rPr>
  </w:style>
  <w:style w:type="paragraph" w:customStyle="1" w:styleId="IndexLevel2">
    <w:name w:val="IndexLevel2"/>
    <w:qFormat/>
    <w:rsid w:val="00E05704"/>
    <w:pPr>
      <w:spacing w:line="220" w:lineRule="atLeast"/>
      <w:ind w:left="360"/>
    </w:pPr>
    <w:rPr>
      <w:rFonts w:ascii="Times Roman" w:hAnsi="Times Roman" w:cs="NewBaskervilleStd-Roman"/>
      <w:color w:val="000000"/>
      <w:sz w:val="18"/>
      <w:szCs w:val="18"/>
      <w:lang w:eastAsia="en-CA"/>
    </w:rPr>
  </w:style>
  <w:style w:type="paragraph" w:customStyle="1" w:styleId="IndexLevel3">
    <w:name w:val="IndexLevel3"/>
    <w:qFormat/>
    <w:rsid w:val="00E05704"/>
    <w:pPr>
      <w:spacing w:line="220" w:lineRule="atLeast"/>
      <w:ind w:left="720"/>
    </w:pPr>
    <w:rPr>
      <w:rFonts w:ascii="Times Roman" w:hAnsi="Times Roman" w:cs="NewBaskervilleStd-Roman"/>
      <w:color w:val="000000"/>
      <w:sz w:val="18"/>
      <w:szCs w:val="18"/>
      <w:lang w:eastAsia="en-CA"/>
    </w:rPr>
  </w:style>
  <w:style w:type="paragraph" w:customStyle="1" w:styleId="IndexTitle">
    <w:name w:val="IndexTitle"/>
    <w:qFormat/>
    <w:rsid w:val="00E05704"/>
    <w:pPr>
      <w:spacing w:before="600" w:after="960" w:line="360" w:lineRule="atLeast"/>
      <w:jc w:val="center"/>
    </w:pPr>
    <w:rPr>
      <w:rFonts w:ascii="DogmaOT-Bold" w:hAnsi="DogmaOT-Bold" w:cs="DogmaOT-Bold"/>
      <w:b/>
      <w:bCs/>
      <w:caps/>
      <w:color w:val="000000"/>
      <w:sz w:val="32"/>
      <w:szCs w:val="32"/>
      <w:lang w:eastAsia="en-CA"/>
    </w:rPr>
  </w:style>
  <w:style w:type="character" w:customStyle="1" w:styleId="InformationTok">
    <w:name w:val="InformationTok"/>
    <w:basedOn w:val="DefaultParagraphFont"/>
    <w:rsid w:val="00E05704"/>
    <w:rPr>
      <w:rFonts w:ascii="Consolas" w:hAnsi="Consolas"/>
      <w:b/>
      <w:i w:val="0"/>
      <w:color w:val="8F5902"/>
      <w:sz w:val="22"/>
      <w:shd w:val="clear" w:color="auto" w:fill="F8F8F8"/>
    </w:rPr>
  </w:style>
  <w:style w:type="character" w:customStyle="1" w:styleId="Italic">
    <w:name w:val="Italic"/>
    <w:uiPriority w:val="1"/>
    <w:qFormat/>
    <w:rsid w:val="00E05704"/>
    <w:rPr>
      <w:rFonts w:cs="NewBaskervilleStd-Italic"/>
      <w:i/>
      <w:iCs/>
      <w:color w:val="0000FF"/>
      <w:w w:val="100"/>
      <w:position w:val="0"/>
      <w:u w:val="none"/>
      <w:vertAlign w:val="baseline"/>
      <w:lang w:val="en-US"/>
    </w:rPr>
  </w:style>
  <w:style w:type="character" w:customStyle="1" w:styleId="KeyCaps">
    <w:name w:val="KeyCaps"/>
    <w:uiPriority w:val="1"/>
    <w:qFormat/>
    <w:rsid w:val="00E05704"/>
    <w:rPr>
      <w:rFonts w:cs="NewBaskervilleStd-Roman"/>
      <w:caps w:val="0"/>
      <w:smallCaps/>
      <w:color w:val="3366FF"/>
      <w:w w:val="100"/>
      <w:position w:val="0"/>
      <w:u w:val="none"/>
      <w:vertAlign w:val="baseline"/>
      <w:lang w:val="en-US"/>
    </w:rPr>
  </w:style>
  <w:style w:type="character" w:customStyle="1" w:styleId="KeyTerm">
    <w:name w:val="KeyTerm"/>
    <w:uiPriority w:val="1"/>
    <w:qFormat/>
    <w:rsid w:val="00E05704"/>
    <w:rPr>
      <w:i/>
      <w:color w:val="3366FF"/>
      <w:bdr w:val="none" w:sz="0" w:space="0" w:color="auto"/>
      <w:shd w:val="clear" w:color="auto" w:fill="D9D9D9"/>
    </w:rPr>
  </w:style>
  <w:style w:type="character" w:customStyle="1" w:styleId="KeywordTok">
    <w:name w:val="KeywordTok"/>
    <w:basedOn w:val="DefaultParagraphFont"/>
    <w:rsid w:val="00E05704"/>
    <w:rPr>
      <w:rFonts w:ascii="Consolas" w:hAnsi="Consolas"/>
      <w:b/>
      <w:i/>
      <w:color w:val="204A87"/>
      <w:sz w:val="22"/>
      <w:shd w:val="clear" w:color="auto" w:fill="F8F8F8"/>
    </w:rPr>
  </w:style>
  <w:style w:type="character" w:customStyle="1" w:styleId="LinkURL">
    <w:name w:val="LinkURL"/>
    <w:uiPriority w:val="1"/>
    <w:qFormat/>
    <w:rsid w:val="00E05704"/>
    <w:rPr>
      <w:rFonts w:cs="NewBaskervilleStd-Italic"/>
      <w:i/>
      <w:iCs/>
      <w:color w:val="3366FF"/>
      <w:w w:val="100"/>
      <w:position w:val="0"/>
      <w:u w:val="none"/>
      <w:vertAlign w:val="baseline"/>
      <w:lang w:val="en-US"/>
    </w:rPr>
  </w:style>
  <w:style w:type="character" w:customStyle="1" w:styleId="LinkEmail">
    <w:name w:val="LinkEmail"/>
    <w:basedOn w:val="LinkURL"/>
    <w:uiPriority w:val="1"/>
    <w:qFormat/>
    <w:rsid w:val="00E05704"/>
    <w:rPr>
      <w:rFonts w:cs="NewBaskervilleStd-Italic"/>
      <w:b w:val="0"/>
      <w:bCs w:val="0"/>
      <w:i/>
      <w:iCs w:val="0"/>
      <w:color w:val="3366FF"/>
      <w:w w:val="100"/>
      <w:position w:val="0"/>
      <w:u w:val="none"/>
      <w:vertAlign w:val="baseline"/>
      <w:lang w:val="en-US"/>
    </w:rPr>
  </w:style>
  <w:style w:type="character" w:customStyle="1" w:styleId="LinkTwitter">
    <w:name w:val="LinkTwitter"/>
    <w:basedOn w:val="LinkEmail"/>
    <w:uiPriority w:val="1"/>
    <w:qFormat/>
    <w:rsid w:val="00E05704"/>
    <w:rPr>
      <w:rFonts w:cs="NewBaskervilleStd-Italic"/>
      <w:b w:val="0"/>
      <w:bCs w:val="0"/>
      <w:i w:val="0"/>
      <w:iCs w:val="0"/>
      <w:color w:val="3366FF"/>
      <w:w w:val="100"/>
      <w:position w:val="0"/>
      <w:u w:val="none"/>
      <w:vertAlign w:val="baseline"/>
      <w:lang w:val="en-US"/>
    </w:rPr>
  </w:style>
  <w:style w:type="paragraph" w:customStyle="1" w:styleId="ListBody">
    <w:name w:val="ListBody"/>
    <w:qFormat/>
    <w:rsid w:val="00E05704"/>
    <w:pPr>
      <w:widowControl w:val="0"/>
      <w:autoSpaceDE w:val="0"/>
      <w:autoSpaceDN w:val="0"/>
      <w:adjustRightInd w:val="0"/>
      <w:spacing w:before="80" w:after="120" w:line="240" w:lineRule="atLeast"/>
      <w:ind w:left="1800" w:firstLine="360"/>
      <w:textAlignment w:val="baseline"/>
    </w:pPr>
    <w:rPr>
      <w:rFonts w:ascii="Times Roman" w:hAnsi="Times Roman" w:cs="NewBaskervilleStd-Roman"/>
      <w:color w:val="000000"/>
      <w:sz w:val="20"/>
      <w:szCs w:val="20"/>
      <w:lang w:eastAsia="en-CA"/>
    </w:rPr>
  </w:style>
  <w:style w:type="paragraph" w:customStyle="1" w:styleId="ListBullet">
    <w:name w:val="ListBullet"/>
    <w:qFormat/>
    <w:rsid w:val="00E05704"/>
    <w:pPr>
      <w:widowControl w:val="0"/>
      <w:numPr>
        <w:numId w:val="19"/>
      </w:numPr>
      <w:tabs>
        <w:tab w:val="left" w:pos="1800"/>
      </w:tabs>
      <w:autoSpaceDE w:val="0"/>
      <w:autoSpaceDN w:val="0"/>
      <w:adjustRightInd w:val="0"/>
      <w:spacing w:before="180" w:line="240" w:lineRule="atLeast"/>
      <w:textAlignment w:val="top"/>
    </w:pPr>
    <w:rPr>
      <w:rFonts w:ascii="Times Roman" w:hAnsi="Times Roman" w:cs="NewBaskervilleStd-Roman"/>
      <w:color w:val="000000"/>
      <w:sz w:val="20"/>
      <w:szCs w:val="20"/>
      <w:lang w:eastAsia="en-CA"/>
    </w:rPr>
  </w:style>
  <w:style w:type="paragraph" w:customStyle="1" w:styleId="ListBulletSub">
    <w:name w:val="ListBulletSub"/>
    <w:basedOn w:val="ListBullet"/>
    <w:qFormat/>
    <w:rsid w:val="00E05704"/>
    <w:pPr>
      <w:ind w:left="2520"/>
    </w:pPr>
  </w:style>
  <w:style w:type="paragraph" w:customStyle="1" w:styleId="ListCaption">
    <w:name w:val="ListCaption"/>
    <w:basedOn w:val="CaptionLine"/>
    <w:qFormat/>
    <w:rsid w:val="00E05704"/>
    <w:pPr>
      <w:ind w:left="3600"/>
    </w:pPr>
  </w:style>
  <w:style w:type="paragraph" w:customStyle="1" w:styleId="ListCode">
    <w:name w:val="ListCode"/>
    <w:qFormat/>
    <w:rsid w:val="00E05704"/>
    <w:pPr>
      <w:widowControl w:val="0"/>
      <w:pBdr>
        <w:left w:val="single" w:sz="4" w:space="4" w:color="auto"/>
      </w:pBdr>
      <w:suppressAutoHyphens/>
      <w:autoSpaceDE w:val="0"/>
      <w:autoSpaceDN w:val="0"/>
      <w:adjustRightInd w:val="0"/>
      <w:spacing w:line="210" w:lineRule="atLeast"/>
      <w:ind w:left="1800"/>
      <w:contextualSpacing/>
      <w:textAlignment w:val="baseline"/>
    </w:pPr>
    <w:rPr>
      <w:rFonts w:ascii="Courier" w:hAnsi="Courier" w:cs="TheSansMonoCondensed-Plain"/>
      <w:color w:val="000000"/>
      <w:sz w:val="17"/>
      <w:szCs w:val="17"/>
      <w:lang w:eastAsia="en-CA"/>
    </w:rPr>
  </w:style>
  <w:style w:type="paragraph" w:customStyle="1" w:styleId="ListGraphic">
    <w:name w:val="ListGraphic"/>
    <w:basedOn w:val="GraphicSlug"/>
    <w:qFormat/>
    <w:rsid w:val="00E05704"/>
    <w:pPr>
      <w:ind w:left="0"/>
    </w:pPr>
  </w:style>
  <w:style w:type="paragraph" w:customStyle="1" w:styleId="ListHead">
    <w:name w:val="ListHead"/>
    <w:qFormat/>
    <w:rsid w:val="00E05704"/>
    <w:pPr>
      <w:keepNext/>
      <w:keepLines/>
      <w:widowControl w:val="0"/>
      <w:suppressAutoHyphens/>
      <w:autoSpaceDE w:val="0"/>
      <w:autoSpaceDN w:val="0"/>
      <w:adjustRightInd w:val="0"/>
      <w:spacing w:before="120" w:line="240" w:lineRule="atLeast"/>
      <w:ind w:left="1440"/>
      <w:textAlignment w:val="baseline"/>
    </w:pPr>
    <w:rPr>
      <w:rFonts w:ascii="Times Roman" w:hAnsi="Times Roman" w:cs="NewBaskervilleStd-Bold"/>
      <w:b/>
      <w:bCs/>
      <w:color w:val="000000"/>
      <w:sz w:val="20"/>
      <w:szCs w:val="20"/>
      <w:lang w:eastAsia="en-CA"/>
    </w:rPr>
  </w:style>
  <w:style w:type="paragraph" w:customStyle="1" w:styleId="ListNumber">
    <w:name w:val="ListNumber"/>
    <w:qFormat/>
    <w:rsid w:val="00E05704"/>
    <w:pPr>
      <w:widowControl w:val="0"/>
      <w:numPr>
        <w:numId w:val="21"/>
      </w:numPr>
      <w:tabs>
        <w:tab w:val="left" w:pos="1800"/>
      </w:tabs>
      <w:autoSpaceDE w:val="0"/>
      <w:autoSpaceDN w:val="0"/>
      <w:adjustRightInd w:val="0"/>
      <w:spacing w:before="180" w:line="240" w:lineRule="atLeast"/>
      <w:textAlignment w:val="top"/>
    </w:pPr>
    <w:rPr>
      <w:rFonts w:ascii="Times Roman" w:hAnsi="Times Roman" w:cs="NewBaskervilleStd-Roman"/>
      <w:color w:val="000000"/>
      <w:sz w:val="20"/>
      <w:szCs w:val="20"/>
      <w:lang w:eastAsia="en-CA"/>
    </w:rPr>
  </w:style>
  <w:style w:type="paragraph" w:customStyle="1" w:styleId="ListNumberSub">
    <w:name w:val="ListNumberSub"/>
    <w:qFormat/>
    <w:rsid w:val="00E05704"/>
    <w:pPr>
      <w:widowControl w:val="0"/>
      <w:numPr>
        <w:numId w:val="22"/>
      </w:numPr>
      <w:tabs>
        <w:tab w:val="left" w:pos="1800"/>
      </w:tabs>
      <w:autoSpaceDE w:val="0"/>
      <w:autoSpaceDN w:val="0"/>
      <w:adjustRightInd w:val="0"/>
      <w:spacing w:before="60" w:line="240" w:lineRule="atLeast"/>
      <w:textAlignment w:val="top"/>
    </w:pPr>
    <w:rPr>
      <w:rFonts w:ascii="Times Roman" w:hAnsi="Times Roman" w:cs="NewBaskervilleStd-Roman"/>
      <w:color w:val="000000"/>
      <w:sz w:val="20"/>
      <w:szCs w:val="20"/>
      <w:lang w:eastAsia="en-CA"/>
    </w:rPr>
  </w:style>
  <w:style w:type="character" w:customStyle="1" w:styleId="Literal">
    <w:name w:val="Literal"/>
    <w:uiPriority w:val="1"/>
    <w:qFormat/>
    <w:rsid w:val="00E05704"/>
    <w:rPr>
      <w:rFonts w:ascii="Courier" w:hAnsi="Courier" w:cs="TheSansMonoCondensed-Plain"/>
      <w:color w:val="3366FF"/>
      <w:spacing w:val="0"/>
      <w:w w:val="100"/>
      <w:position w:val="0"/>
      <w:u w:val="none"/>
      <w:vertAlign w:val="baseline"/>
      <w:lang w:val="en-US"/>
    </w:rPr>
  </w:style>
  <w:style w:type="character" w:customStyle="1" w:styleId="LiteralBold">
    <w:name w:val="LiteralBold"/>
    <w:uiPriority w:val="1"/>
    <w:qFormat/>
    <w:rsid w:val="00E05704"/>
    <w:rPr>
      <w:rFonts w:ascii="Courier" w:hAnsi="Courier" w:cs="TheSansMonoCondensed-Bold"/>
      <w:b/>
      <w:bCs/>
      <w:i w:val="0"/>
      <w:iCs w:val="0"/>
      <w:color w:val="3366FF"/>
      <w:spacing w:val="0"/>
      <w:w w:val="100"/>
      <w:position w:val="0"/>
      <w:u w:val="none"/>
      <w:vertAlign w:val="baseline"/>
      <w:lang w:val="en-US"/>
    </w:rPr>
  </w:style>
  <w:style w:type="character" w:customStyle="1" w:styleId="LiteralBoldItalic">
    <w:name w:val="LiteralBoldItalic"/>
    <w:uiPriority w:val="1"/>
    <w:qFormat/>
    <w:rsid w:val="00E05704"/>
    <w:rPr>
      <w:rFonts w:ascii="Courier" w:hAnsi="Courier" w:cs="TheSansMonoCondensed-Bold"/>
      <w:b w:val="0"/>
      <w:bCs w:val="0"/>
      <w:i/>
      <w:iCs/>
      <w:color w:val="3366FF"/>
      <w:spacing w:val="0"/>
      <w:w w:val="100"/>
      <w:position w:val="0"/>
      <w:u w:val="none"/>
      <w:vertAlign w:val="baseline"/>
      <w:lang w:val="en-US"/>
    </w:rPr>
  </w:style>
  <w:style w:type="character" w:customStyle="1" w:styleId="LiteralGray">
    <w:name w:val="LiteralGray"/>
    <w:uiPriority w:val="1"/>
    <w:qFormat/>
    <w:rsid w:val="00E05704"/>
    <w:rPr>
      <w:rFonts w:ascii="Courier" w:hAnsi="Courier"/>
      <w:color w:val="A6A6A6" w:themeColor="background1" w:themeShade="A6"/>
    </w:rPr>
  </w:style>
  <w:style w:type="character" w:customStyle="1" w:styleId="LiteralItalic">
    <w:name w:val="LiteralItalic"/>
    <w:uiPriority w:val="1"/>
    <w:qFormat/>
    <w:rsid w:val="00E05704"/>
    <w:rPr>
      <w:rFonts w:ascii="Courier" w:hAnsi="Courier" w:cs="TheSansMonoCondensed-Italic"/>
      <w:i/>
      <w:iCs/>
      <w:color w:val="3366FF"/>
      <w:spacing w:val="0"/>
      <w:w w:val="100"/>
      <w:position w:val="0"/>
      <w:sz w:val="17"/>
      <w:szCs w:val="17"/>
      <w:u w:val="none"/>
      <w:vertAlign w:val="baseline"/>
      <w:lang w:val="en-US"/>
    </w:rPr>
  </w:style>
  <w:style w:type="character" w:customStyle="1" w:styleId="MenuArrow">
    <w:name w:val="MenuArrow"/>
    <w:uiPriority w:val="1"/>
    <w:qFormat/>
    <w:rsid w:val="00E05704"/>
    <w:rPr>
      <w:rFonts w:ascii="Webdings" w:hAnsi="Webdings" w:cs="Webdings"/>
      <w:color w:val="3366FF"/>
      <w:w w:val="100"/>
      <w:position w:val="0"/>
      <w:u w:val="none"/>
      <w:vertAlign w:val="baseline"/>
      <w:lang w:val="en-US"/>
    </w:rPr>
  </w:style>
  <w:style w:type="character" w:customStyle="1" w:styleId="NormalTok">
    <w:name w:val="NormalTok"/>
    <w:basedOn w:val="DefaultParagraphFont"/>
    <w:rsid w:val="00E05704"/>
    <w:rPr>
      <w:rFonts w:ascii="Consolas" w:hAnsi="Consolas"/>
      <w:i/>
      <w:sz w:val="22"/>
      <w:shd w:val="clear" w:color="auto" w:fill="F8F8F8"/>
    </w:rPr>
  </w:style>
  <w:style w:type="paragraph" w:customStyle="1" w:styleId="Note">
    <w:name w:val="Note"/>
    <w:qFormat/>
    <w:rsid w:val="00E05704"/>
    <w:pPr>
      <w:widowControl w:val="0"/>
      <w:autoSpaceDE w:val="0"/>
      <w:autoSpaceDN w:val="0"/>
      <w:adjustRightInd w:val="0"/>
      <w:spacing w:before="240" w:after="240" w:line="240" w:lineRule="atLeast"/>
      <w:ind w:left="1152" w:hanging="1152"/>
      <w:textAlignment w:val="baseline"/>
    </w:pPr>
    <w:rPr>
      <w:rFonts w:ascii="Times Roman" w:hAnsi="Times Roman" w:cs="NewBaskervilleStd-Italic"/>
      <w:iCs/>
      <w:color w:val="000000"/>
      <w:sz w:val="20"/>
      <w:szCs w:val="20"/>
      <w:lang w:eastAsia="en-CA"/>
    </w:rPr>
  </w:style>
  <w:style w:type="paragraph" w:customStyle="1" w:styleId="NoteCode">
    <w:name w:val="NoteCode"/>
    <w:basedOn w:val="Code"/>
    <w:qFormat/>
    <w:rsid w:val="00E05704"/>
    <w:pPr>
      <w:spacing w:after="240"/>
    </w:pPr>
  </w:style>
  <w:style w:type="paragraph" w:customStyle="1" w:styleId="NoteContinued">
    <w:name w:val="NoteContinued"/>
    <w:basedOn w:val="Note"/>
    <w:qFormat/>
    <w:rsid w:val="00E05704"/>
    <w:pPr>
      <w:spacing w:before="0"/>
      <w:ind w:firstLine="0"/>
    </w:pPr>
  </w:style>
  <w:style w:type="character" w:customStyle="1" w:styleId="NoteHead">
    <w:name w:val="NoteHead"/>
    <w:uiPriority w:val="1"/>
    <w:qFormat/>
    <w:rsid w:val="00E05704"/>
    <w:rPr>
      <w:rFonts w:ascii="DogmaOT-Bold" w:hAnsi="DogmaOT-Bold" w:cs="DogmaOT-Bold"/>
      <w:b/>
      <w:bCs/>
      <w:caps/>
      <w:color w:val="FFFFFF"/>
      <w:spacing w:val="30"/>
      <w:sz w:val="15"/>
      <w:szCs w:val="15"/>
      <w:u w:val="none"/>
      <w:bdr w:val="none" w:sz="0" w:space="0" w:color="auto"/>
      <w:shd w:val="solid" w:color="auto" w:fill="auto"/>
      <w:vertAlign w:val="baseline"/>
    </w:rPr>
  </w:style>
  <w:style w:type="character" w:customStyle="1" w:styleId="NSSymbol">
    <w:name w:val="NSSymbol"/>
    <w:uiPriority w:val="1"/>
    <w:qFormat/>
    <w:rsid w:val="00E05704"/>
    <w:rPr>
      <w:color w:val="3366FF"/>
    </w:rPr>
  </w:style>
  <w:style w:type="character" w:customStyle="1" w:styleId="OperatorTok">
    <w:name w:val="OperatorTok"/>
    <w:basedOn w:val="DefaultParagraphFont"/>
    <w:rsid w:val="00E05704"/>
    <w:rPr>
      <w:rFonts w:ascii="Consolas" w:hAnsi="Consolas"/>
      <w:b/>
      <w:i/>
      <w:color w:val="CE5C00"/>
      <w:sz w:val="22"/>
      <w:shd w:val="clear" w:color="auto" w:fill="F8F8F8"/>
    </w:rPr>
  </w:style>
  <w:style w:type="character" w:customStyle="1" w:styleId="OtherTok">
    <w:name w:val="OtherTok"/>
    <w:basedOn w:val="DefaultParagraphFont"/>
    <w:rsid w:val="00E05704"/>
    <w:rPr>
      <w:rFonts w:ascii="Consolas" w:hAnsi="Consolas"/>
      <w:i/>
      <w:color w:val="8F5902"/>
      <w:sz w:val="22"/>
      <w:shd w:val="clear" w:color="auto" w:fill="F8F8F8"/>
    </w:rPr>
  </w:style>
  <w:style w:type="paragraph" w:customStyle="1" w:styleId="PartIntro">
    <w:name w:val="PartIntro"/>
    <w:qFormat/>
    <w:rsid w:val="00E05704"/>
    <w:pPr>
      <w:widowControl w:val="0"/>
      <w:autoSpaceDE w:val="0"/>
      <w:autoSpaceDN w:val="0"/>
      <w:adjustRightInd w:val="0"/>
      <w:spacing w:after="60" w:line="360" w:lineRule="atLeast"/>
      <w:ind w:left="1440"/>
      <w:textAlignment w:val="baseline"/>
    </w:pPr>
    <w:rPr>
      <w:rFonts w:ascii="Times Roman" w:hAnsi="Times Roman" w:cs="NewBaskervilleStd-Roman"/>
      <w:color w:val="000000"/>
      <w:spacing w:val="1"/>
      <w:sz w:val="28"/>
      <w:szCs w:val="28"/>
      <w:lang w:eastAsia="en-CA"/>
    </w:rPr>
  </w:style>
  <w:style w:type="paragraph" w:customStyle="1" w:styleId="PartList">
    <w:name w:val="PartList"/>
    <w:qFormat/>
    <w:rsid w:val="00E05704"/>
    <w:pPr>
      <w:widowControl w:val="0"/>
      <w:tabs>
        <w:tab w:val="left" w:pos="1800"/>
      </w:tabs>
      <w:autoSpaceDE w:val="0"/>
      <w:autoSpaceDN w:val="0"/>
      <w:adjustRightInd w:val="0"/>
      <w:spacing w:before="180" w:line="240" w:lineRule="atLeast"/>
      <w:ind w:left="1800" w:hanging="360"/>
      <w:textAlignment w:val="top"/>
    </w:pPr>
    <w:rPr>
      <w:rFonts w:ascii="Times Roman" w:hAnsi="Times Roman" w:cs="NewBaskervilleStd-Roman"/>
      <w:color w:val="000000"/>
      <w:sz w:val="20"/>
      <w:szCs w:val="20"/>
      <w:lang w:eastAsia="en-CA"/>
    </w:rPr>
  </w:style>
  <w:style w:type="paragraph" w:customStyle="1" w:styleId="PartNumber">
    <w:name w:val="PartNumber"/>
    <w:qFormat/>
    <w:rsid w:val="00E05704"/>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240"/>
      <w:szCs w:val="240"/>
      <w:lang w:eastAsia="en-CA"/>
    </w:rPr>
  </w:style>
  <w:style w:type="paragraph" w:customStyle="1" w:styleId="PartTitle">
    <w:name w:val="PartTitle"/>
    <w:qFormat/>
    <w:rsid w:val="00E05704"/>
    <w:pPr>
      <w:keepLines/>
      <w:widowControl w:val="0"/>
      <w:suppressAutoHyphens/>
      <w:autoSpaceDE w:val="0"/>
      <w:autoSpaceDN w:val="0"/>
      <w:adjustRightInd w:val="0"/>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PreprocessorTok">
    <w:name w:val="PreprocessorTok"/>
    <w:basedOn w:val="DefaultParagraphFont"/>
    <w:rsid w:val="00E05704"/>
    <w:rPr>
      <w:rFonts w:ascii="Consolas" w:hAnsi="Consolas"/>
      <w:i w:val="0"/>
      <w:color w:val="8F5902"/>
      <w:sz w:val="22"/>
      <w:shd w:val="clear" w:color="auto" w:fill="F8F8F8"/>
    </w:rPr>
  </w:style>
  <w:style w:type="character" w:customStyle="1" w:styleId="PrintOnly">
    <w:name w:val="PrintOnly"/>
    <w:uiPriority w:val="1"/>
    <w:qFormat/>
    <w:rsid w:val="00E05704"/>
    <w:rPr>
      <w:color w:val="3366FF"/>
      <w:bdr w:val="single" w:sz="4" w:space="0" w:color="FF0000"/>
    </w:rPr>
  </w:style>
  <w:style w:type="paragraph" w:customStyle="1" w:styleId="ProductionDirective">
    <w:name w:val="ProductionDirective"/>
    <w:qFormat/>
    <w:rsid w:val="00E05704"/>
    <w:pPr>
      <w:keepLines/>
      <w:widowControl w:val="0"/>
      <w:suppressAutoHyphens/>
      <w:autoSpaceDE w:val="0"/>
      <w:autoSpaceDN w:val="0"/>
      <w:adjustRightInd w:val="0"/>
      <w:spacing w:before="120" w:line="240" w:lineRule="atLeast"/>
      <w:ind w:left="1440"/>
      <w:textAlignment w:val="baseline"/>
    </w:pPr>
    <w:rPr>
      <w:rFonts w:ascii="Arial" w:hAnsi="Arial" w:cs="TimesNewRomanPSMT"/>
      <w:smallCaps/>
      <w:color w:val="FF0000"/>
      <w:sz w:val="18"/>
      <w:szCs w:val="18"/>
      <w:lang w:eastAsia="en-CA"/>
    </w:rPr>
  </w:style>
  <w:style w:type="character" w:customStyle="1" w:styleId="PyBracket">
    <w:name w:val="PyBracket"/>
    <w:uiPriority w:val="1"/>
    <w:qFormat/>
    <w:rsid w:val="00E05704"/>
    <w:rPr>
      <w:rFonts w:ascii="Courier" w:hAnsi="Courier" w:cs="TheSansMonoCondensed-Plain"/>
      <w:color w:val="B12735"/>
      <w:spacing w:val="0"/>
      <w:w w:val="100"/>
      <w:position w:val="0"/>
      <w:sz w:val="17"/>
      <w:szCs w:val="17"/>
      <w:u w:val="none"/>
      <w:vertAlign w:val="baseline"/>
      <w:lang w:val="en-US"/>
    </w:rPr>
  </w:style>
  <w:style w:type="character" w:customStyle="1" w:styleId="PyFunction">
    <w:name w:val="PyFunction"/>
    <w:basedOn w:val="PyBracket"/>
    <w:uiPriority w:val="1"/>
    <w:qFormat/>
    <w:rsid w:val="00E05704"/>
    <w:rPr>
      <w:rFonts w:ascii="Courier" w:hAnsi="Courier" w:cs="TheSansMonoCondensed-Plain"/>
      <w:color w:val="BF8F00" w:themeColor="accent4" w:themeShade="BF"/>
      <w:spacing w:val="0"/>
      <w:w w:val="100"/>
      <w:position w:val="0"/>
      <w:sz w:val="17"/>
      <w:szCs w:val="17"/>
      <w:u w:val="none"/>
      <w:vertAlign w:val="baseline"/>
      <w:lang w:val="en-US"/>
    </w:rPr>
  </w:style>
  <w:style w:type="character" w:customStyle="1" w:styleId="PyVariable">
    <w:name w:val="PyVariable"/>
    <w:basedOn w:val="PyBracket"/>
    <w:uiPriority w:val="1"/>
    <w:qFormat/>
    <w:rsid w:val="00E05704"/>
    <w:rPr>
      <w:rFonts w:ascii="Courier" w:hAnsi="Courier" w:cs="TheSansMonoCondensed-Plain"/>
      <w:color w:val="008000"/>
      <w:spacing w:val="0"/>
      <w:w w:val="100"/>
      <w:position w:val="0"/>
      <w:sz w:val="17"/>
      <w:szCs w:val="17"/>
      <w:u w:val="none"/>
      <w:vertAlign w:val="baseline"/>
      <w:lang w:val="en-US"/>
    </w:rPr>
  </w:style>
  <w:style w:type="paragraph" w:customStyle="1" w:styleId="QuoteSource">
    <w:name w:val="QuoteSource"/>
    <w:basedOn w:val="QuotePara"/>
    <w:qFormat/>
    <w:rsid w:val="00E05704"/>
    <w:pPr>
      <w:spacing w:after="240"/>
      <w:jc w:val="right"/>
    </w:pPr>
  </w:style>
  <w:style w:type="paragraph" w:customStyle="1" w:styleId="Reference">
    <w:name w:val="Reference"/>
    <w:qFormat/>
    <w:rsid w:val="00E05704"/>
    <w:pPr>
      <w:widowControl w:val="0"/>
      <w:autoSpaceDE w:val="0"/>
      <w:autoSpaceDN w:val="0"/>
      <w:adjustRightInd w:val="0"/>
      <w:spacing w:after="120" w:line="240" w:lineRule="atLeast"/>
      <w:ind w:left="360" w:hanging="360"/>
      <w:textAlignment w:val="baseline"/>
    </w:pPr>
    <w:rPr>
      <w:rFonts w:ascii="Times Roman" w:hAnsi="Times Roman" w:cs="NewBaskervilleStd-Roman"/>
      <w:color w:val="000000"/>
      <w:sz w:val="20"/>
      <w:szCs w:val="20"/>
      <w:lang w:eastAsia="en-CA"/>
    </w:rPr>
  </w:style>
  <w:style w:type="character" w:customStyle="1" w:styleId="RegionMarkerTok">
    <w:name w:val="RegionMarkerTok"/>
    <w:basedOn w:val="DefaultParagraphFont"/>
    <w:rsid w:val="00E05704"/>
    <w:rPr>
      <w:rFonts w:ascii="Consolas" w:hAnsi="Consolas"/>
      <w:i/>
      <w:sz w:val="22"/>
      <w:shd w:val="clear" w:color="auto" w:fill="F8F8F8"/>
    </w:rPr>
  </w:style>
  <w:style w:type="character" w:customStyle="1" w:styleId="Regular">
    <w:name w:val="Regular"/>
    <w:uiPriority w:val="1"/>
    <w:qFormat/>
    <w:rsid w:val="00E05704"/>
    <w:rPr>
      <w:rFonts w:cs="FuturaPT-Book"/>
      <w:b w:val="0"/>
      <w:bCs w:val="0"/>
      <w:i w:val="0"/>
      <w:iCs w:val="0"/>
      <w:color w:val="3366FF"/>
      <w:w w:val="100"/>
      <w:position w:val="0"/>
      <w:u w:val="none"/>
      <w:vertAlign w:val="baseline"/>
      <w:lang w:val="en-US"/>
    </w:rPr>
  </w:style>
  <w:style w:type="paragraph" w:customStyle="1" w:styleId="ReviewHead">
    <w:name w:val="ReviewHead"/>
    <w:basedOn w:val="FrontmatterTitle"/>
    <w:qFormat/>
    <w:rsid w:val="00E05704"/>
  </w:style>
  <w:style w:type="paragraph" w:customStyle="1" w:styleId="ReviewQuote">
    <w:name w:val="ReviewQuote"/>
    <w:basedOn w:val="QuotePara"/>
    <w:qFormat/>
    <w:rsid w:val="00E05704"/>
  </w:style>
  <w:style w:type="paragraph" w:customStyle="1" w:styleId="ReviewSource">
    <w:name w:val="ReviewSource"/>
    <w:basedOn w:val="QuoteSource"/>
    <w:qFormat/>
    <w:rsid w:val="00E05704"/>
  </w:style>
  <w:style w:type="paragraph" w:customStyle="1" w:styleId="RunInHead">
    <w:name w:val="RunInHead"/>
    <w:rsid w:val="00E05704"/>
    <w:pPr>
      <w:widowControl w:val="0"/>
      <w:autoSpaceDE w:val="0"/>
      <w:autoSpaceDN w:val="0"/>
      <w:adjustRightInd w:val="0"/>
      <w:spacing w:before="120" w:line="240" w:lineRule="atLeast"/>
      <w:ind w:left="1440"/>
      <w:textAlignment w:val="baseline"/>
    </w:pPr>
    <w:rPr>
      <w:rFonts w:ascii="Times Roman" w:hAnsi="Times Roman" w:cs="NewBaskervilleStd-Roman"/>
      <w:b/>
      <w:color w:val="000000"/>
      <w:sz w:val="20"/>
      <w:szCs w:val="20"/>
      <w:lang w:eastAsia="en-CA"/>
    </w:rPr>
  </w:style>
  <w:style w:type="paragraph" w:customStyle="1" w:styleId="RunInPara">
    <w:name w:val="RunInPara"/>
    <w:qFormat/>
    <w:rsid w:val="00E05704"/>
    <w:pPr>
      <w:widowControl w:val="0"/>
      <w:autoSpaceDE w:val="0"/>
      <w:autoSpaceDN w:val="0"/>
      <w:adjustRightInd w:val="0"/>
      <w:spacing w:after="120" w:line="240" w:lineRule="atLeast"/>
      <w:ind w:left="1440"/>
      <w:textAlignment w:val="baseline"/>
    </w:pPr>
    <w:rPr>
      <w:rFonts w:ascii="Times Roman" w:hAnsi="Times Roman" w:cs="NewBaskervilleStd-Roman"/>
      <w:color w:val="000000"/>
      <w:sz w:val="20"/>
      <w:szCs w:val="20"/>
      <w:lang w:eastAsia="en-CA"/>
    </w:rPr>
  </w:style>
  <w:style w:type="character" w:customStyle="1" w:styleId="SectionNumber">
    <w:name w:val="Section Number"/>
    <w:basedOn w:val="CaptionChar"/>
    <w:rsid w:val="00E05704"/>
    <w:rPr>
      <w:rFonts w:ascii="Times New Roman" w:eastAsia="Times New Roman" w:hAnsi="Times New Roman" w:cs="Times New Roman"/>
      <w:i/>
      <w:sz w:val="22"/>
      <w:szCs w:val="22"/>
      <w:lang w:val="en-CA" w:eastAsia="en-CA"/>
    </w:rPr>
  </w:style>
  <w:style w:type="character" w:customStyle="1" w:styleId="SmallCaps">
    <w:name w:val="SmallCaps"/>
    <w:uiPriority w:val="1"/>
    <w:qFormat/>
    <w:rsid w:val="00E05704"/>
    <w:rPr>
      <w:caps w:val="0"/>
      <w:smallCaps/>
      <w:color w:val="3366FF"/>
    </w:rPr>
  </w:style>
  <w:style w:type="character" w:customStyle="1" w:styleId="SmallCapsBold">
    <w:name w:val="SmallCapsBold"/>
    <w:basedOn w:val="SmallCaps"/>
    <w:uiPriority w:val="1"/>
    <w:qFormat/>
    <w:rsid w:val="00E05704"/>
    <w:rPr>
      <w:b/>
      <w:bCs/>
      <w:caps w:val="0"/>
      <w:smallCaps/>
      <w:color w:val="3366FF"/>
    </w:rPr>
  </w:style>
  <w:style w:type="character" w:customStyle="1" w:styleId="SmallCapsBoldItalic">
    <w:name w:val="SmallCapsBoldItalic"/>
    <w:basedOn w:val="SmallCapsBold"/>
    <w:uiPriority w:val="1"/>
    <w:qFormat/>
    <w:rsid w:val="00E05704"/>
    <w:rPr>
      <w:b/>
      <w:bCs/>
      <w:i/>
      <w:iCs/>
      <w:caps w:val="0"/>
      <w:smallCaps/>
      <w:color w:val="3366FF"/>
    </w:rPr>
  </w:style>
  <w:style w:type="character" w:customStyle="1" w:styleId="SmallCapsItalic">
    <w:name w:val="SmallCapsItalic"/>
    <w:basedOn w:val="SmallCaps"/>
    <w:uiPriority w:val="1"/>
    <w:qFormat/>
    <w:rsid w:val="00E05704"/>
    <w:rPr>
      <w:i/>
      <w:iCs/>
      <w:caps w:val="0"/>
      <w:smallCaps/>
      <w:color w:val="3366FF"/>
    </w:rPr>
  </w:style>
  <w:style w:type="paragraph" w:customStyle="1" w:styleId="SourceCode">
    <w:name w:val="Source Code"/>
    <w:basedOn w:val="Normal"/>
    <w:link w:val="VerbatimChar"/>
    <w:rsid w:val="00E05704"/>
    <w:pPr>
      <w:shd w:val="clear" w:color="auto" w:fill="F8F8F8"/>
      <w:wordWrap w:val="0"/>
    </w:pPr>
    <w:rPr>
      <w:rFonts w:ascii="Consolas" w:hAnsi="Consolas"/>
      <w:i/>
    </w:rPr>
  </w:style>
  <w:style w:type="character" w:customStyle="1" w:styleId="VerbatimChar">
    <w:name w:val="Verbatim Char"/>
    <w:basedOn w:val="CaptionChar"/>
    <w:link w:val="SourceCode"/>
    <w:rsid w:val="00E05704"/>
    <w:rPr>
      <w:rFonts w:ascii="Consolas" w:eastAsia="Times New Roman" w:hAnsi="Consolas" w:cs="Times New Roman"/>
      <w:i/>
      <w:sz w:val="22"/>
      <w:szCs w:val="22"/>
      <w:shd w:val="clear" w:color="auto" w:fill="F8F8F8"/>
      <w:lang w:val="en-CA" w:eastAsia="en-CA"/>
    </w:rPr>
  </w:style>
  <w:style w:type="paragraph" w:customStyle="1" w:styleId="SourceForeword">
    <w:name w:val="SourceForeword"/>
    <w:basedOn w:val="ReviewSource"/>
    <w:qFormat/>
    <w:rsid w:val="00E05704"/>
  </w:style>
  <w:style w:type="character" w:customStyle="1" w:styleId="SpecialCharTok">
    <w:name w:val="SpecialCharTok"/>
    <w:basedOn w:val="VerbatimChar"/>
    <w:rsid w:val="00E05704"/>
    <w:rPr>
      <w:rFonts w:ascii="Consolas" w:eastAsia="Times New Roman" w:hAnsi="Consolas" w:cs="Times New Roman"/>
      <w:i/>
      <w:color w:val="000000"/>
      <w:sz w:val="22"/>
      <w:szCs w:val="22"/>
      <w:shd w:val="clear" w:color="auto" w:fill="F8F8F8"/>
      <w:lang w:val="en-CA" w:eastAsia="en-CA"/>
    </w:rPr>
  </w:style>
  <w:style w:type="character" w:customStyle="1" w:styleId="SpecialStringTok">
    <w:name w:val="SpecialStringTok"/>
    <w:basedOn w:val="VerbatimChar"/>
    <w:rsid w:val="00E05704"/>
    <w:rPr>
      <w:rFonts w:ascii="Consolas" w:eastAsia="Times New Roman" w:hAnsi="Consolas" w:cs="Times New Roman"/>
      <w:i/>
      <w:color w:val="4E9A06"/>
      <w:sz w:val="22"/>
      <w:szCs w:val="22"/>
      <w:shd w:val="clear" w:color="auto" w:fill="F8F8F8"/>
      <w:lang w:val="en-CA" w:eastAsia="en-CA"/>
    </w:rPr>
  </w:style>
  <w:style w:type="character" w:customStyle="1" w:styleId="StringTok">
    <w:name w:val="StringTok"/>
    <w:basedOn w:val="VerbatimChar"/>
    <w:rsid w:val="00E05704"/>
    <w:rPr>
      <w:rFonts w:ascii="Consolas" w:eastAsia="Times New Roman" w:hAnsi="Consolas" w:cs="Times New Roman"/>
      <w:i/>
      <w:color w:val="4E9A06"/>
      <w:sz w:val="22"/>
      <w:szCs w:val="22"/>
      <w:shd w:val="clear" w:color="auto" w:fill="F8F8F8"/>
      <w:lang w:val="en-CA" w:eastAsia="en-CA"/>
    </w:rPr>
  </w:style>
  <w:style w:type="paragraph" w:customStyle="1" w:styleId="Style1">
    <w:name w:val="Style1"/>
    <w:basedOn w:val="BodyText"/>
    <w:qFormat/>
    <w:rsid w:val="00E05704"/>
  </w:style>
  <w:style w:type="character" w:customStyle="1" w:styleId="Subscript">
    <w:name w:val="Subscript"/>
    <w:uiPriority w:val="1"/>
    <w:qFormat/>
    <w:rsid w:val="00E05704"/>
    <w:rPr>
      <w:color w:val="3366FF"/>
      <w:vertAlign w:val="subscript"/>
    </w:rPr>
  </w:style>
  <w:style w:type="character" w:customStyle="1" w:styleId="SubscriptItalic">
    <w:name w:val="SubscriptItalic"/>
    <w:uiPriority w:val="1"/>
    <w:qFormat/>
    <w:rsid w:val="00E05704"/>
    <w:rPr>
      <w:i/>
      <w:color w:val="3366FF"/>
      <w:vertAlign w:val="subscript"/>
    </w:rPr>
  </w:style>
  <w:style w:type="paragraph" w:styleId="Title">
    <w:name w:val="Title"/>
    <w:basedOn w:val="Normal"/>
    <w:next w:val="BodyText"/>
    <w:link w:val="TitleChar"/>
    <w:qFormat/>
    <w:rsid w:val="00E05704"/>
    <w:pPr>
      <w:keepNext/>
      <w:keepLines/>
      <w:spacing w:before="480" w:after="240"/>
      <w:jc w:val="center"/>
    </w:pPr>
    <w:rPr>
      <w:rFonts w:asciiTheme="majorHAnsi" w:eastAsiaTheme="majorEastAsia" w:hAnsiTheme="majorHAnsi" w:cstheme="majorBidi"/>
      <w:b/>
      <w:bCs/>
      <w:color w:val="2D4F8E" w:themeColor="accent1" w:themeShade="B5"/>
      <w:sz w:val="36"/>
      <w:szCs w:val="36"/>
    </w:rPr>
  </w:style>
  <w:style w:type="character" w:customStyle="1" w:styleId="TitleChar">
    <w:name w:val="Title Char"/>
    <w:basedOn w:val="DefaultParagraphFont"/>
    <w:link w:val="Title"/>
    <w:rsid w:val="00E05704"/>
    <w:rPr>
      <w:rFonts w:asciiTheme="majorHAnsi" w:eastAsiaTheme="majorEastAsia" w:hAnsiTheme="majorHAnsi" w:cstheme="majorBidi"/>
      <w:b/>
      <w:bCs/>
      <w:color w:val="2D4F8E" w:themeColor="accent1" w:themeShade="B5"/>
      <w:sz w:val="36"/>
      <w:szCs w:val="36"/>
      <w:lang w:val="en-CA" w:eastAsia="en-CA"/>
    </w:rPr>
  </w:style>
  <w:style w:type="paragraph" w:styleId="Subtitle">
    <w:name w:val="Subtitle"/>
    <w:basedOn w:val="Title"/>
    <w:next w:val="BodyText"/>
    <w:link w:val="SubtitleChar"/>
    <w:qFormat/>
    <w:rsid w:val="00E05704"/>
    <w:pPr>
      <w:spacing w:before="240"/>
    </w:pPr>
    <w:rPr>
      <w:sz w:val="30"/>
      <w:szCs w:val="30"/>
    </w:rPr>
  </w:style>
  <w:style w:type="character" w:customStyle="1" w:styleId="SubtitleChar">
    <w:name w:val="Subtitle Char"/>
    <w:basedOn w:val="DefaultParagraphFont"/>
    <w:link w:val="Subtitle"/>
    <w:rsid w:val="00E05704"/>
    <w:rPr>
      <w:rFonts w:asciiTheme="majorHAnsi" w:eastAsiaTheme="majorEastAsia" w:hAnsiTheme="majorHAnsi" w:cstheme="majorBidi"/>
      <w:b/>
      <w:bCs/>
      <w:color w:val="2D4F8E" w:themeColor="accent1" w:themeShade="B5"/>
      <w:sz w:val="30"/>
      <w:szCs w:val="30"/>
      <w:lang w:val="en-CA" w:eastAsia="en-CA"/>
    </w:rPr>
  </w:style>
  <w:style w:type="character" w:customStyle="1" w:styleId="Superscript">
    <w:name w:val="Superscript"/>
    <w:uiPriority w:val="1"/>
    <w:qFormat/>
    <w:rsid w:val="00E05704"/>
    <w:rPr>
      <w:color w:val="3366FF"/>
      <w:vertAlign w:val="superscript"/>
    </w:rPr>
  </w:style>
  <w:style w:type="character" w:customStyle="1" w:styleId="SuperscriptItalic">
    <w:name w:val="SuperscriptItalic"/>
    <w:uiPriority w:val="1"/>
    <w:qFormat/>
    <w:rsid w:val="00E05704"/>
    <w:rPr>
      <w:i/>
      <w:color w:val="3366FF"/>
      <w:vertAlign w:val="superscript"/>
    </w:rPr>
  </w:style>
  <w:style w:type="character" w:customStyle="1" w:styleId="Symbol">
    <w:name w:val="Symbol"/>
    <w:uiPriority w:val="1"/>
    <w:qFormat/>
    <w:rsid w:val="00E05704"/>
    <w:rPr>
      <w:rFonts w:ascii="Symbol" w:hAnsi="Symbol"/>
    </w:rPr>
  </w:style>
  <w:style w:type="table" w:customStyle="1" w:styleId="Table">
    <w:name w:val="Table"/>
    <w:semiHidden/>
    <w:unhideWhenUsed/>
    <w:qFormat/>
    <w:rsid w:val="00E05704"/>
    <w:pPr>
      <w:spacing w:after="200"/>
    </w:p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TableCaption">
    <w:name w:val="Table Caption"/>
    <w:basedOn w:val="Caption"/>
    <w:rsid w:val="00E05704"/>
    <w:pPr>
      <w:keepNext/>
    </w:pPr>
  </w:style>
  <w:style w:type="table" w:styleId="TableGrid">
    <w:name w:val="Table Grid"/>
    <w:basedOn w:val="TableNormal"/>
    <w:uiPriority w:val="59"/>
    <w:rsid w:val="00E05704"/>
    <w:rPr>
      <w:rFonts w:ascii="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ody">
    <w:name w:val="TableBody"/>
    <w:qFormat/>
    <w:rsid w:val="00E05704"/>
    <w:pPr>
      <w:keepLines/>
      <w:widowControl w:val="0"/>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Footnote">
    <w:name w:val="TableFootnote"/>
    <w:qFormat/>
    <w:rsid w:val="00E05704"/>
    <w:pPr>
      <w:keepLines/>
      <w:widowControl w:val="0"/>
      <w:autoSpaceDE w:val="0"/>
      <w:autoSpaceDN w:val="0"/>
      <w:adjustRightInd w:val="0"/>
      <w:spacing w:line="190" w:lineRule="atLeast"/>
      <w:textAlignment w:val="baseline"/>
    </w:pPr>
    <w:rPr>
      <w:rFonts w:ascii="Arial" w:hAnsi="Arial" w:cs="FuturaPT-Book"/>
      <w:color w:val="000000"/>
      <w:sz w:val="16"/>
      <w:szCs w:val="17"/>
      <w:lang w:eastAsia="en-CA"/>
    </w:rPr>
  </w:style>
  <w:style w:type="paragraph" w:customStyle="1" w:styleId="TableHeader">
    <w:name w:val="TableHeader"/>
    <w:qFormat/>
    <w:rsid w:val="00E05704"/>
    <w:pPr>
      <w:keepLines/>
      <w:widowControl w:val="0"/>
      <w:suppressAutoHyphens/>
      <w:autoSpaceDE w:val="0"/>
      <w:autoSpaceDN w:val="0"/>
      <w:adjustRightInd w:val="0"/>
      <w:spacing w:line="240" w:lineRule="atLeast"/>
      <w:textAlignment w:val="baseline"/>
    </w:pPr>
    <w:rPr>
      <w:rFonts w:ascii="Arial" w:hAnsi="Arial" w:cs="FuturaPT-Heavy"/>
      <w:b/>
      <w:bCs/>
      <w:color w:val="000000"/>
      <w:sz w:val="18"/>
      <w:szCs w:val="18"/>
      <w:lang w:eastAsia="en-CA"/>
    </w:rPr>
  </w:style>
  <w:style w:type="paragraph" w:customStyle="1" w:styleId="TableHeaderSub">
    <w:name w:val="TableHeaderSub"/>
    <w:qFormat/>
    <w:rsid w:val="00E05704"/>
    <w:pPr>
      <w:keepLines/>
      <w:widowControl w:val="0"/>
      <w:suppressAutoHyphens/>
      <w:autoSpaceDE w:val="0"/>
      <w:autoSpaceDN w:val="0"/>
      <w:adjustRightInd w:val="0"/>
      <w:spacing w:line="240" w:lineRule="atLeast"/>
      <w:textAlignment w:val="baseline"/>
    </w:pPr>
    <w:rPr>
      <w:rFonts w:ascii="Arial" w:hAnsi="Arial" w:cs="FuturaPT-Heavy"/>
      <w:color w:val="000000"/>
      <w:sz w:val="18"/>
      <w:szCs w:val="18"/>
      <w:lang w:eastAsia="en-CA"/>
    </w:rPr>
  </w:style>
  <w:style w:type="paragraph" w:customStyle="1" w:styleId="TableListBulleted">
    <w:name w:val="TableListBulleted"/>
    <w:qFormat/>
    <w:rsid w:val="00E05704"/>
    <w:pPr>
      <w:keepLines/>
      <w:widowControl w:val="0"/>
      <w:numPr>
        <w:numId w:val="23"/>
      </w:numPr>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ListNumbered">
    <w:name w:val="TableListNumbered"/>
    <w:qFormat/>
    <w:rsid w:val="00E05704"/>
    <w:pPr>
      <w:keepLines/>
      <w:widowControl w:val="0"/>
      <w:numPr>
        <w:numId w:val="24"/>
      </w:numPr>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ListPlain">
    <w:name w:val="TableListPlain"/>
    <w:qFormat/>
    <w:rsid w:val="00E05704"/>
    <w:pPr>
      <w:keepLines/>
      <w:widowControl w:val="0"/>
      <w:autoSpaceDE w:val="0"/>
      <w:autoSpaceDN w:val="0"/>
      <w:adjustRightInd w:val="0"/>
      <w:spacing w:line="190" w:lineRule="atLeast"/>
      <w:ind w:left="360"/>
      <w:textAlignment w:val="baseline"/>
    </w:pPr>
    <w:rPr>
      <w:rFonts w:ascii="Arial" w:hAnsi="Arial" w:cs="FuturaPT-Book"/>
      <w:color w:val="000000"/>
      <w:sz w:val="17"/>
      <w:szCs w:val="17"/>
      <w:lang w:eastAsia="en-CA"/>
    </w:rPr>
  </w:style>
  <w:style w:type="paragraph" w:customStyle="1" w:styleId="TableTitle">
    <w:name w:val="TableTitle"/>
    <w:qFormat/>
    <w:rsid w:val="00E05704"/>
    <w:pPr>
      <w:keepNext/>
      <w:keepLines/>
      <w:widowControl w:val="0"/>
      <w:numPr>
        <w:ilvl w:val="5"/>
        <w:numId w:val="36"/>
      </w:numPr>
      <w:suppressAutoHyphens/>
      <w:autoSpaceDE w:val="0"/>
      <w:autoSpaceDN w:val="0"/>
      <w:adjustRightInd w:val="0"/>
      <w:spacing w:before="240" w:after="120" w:line="240" w:lineRule="atLeast"/>
      <w:textAlignment w:val="baseline"/>
    </w:pPr>
    <w:rPr>
      <w:rFonts w:ascii="Arial" w:hAnsi="Arial" w:cs="FuturaPT-Book"/>
      <w:color w:val="000000"/>
      <w:sz w:val="18"/>
      <w:szCs w:val="18"/>
      <w:lang w:eastAsia="en-CA"/>
    </w:rPr>
  </w:style>
  <w:style w:type="paragraph" w:styleId="TOCHeading">
    <w:name w:val="TOC Heading"/>
    <w:basedOn w:val="Heading1"/>
    <w:next w:val="BodyText"/>
    <w:uiPriority w:val="39"/>
    <w:unhideWhenUsed/>
    <w:qFormat/>
    <w:rsid w:val="00E05704"/>
    <w:pPr>
      <w:spacing w:before="240" w:line="259" w:lineRule="auto"/>
      <w:outlineLvl w:val="9"/>
    </w:pPr>
    <w:rPr>
      <w:b w:val="0"/>
      <w:bCs w:val="0"/>
      <w:color w:val="2F5496" w:themeColor="accent1" w:themeShade="BF"/>
    </w:rPr>
  </w:style>
  <w:style w:type="paragraph" w:customStyle="1" w:styleId="TOCFM">
    <w:name w:val="TOCFM"/>
    <w:basedOn w:val="Normal"/>
    <w:qFormat/>
    <w:rsid w:val="00E05704"/>
    <w:pPr>
      <w:widowControl w:val="0"/>
      <w:autoSpaceDE w:val="0"/>
      <w:autoSpaceDN w:val="0"/>
      <w:adjustRightInd w:val="0"/>
      <w:spacing w:after="120" w:line="240" w:lineRule="atLeast"/>
      <w:textAlignment w:val="baseline"/>
    </w:pPr>
    <w:rPr>
      <w:rFonts w:ascii="NewBaskervilleStd-Roman" w:hAnsi="NewBaskervilleStd-Roman" w:cs="NewBaskervilleStd-Roman"/>
      <w:color w:val="000000"/>
      <w:sz w:val="20"/>
      <w:szCs w:val="20"/>
    </w:rPr>
  </w:style>
  <w:style w:type="paragraph" w:customStyle="1" w:styleId="TOCH1">
    <w:name w:val="TOCH1"/>
    <w:basedOn w:val="TOCFM"/>
    <w:qFormat/>
    <w:rsid w:val="00E05704"/>
    <w:pPr>
      <w:ind w:left="720"/>
    </w:pPr>
    <w:rPr>
      <w:b/>
    </w:rPr>
  </w:style>
  <w:style w:type="paragraph" w:customStyle="1" w:styleId="TOCChapter">
    <w:name w:val="TOCChapter"/>
    <w:basedOn w:val="TOCH1"/>
    <w:qFormat/>
    <w:rsid w:val="00E05704"/>
    <w:pPr>
      <w:ind w:left="360"/>
    </w:pPr>
    <w:rPr>
      <w:b w:val="0"/>
      <w:sz w:val="24"/>
    </w:rPr>
  </w:style>
  <w:style w:type="paragraph" w:customStyle="1" w:styleId="TOCH2">
    <w:name w:val="TOCH2"/>
    <w:basedOn w:val="TOCH1"/>
    <w:qFormat/>
    <w:rsid w:val="00E05704"/>
    <w:pPr>
      <w:ind w:left="1080"/>
    </w:pPr>
    <w:rPr>
      <w:i/>
    </w:rPr>
  </w:style>
  <w:style w:type="paragraph" w:customStyle="1" w:styleId="TOCH3">
    <w:name w:val="TOCH3"/>
    <w:basedOn w:val="TOCH1"/>
    <w:qFormat/>
    <w:rsid w:val="00E05704"/>
    <w:pPr>
      <w:ind w:left="1440"/>
    </w:pPr>
    <w:rPr>
      <w:b w:val="0"/>
      <w:i/>
    </w:rPr>
  </w:style>
  <w:style w:type="paragraph" w:customStyle="1" w:styleId="TOCPart">
    <w:name w:val="TOCPart"/>
    <w:basedOn w:val="TOCH1"/>
    <w:qFormat/>
    <w:rsid w:val="00E05704"/>
    <w:pPr>
      <w:spacing w:before="120"/>
      <w:ind w:left="0"/>
      <w:jc w:val="center"/>
    </w:pPr>
    <w:rPr>
      <w:b w:val="0"/>
      <w:sz w:val="28"/>
      <w:szCs w:val="24"/>
    </w:rPr>
  </w:style>
  <w:style w:type="character" w:customStyle="1" w:styleId="VariableTok">
    <w:name w:val="VariableTok"/>
    <w:basedOn w:val="VerbatimChar"/>
    <w:rsid w:val="00E05704"/>
    <w:rPr>
      <w:rFonts w:ascii="Consolas" w:eastAsia="Times New Roman" w:hAnsi="Consolas" w:cs="Times New Roman"/>
      <w:i/>
      <w:color w:val="000000"/>
      <w:sz w:val="22"/>
      <w:szCs w:val="22"/>
      <w:shd w:val="clear" w:color="auto" w:fill="F8F8F8"/>
      <w:lang w:val="en-CA" w:eastAsia="en-CA"/>
    </w:rPr>
  </w:style>
  <w:style w:type="character" w:customStyle="1" w:styleId="VerbatimStringTok">
    <w:name w:val="VerbatimStringTok"/>
    <w:basedOn w:val="VerbatimChar"/>
    <w:rsid w:val="00E05704"/>
    <w:rPr>
      <w:rFonts w:ascii="Consolas" w:eastAsia="Times New Roman" w:hAnsi="Consolas" w:cs="Times New Roman"/>
      <w:i/>
      <w:color w:val="4E9A06"/>
      <w:sz w:val="22"/>
      <w:szCs w:val="22"/>
      <w:shd w:val="clear" w:color="auto" w:fill="F8F8F8"/>
      <w:lang w:val="en-CA" w:eastAsia="en-CA"/>
    </w:rPr>
  </w:style>
  <w:style w:type="character" w:customStyle="1" w:styleId="WarningTok">
    <w:name w:val="WarningTok"/>
    <w:basedOn w:val="VerbatimChar"/>
    <w:rsid w:val="00E05704"/>
    <w:rPr>
      <w:rFonts w:ascii="Consolas" w:eastAsia="Times New Roman" w:hAnsi="Consolas" w:cs="Times New Roman"/>
      <w:b/>
      <w:i w:val="0"/>
      <w:color w:val="8F5902"/>
      <w:sz w:val="22"/>
      <w:szCs w:val="22"/>
      <w:shd w:val="clear" w:color="auto" w:fill="F8F8F8"/>
      <w:lang w:val="en-CA" w:eastAsia="en-CA"/>
    </w:rPr>
  </w:style>
  <w:style w:type="character" w:customStyle="1" w:styleId="wingdings">
    <w:name w:val="wingdings"/>
    <w:uiPriority w:val="1"/>
    <w:qFormat/>
    <w:rsid w:val="00E05704"/>
    <w:rPr>
      <w:rFonts w:ascii="Wingdings2" w:hAnsi="Wingdings2" w:cs="Wingdings2"/>
      <w:color w:val="000000"/>
      <w:w w:val="100"/>
      <w:position w:val="0"/>
      <w:u w:val="none"/>
      <w:vertAlign w:val="baseline"/>
      <w:lang w:val="en-US"/>
    </w:rPr>
  </w:style>
  <w:style w:type="character" w:customStyle="1" w:styleId="Xref">
    <w:name w:val="Xref"/>
    <w:uiPriority w:val="1"/>
    <w:rsid w:val="00E05704"/>
    <w:rPr>
      <w:color w:val="FF0000"/>
      <w:lang w:val="fr-FR"/>
    </w:rPr>
  </w:style>
  <w:style w:type="character" w:styleId="CommentReference">
    <w:name w:val="annotation reference"/>
    <w:basedOn w:val="DefaultParagraphFont"/>
    <w:uiPriority w:val="99"/>
    <w:semiHidden/>
    <w:unhideWhenUsed/>
    <w:rsid w:val="00FC4B61"/>
    <w:rPr>
      <w:sz w:val="16"/>
      <w:szCs w:val="16"/>
    </w:rPr>
  </w:style>
  <w:style w:type="paragraph" w:styleId="CommentText">
    <w:name w:val="annotation text"/>
    <w:basedOn w:val="Normal"/>
    <w:link w:val="CommentTextChar"/>
    <w:uiPriority w:val="99"/>
    <w:semiHidden/>
    <w:unhideWhenUsed/>
    <w:rsid w:val="00FC4B61"/>
    <w:rPr>
      <w:sz w:val="20"/>
      <w:szCs w:val="20"/>
    </w:rPr>
  </w:style>
  <w:style w:type="character" w:customStyle="1" w:styleId="CommentTextChar">
    <w:name w:val="Comment Text Char"/>
    <w:basedOn w:val="DefaultParagraphFont"/>
    <w:link w:val="CommentText"/>
    <w:uiPriority w:val="99"/>
    <w:semiHidden/>
    <w:rsid w:val="00FC4B61"/>
    <w:rPr>
      <w:rFonts w:eastAsiaTheme="minorHAnsi"/>
      <w:sz w:val="20"/>
      <w:szCs w:val="20"/>
    </w:rPr>
  </w:style>
  <w:style w:type="paragraph" w:styleId="CommentSubject">
    <w:name w:val="annotation subject"/>
    <w:basedOn w:val="CommentText"/>
    <w:next w:val="CommentText"/>
    <w:link w:val="CommentSubjectChar"/>
    <w:uiPriority w:val="99"/>
    <w:semiHidden/>
    <w:unhideWhenUsed/>
    <w:rsid w:val="00FC4B61"/>
    <w:rPr>
      <w:b/>
      <w:bCs/>
    </w:rPr>
  </w:style>
  <w:style w:type="character" w:customStyle="1" w:styleId="CommentSubjectChar">
    <w:name w:val="Comment Subject Char"/>
    <w:basedOn w:val="CommentTextChar"/>
    <w:link w:val="CommentSubject"/>
    <w:uiPriority w:val="99"/>
    <w:semiHidden/>
    <w:rsid w:val="00FC4B61"/>
    <w:rPr>
      <w:rFonts w:eastAsiaTheme="minorHAnsi"/>
      <w:b/>
      <w:bCs/>
      <w:sz w:val="20"/>
      <w:szCs w:val="20"/>
    </w:rPr>
  </w:style>
  <w:style w:type="paragraph" w:styleId="TOC1">
    <w:name w:val="toc 1"/>
    <w:basedOn w:val="Normal"/>
    <w:next w:val="Normal"/>
    <w:autoRedefine/>
    <w:uiPriority w:val="39"/>
    <w:unhideWhenUsed/>
    <w:rsid w:val="00827B2A"/>
    <w:pPr>
      <w:tabs>
        <w:tab w:val="right" w:leader="dot" w:pos="9350"/>
      </w:tabs>
      <w:spacing w:after="100"/>
      <w:pPrChange w:id="0" w:author="David Keyes" w:date="2023-01-03T09:23:00Z">
        <w:pPr>
          <w:spacing w:after="100"/>
        </w:pPr>
      </w:pPrChange>
    </w:pPr>
    <w:rPr>
      <w:rPrChange w:id="0" w:author="David Keyes" w:date="2023-01-03T09:23:00Z">
        <w:rPr>
          <w:rFonts w:asciiTheme="minorHAnsi" w:eastAsiaTheme="minorHAnsi" w:hAnsiTheme="minorHAnsi" w:cstheme="minorBidi"/>
          <w:sz w:val="24"/>
          <w:szCs w:val="24"/>
          <w:lang w:val="en-US" w:eastAsia="en-US" w:bidi="ar-SA"/>
        </w:rPr>
      </w:rPrChange>
    </w:rPr>
  </w:style>
  <w:style w:type="paragraph" w:styleId="TOC2">
    <w:name w:val="toc 2"/>
    <w:basedOn w:val="Normal"/>
    <w:next w:val="Normal"/>
    <w:autoRedefine/>
    <w:uiPriority w:val="39"/>
    <w:unhideWhenUsed/>
    <w:rsid w:val="007449E1"/>
    <w:pPr>
      <w:spacing w:after="100"/>
      <w:ind w:left="240"/>
    </w:pPr>
  </w:style>
  <w:style w:type="paragraph" w:styleId="TOC3">
    <w:name w:val="toc 3"/>
    <w:basedOn w:val="Normal"/>
    <w:next w:val="Normal"/>
    <w:autoRedefine/>
    <w:uiPriority w:val="39"/>
    <w:unhideWhenUsed/>
    <w:rsid w:val="007449E1"/>
    <w:pPr>
      <w:spacing w:after="100"/>
      <w:ind w:left="480"/>
    </w:pPr>
  </w:style>
  <w:style w:type="paragraph" w:styleId="Revision">
    <w:name w:val="Revision"/>
    <w:hidden/>
    <w:uiPriority w:val="99"/>
    <w:semiHidden/>
    <w:rsid w:val="007449E1"/>
    <w:rPr>
      <w:rFonts w:eastAsiaTheme="minorHAnsi"/>
    </w:rPr>
  </w:style>
  <w:style w:type="character" w:styleId="UnresolvedMention">
    <w:name w:val="Unresolved Mention"/>
    <w:basedOn w:val="DefaultParagraphFont"/>
    <w:uiPriority w:val="99"/>
    <w:semiHidden/>
    <w:unhideWhenUsed/>
    <w:rsid w:val="004F6B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10.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19E9F-748A-4470-8D30-F62344B50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24</Pages>
  <Words>7711</Words>
  <Characters>43959</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Keyes</dc:creator>
  <cp:keywords/>
  <dc:description/>
  <cp:lastModifiedBy>David Keyes</cp:lastModifiedBy>
  <cp:revision>98</cp:revision>
  <dcterms:created xsi:type="dcterms:W3CDTF">2023-01-03T17:23:00Z</dcterms:created>
  <dcterms:modified xsi:type="dcterms:W3CDTF">2023-03-23T14:34:00Z</dcterms:modified>
</cp:coreProperties>
</file>