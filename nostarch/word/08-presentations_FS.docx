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1" w:name="Xe14e8c224735544441b50aee4b1ae1f95691480"/>
    <w:p w14:paraId="527F8D87" w14:textId="17A52297" w:rsidR="005650B0" w:rsidRDefault="00253DFA">
      <w:pPr>
        <w:pStyle w:val="TOC1"/>
        <w:tabs>
          <w:tab w:val="right" w:leader="dot" w:pos="9350"/>
        </w:tabs>
        <w:rPr>
          <w:rFonts w:asciiTheme="minorHAnsi" w:eastAsiaTheme="minorEastAsia" w:hAnsiTheme="minorHAnsi" w:cstheme="minorBidi"/>
          <w:noProof/>
          <w:lang w:val="en-US" w:eastAsia="en-US"/>
        </w:rPr>
      </w:pPr>
      <w:r>
        <w:fldChar w:fldCharType="begin"/>
      </w:r>
      <w:r>
        <w:instrText xml:space="preserve"> TOC \o "1-3" \h \z \t "HeadA,1,HeadB,2,HeadC,3" </w:instrText>
      </w:r>
      <w:r>
        <w:fldChar w:fldCharType="separate"/>
      </w:r>
      <w:hyperlink w:anchor="_Toc129864014" w:history="1">
        <w:r w:rsidR="005650B0" w:rsidRPr="00E04B18">
          <w:rPr>
            <w:rStyle w:val="Hyperlink"/>
            <w:noProof/>
          </w:rPr>
          <w:t>Why Use xeringan?</w:t>
        </w:r>
        <w:r w:rsidR="005650B0">
          <w:rPr>
            <w:noProof/>
            <w:webHidden/>
          </w:rPr>
          <w:tab/>
        </w:r>
        <w:r w:rsidR="005650B0">
          <w:rPr>
            <w:noProof/>
            <w:webHidden/>
          </w:rPr>
          <w:fldChar w:fldCharType="begin"/>
        </w:r>
        <w:r w:rsidR="005650B0">
          <w:rPr>
            <w:noProof/>
            <w:webHidden/>
          </w:rPr>
          <w:instrText xml:space="preserve"> PAGEREF _Toc129864014 \h </w:instrText>
        </w:r>
        <w:r w:rsidR="005650B0">
          <w:rPr>
            <w:noProof/>
            <w:webHidden/>
          </w:rPr>
        </w:r>
        <w:r w:rsidR="005650B0">
          <w:rPr>
            <w:noProof/>
            <w:webHidden/>
          </w:rPr>
          <w:fldChar w:fldCharType="separate"/>
        </w:r>
        <w:r w:rsidR="005650B0">
          <w:rPr>
            <w:noProof/>
            <w:webHidden/>
          </w:rPr>
          <w:t>2</w:t>
        </w:r>
        <w:r w:rsidR="005650B0">
          <w:rPr>
            <w:noProof/>
            <w:webHidden/>
          </w:rPr>
          <w:fldChar w:fldCharType="end"/>
        </w:r>
      </w:hyperlink>
    </w:p>
    <w:p w14:paraId="026550BC" w14:textId="5C404F1F" w:rsidR="005650B0" w:rsidRDefault="005650B0">
      <w:pPr>
        <w:pStyle w:val="TOC1"/>
        <w:tabs>
          <w:tab w:val="right" w:leader="dot" w:pos="9350"/>
        </w:tabs>
        <w:rPr>
          <w:rFonts w:asciiTheme="minorHAnsi" w:eastAsiaTheme="minorEastAsia" w:hAnsiTheme="minorHAnsi" w:cstheme="minorBidi"/>
          <w:noProof/>
          <w:lang w:val="en-US" w:eastAsia="en-US"/>
        </w:rPr>
      </w:pPr>
      <w:hyperlink w:anchor="_Toc129864015" w:history="1">
        <w:r w:rsidRPr="00E04B18">
          <w:rPr>
            <w:rStyle w:val="Hyperlink"/>
            <w:noProof/>
          </w:rPr>
          <w:t>How xaringan Works</w:t>
        </w:r>
        <w:r>
          <w:rPr>
            <w:noProof/>
            <w:webHidden/>
          </w:rPr>
          <w:tab/>
        </w:r>
        <w:r>
          <w:rPr>
            <w:noProof/>
            <w:webHidden/>
          </w:rPr>
          <w:fldChar w:fldCharType="begin"/>
        </w:r>
        <w:r>
          <w:rPr>
            <w:noProof/>
            <w:webHidden/>
          </w:rPr>
          <w:instrText xml:space="preserve"> PAGEREF _Toc129864015 \h </w:instrText>
        </w:r>
        <w:r>
          <w:rPr>
            <w:noProof/>
            <w:webHidden/>
          </w:rPr>
        </w:r>
        <w:r>
          <w:rPr>
            <w:noProof/>
            <w:webHidden/>
          </w:rPr>
          <w:fldChar w:fldCharType="separate"/>
        </w:r>
        <w:r>
          <w:rPr>
            <w:noProof/>
            <w:webHidden/>
          </w:rPr>
          <w:t>3</w:t>
        </w:r>
        <w:r>
          <w:rPr>
            <w:noProof/>
            <w:webHidden/>
          </w:rPr>
          <w:fldChar w:fldCharType="end"/>
        </w:r>
      </w:hyperlink>
    </w:p>
    <w:p w14:paraId="03D6E3DD" w14:textId="6D910AC0" w:rsidR="005650B0" w:rsidRDefault="005650B0">
      <w:pPr>
        <w:pStyle w:val="TOC2"/>
        <w:rPr>
          <w:rFonts w:asciiTheme="minorHAnsi" w:eastAsiaTheme="minorEastAsia" w:hAnsiTheme="minorHAnsi" w:cstheme="minorBidi"/>
          <w:noProof/>
          <w:lang w:val="en-US" w:eastAsia="en-US"/>
        </w:rPr>
      </w:pPr>
      <w:hyperlink w:anchor="_Toc129864016" w:history="1">
        <w:r w:rsidRPr="00E04B18">
          <w:rPr>
            <w:rStyle w:val="Hyperlink"/>
            <w:noProof/>
          </w:rPr>
          <w:t>Creating a New Slide</w:t>
        </w:r>
        <w:r>
          <w:rPr>
            <w:noProof/>
            <w:webHidden/>
          </w:rPr>
          <w:tab/>
        </w:r>
        <w:r>
          <w:rPr>
            <w:noProof/>
            <w:webHidden/>
          </w:rPr>
          <w:fldChar w:fldCharType="begin"/>
        </w:r>
        <w:r>
          <w:rPr>
            <w:noProof/>
            <w:webHidden/>
          </w:rPr>
          <w:instrText xml:space="preserve"> PAGEREF _Toc129864016 \h </w:instrText>
        </w:r>
        <w:r>
          <w:rPr>
            <w:noProof/>
            <w:webHidden/>
          </w:rPr>
        </w:r>
        <w:r>
          <w:rPr>
            <w:noProof/>
            <w:webHidden/>
          </w:rPr>
          <w:fldChar w:fldCharType="separate"/>
        </w:r>
        <w:r>
          <w:rPr>
            <w:noProof/>
            <w:webHidden/>
          </w:rPr>
          <w:t>7</w:t>
        </w:r>
        <w:r>
          <w:rPr>
            <w:noProof/>
            <w:webHidden/>
          </w:rPr>
          <w:fldChar w:fldCharType="end"/>
        </w:r>
      </w:hyperlink>
    </w:p>
    <w:p w14:paraId="65F0452A" w14:textId="614E859A" w:rsidR="005650B0" w:rsidRDefault="005650B0">
      <w:pPr>
        <w:pStyle w:val="TOC2"/>
        <w:rPr>
          <w:rFonts w:asciiTheme="minorHAnsi" w:eastAsiaTheme="minorEastAsia" w:hAnsiTheme="minorHAnsi" w:cstheme="minorBidi"/>
          <w:noProof/>
          <w:lang w:val="en-US" w:eastAsia="en-US"/>
        </w:rPr>
      </w:pPr>
      <w:hyperlink w:anchor="_Toc129864017" w:history="1">
        <w:r w:rsidRPr="00E04B18">
          <w:rPr>
            <w:rStyle w:val="Hyperlink"/>
            <w:noProof/>
          </w:rPr>
          <w:t>Adjusting the Size of Figures</w:t>
        </w:r>
        <w:r>
          <w:rPr>
            <w:noProof/>
            <w:webHidden/>
          </w:rPr>
          <w:tab/>
        </w:r>
        <w:r>
          <w:rPr>
            <w:noProof/>
            <w:webHidden/>
          </w:rPr>
          <w:fldChar w:fldCharType="begin"/>
        </w:r>
        <w:r>
          <w:rPr>
            <w:noProof/>
            <w:webHidden/>
          </w:rPr>
          <w:instrText xml:space="preserve"> PAGEREF _Toc129864017 \h </w:instrText>
        </w:r>
        <w:r>
          <w:rPr>
            <w:noProof/>
            <w:webHidden/>
          </w:rPr>
        </w:r>
        <w:r>
          <w:rPr>
            <w:noProof/>
            <w:webHidden/>
          </w:rPr>
          <w:fldChar w:fldCharType="separate"/>
        </w:r>
        <w:r>
          <w:rPr>
            <w:noProof/>
            <w:webHidden/>
          </w:rPr>
          <w:t>10</w:t>
        </w:r>
        <w:r>
          <w:rPr>
            <w:noProof/>
            <w:webHidden/>
          </w:rPr>
          <w:fldChar w:fldCharType="end"/>
        </w:r>
      </w:hyperlink>
    </w:p>
    <w:p w14:paraId="4D9A4FB6" w14:textId="4D45A795" w:rsidR="005650B0" w:rsidRDefault="005650B0">
      <w:pPr>
        <w:pStyle w:val="TOC2"/>
        <w:rPr>
          <w:rFonts w:asciiTheme="minorHAnsi" w:eastAsiaTheme="minorEastAsia" w:hAnsiTheme="minorHAnsi" w:cstheme="minorBidi"/>
          <w:noProof/>
          <w:lang w:val="en-US" w:eastAsia="en-US"/>
        </w:rPr>
      </w:pPr>
      <w:hyperlink w:anchor="_Toc129864018" w:history="1">
        <w:r w:rsidRPr="00E04B18">
          <w:rPr>
            <w:rStyle w:val="Hyperlink"/>
            <w:noProof/>
          </w:rPr>
          <w:t>Incrementally Revealing Content</w:t>
        </w:r>
        <w:r>
          <w:rPr>
            <w:noProof/>
            <w:webHidden/>
          </w:rPr>
          <w:tab/>
        </w:r>
        <w:r>
          <w:rPr>
            <w:noProof/>
            <w:webHidden/>
          </w:rPr>
          <w:fldChar w:fldCharType="begin"/>
        </w:r>
        <w:r>
          <w:rPr>
            <w:noProof/>
            <w:webHidden/>
          </w:rPr>
          <w:instrText xml:space="preserve"> PAGEREF _Toc129864018 \h </w:instrText>
        </w:r>
        <w:r>
          <w:rPr>
            <w:noProof/>
            <w:webHidden/>
          </w:rPr>
        </w:r>
        <w:r>
          <w:rPr>
            <w:noProof/>
            <w:webHidden/>
          </w:rPr>
          <w:fldChar w:fldCharType="separate"/>
        </w:r>
        <w:r>
          <w:rPr>
            <w:noProof/>
            <w:webHidden/>
          </w:rPr>
          <w:t>10</w:t>
        </w:r>
        <w:r>
          <w:rPr>
            <w:noProof/>
            <w:webHidden/>
          </w:rPr>
          <w:fldChar w:fldCharType="end"/>
        </w:r>
      </w:hyperlink>
    </w:p>
    <w:p w14:paraId="33F0E683" w14:textId="35FDF3FE" w:rsidR="005650B0" w:rsidRDefault="005650B0">
      <w:pPr>
        <w:pStyle w:val="TOC2"/>
        <w:rPr>
          <w:rFonts w:asciiTheme="minorHAnsi" w:eastAsiaTheme="minorEastAsia" w:hAnsiTheme="minorHAnsi" w:cstheme="minorBidi"/>
          <w:noProof/>
          <w:lang w:val="en-US" w:eastAsia="en-US"/>
        </w:rPr>
      </w:pPr>
      <w:hyperlink w:anchor="_Toc129864019" w:history="1">
        <w:r w:rsidRPr="00E04B18">
          <w:rPr>
            <w:rStyle w:val="Hyperlink"/>
            <w:noProof/>
          </w:rPr>
          <w:t>Aligning Content with Content Classes</w:t>
        </w:r>
        <w:r>
          <w:rPr>
            <w:noProof/>
            <w:webHidden/>
          </w:rPr>
          <w:tab/>
        </w:r>
        <w:r>
          <w:rPr>
            <w:noProof/>
            <w:webHidden/>
          </w:rPr>
          <w:fldChar w:fldCharType="begin"/>
        </w:r>
        <w:r>
          <w:rPr>
            <w:noProof/>
            <w:webHidden/>
          </w:rPr>
          <w:instrText xml:space="preserve"> PAGEREF _Toc129864019 \h </w:instrText>
        </w:r>
        <w:r>
          <w:rPr>
            <w:noProof/>
            <w:webHidden/>
          </w:rPr>
        </w:r>
        <w:r>
          <w:rPr>
            <w:noProof/>
            <w:webHidden/>
          </w:rPr>
          <w:fldChar w:fldCharType="separate"/>
        </w:r>
        <w:r>
          <w:rPr>
            <w:noProof/>
            <w:webHidden/>
          </w:rPr>
          <w:t>12</w:t>
        </w:r>
        <w:r>
          <w:rPr>
            <w:noProof/>
            <w:webHidden/>
          </w:rPr>
          <w:fldChar w:fldCharType="end"/>
        </w:r>
      </w:hyperlink>
    </w:p>
    <w:p w14:paraId="3BC810EC" w14:textId="03D1BEA3" w:rsidR="005650B0" w:rsidRDefault="005650B0">
      <w:pPr>
        <w:pStyle w:val="TOC2"/>
        <w:rPr>
          <w:rFonts w:asciiTheme="minorHAnsi" w:eastAsiaTheme="minorEastAsia" w:hAnsiTheme="minorHAnsi" w:cstheme="minorBidi"/>
          <w:noProof/>
          <w:lang w:val="en-US" w:eastAsia="en-US"/>
        </w:rPr>
      </w:pPr>
      <w:hyperlink w:anchor="_Toc129864020" w:history="1">
        <w:r w:rsidRPr="00E04B18">
          <w:rPr>
            <w:rStyle w:val="Hyperlink"/>
            <w:noProof/>
          </w:rPr>
          <w:t>Adding Background Images to Slides</w:t>
        </w:r>
        <w:r>
          <w:rPr>
            <w:noProof/>
            <w:webHidden/>
          </w:rPr>
          <w:tab/>
        </w:r>
        <w:r>
          <w:rPr>
            <w:noProof/>
            <w:webHidden/>
          </w:rPr>
          <w:fldChar w:fldCharType="begin"/>
        </w:r>
        <w:r>
          <w:rPr>
            <w:noProof/>
            <w:webHidden/>
          </w:rPr>
          <w:instrText xml:space="preserve"> PAGEREF _Toc129864020 \h </w:instrText>
        </w:r>
        <w:r>
          <w:rPr>
            <w:noProof/>
            <w:webHidden/>
          </w:rPr>
        </w:r>
        <w:r>
          <w:rPr>
            <w:noProof/>
            <w:webHidden/>
          </w:rPr>
          <w:fldChar w:fldCharType="separate"/>
        </w:r>
        <w:r>
          <w:rPr>
            <w:noProof/>
            <w:webHidden/>
          </w:rPr>
          <w:t>17</w:t>
        </w:r>
        <w:r>
          <w:rPr>
            <w:noProof/>
            <w:webHidden/>
          </w:rPr>
          <w:fldChar w:fldCharType="end"/>
        </w:r>
      </w:hyperlink>
    </w:p>
    <w:p w14:paraId="053E05B4" w14:textId="6DE7D2B7" w:rsidR="005650B0" w:rsidRDefault="005650B0">
      <w:pPr>
        <w:pStyle w:val="TOC1"/>
        <w:tabs>
          <w:tab w:val="right" w:leader="dot" w:pos="9350"/>
        </w:tabs>
        <w:rPr>
          <w:rFonts w:asciiTheme="minorHAnsi" w:eastAsiaTheme="minorEastAsia" w:hAnsiTheme="minorHAnsi" w:cstheme="minorBidi"/>
          <w:noProof/>
          <w:lang w:val="en-US" w:eastAsia="en-US"/>
        </w:rPr>
      </w:pPr>
      <w:hyperlink w:anchor="_Toc129864021" w:history="1">
        <w:r w:rsidRPr="00E04B18">
          <w:rPr>
            <w:rStyle w:val="Hyperlink"/>
            <w:noProof/>
          </w:rPr>
          <w:t>Applying CSS to Slides</w:t>
        </w:r>
        <w:r>
          <w:rPr>
            <w:noProof/>
            <w:webHidden/>
          </w:rPr>
          <w:tab/>
        </w:r>
        <w:r>
          <w:rPr>
            <w:noProof/>
            <w:webHidden/>
          </w:rPr>
          <w:fldChar w:fldCharType="begin"/>
        </w:r>
        <w:r>
          <w:rPr>
            <w:noProof/>
            <w:webHidden/>
          </w:rPr>
          <w:instrText xml:space="preserve"> PAGEREF _Toc129864021 \h </w:instrText>
        </w:r>
        <w:r>
          <w:rPr>
            <w:noProof/>
            <w:webHidden/>
          </w:rPr>
        </w:r>
        <w:r>
          <w:rPr>
            <w:noProof/>
            <w:webHidden/>
          </w:rPr>
          <w:fldChar w:fldCharType="separate"/>
        </w:r>
        <w:r>
          <w:rPr>
            <w:noProof/>
            <w:webHidden/>
          </w:rPr>
          <w:t>17</w:t>
        </w:r>
        <w:r>
          <w:rPr>
            <w:noProof/>
            <w:webHidden/>
          </w:rPr>
          <w:fldChar w:fldCharType="end"/>
        </w:r>
      </w:hyperlink>
    </w:p>
    <w:p w14:paraId="376D874F" w14:textId="0F23F1AF" w:rsidR="005650B0" w:rsidRDefault="005650B0">
      <w:pPr>
        <w:pStyle w:val="TOC2"/>
        <w:rPr>
          <w:rFonts w:asciiTheme="minorHAnsi" w:eastAsiaTheme="minorEastAsia" w:hAnsiTheme="minorHAnsi" w:cstheme="minorBidi"/>
          <w:noProof/>
          <w:lang w:val="en-US" w:eastAsia="en-US"/>
        </w:rPr>
      </w:pPr>
      <w:hyperlink w:anchor="_Toc129864022" w:history="1">
        <w:r w:rsidRPr="00E04B18">
          <w:rPr>
            <w:rStyle w:val="Hyperlink"/>
            <w:noProof/>
          </w:rPr>
          <w:t>Custom CSS</w:t>
        </w:r>
        <w:r>
          <w:rPr>
            <w:noProof/>
            <w:webHidden/>
          </w:rPr>
          <w:tab/>
        </w:r>
        <w:r>
          <w:rPr>
            <w:noProof/>
            <w:webHidden/>
          </w:rPr>
          <w:fldChar w:fldCharType="begin"/>
        </w:r>
        <w:r>
          <w:rPr>
            <w:noProof/>
            <w:webHidden/>
          </w:rPr>
          <w:instrText xml:space="preserve"> PAGEREF _Toc129864022 \h </w:instrText>
        </w:r>
        <w:r>
          <w:rPr>
            <w:noProof/>
            <w:webHidden/>
          </w:rPr>
        </w:r>
        <w:r>
          <w:rPr>
            <w:noProof/>
            <w:webHidden/>
          </w:rPr>
          <w:fldChar w:fldCharType="separate"/>
        </w:r>
        <w:r>
          <w:rPr>
            <w:noProof/>
            <w:webHidden/>
          </w:rPr>
          <w:t>18</w:t>
        </w:r>
        <w:r>
          <w:rPr>
            <w:noProof/>
            <w:webHidden/>
          </w:rPr>
          <w:fldChar w:fldCharType="end"/>
        </w:r>
      </w:hyperlink>
    </w:p>
    <w:p w14:paraId="7FECAF06" w14:textId="59E82093" w:rsidR="005650B0" w:rsidRDefault="005650B0">
      <w:pPr>
        <w:pStyle w:val="TOC2"/>
        <w:rPr>
          <w:rFonts w:asciiTheme="minorHAnsi" w:eastAsiaTheme="minorEastAsia" w:hAnsiTheme="minorHAnsi" w:cstheme="minorBidi"/>
          <w:noProof/>
          <w:lang w:val="en-US" w:eastAsia="en-US"/>
        </w:rPr>
      </w:pPr>
      <w:hyperlink w:anchor="_Toc129864023" w:history="1">
        <w:r w:rsidRPr="00E04B18">
          <w:rPr>
            <w:rStyle w:val="Hyperlink"/>
            <w:noProof/>
          </w:rPr>
          <w:t>Themes</w:t>
        </w:r>
        <w:r>
          <w:rPr>
            <w:noProof/>
            <w:webHidden/>
          </w:rPr>
          <w:tab/>
        </w:r>
        <w:r>
          <w:rPr>
            <w:noProof/>
            <w:webHidden/>
          </w:rPr>
          <w:fldChar w:fldCharType="begin"/>
        </w:r>
        <w:r>
          <w:rPr>
            <w:noProof/>
            <w:webHidden/>
          </w:rPr>
          <w:instrText xml:space="preserve"> PAGEREF _Toc129864023 \h </w:instrText>
        </w:r>
        <w:r>
          <w:rPr>
            <w:noProof/>
            <w:webHidden/>
          </w:rPr>
        </w:r>
        <w:r>
          <w:rPr>
            <w:noProof/>
            <w:webHidden/>
          </w:rPr>
          <w:fldChar w:fldCharType="separate"/>
        </w:r>
        <w:r>
          <w:rPr>
            <w:noProof/>
            <w:webHidden/>
          </w:rPr>
          <w:t>19</w:t>
        </w:r>
        <w:r>
          <w:rPr>
            <w:noProof/>
            <w:webHidden/>
          </w:rPr>
          <w:fldChar w:fldCharType="end"/>
        </w:r>
      </w:hyperlink>
    </w:p>
    <w:p w14:paraId="36036467" w14:textId="10741957" w:rsidR="005650B0" w:rsidRDefault="005650B0">
      <w:pPr>
        <w:pStyle w:val="TOC2"/>
        <w:rPr>
          <w:rFonts w:asciiTheme="minorHAnsi" w:eastAsiaTheme="minorEastAsia" w:hAnsiTheme="minorHAnsi" w:cstheme="minorBidi"/>
          <w:noProof/>
          <w:lang w:val="en-US" w:eastAsia="en-US"/>
        </w:rPr>
      </w:pPr>
      <w:hyperlink w:anchor="_Toc129864024" w:history="1">
        <w:r w:rsidRPr="00E04B18">
          <w:rPr>
            <w:rStyle w:val="Hyperlink"/>
            <w:noProof/>
          </w:rPr>
          <w:t>The xaringanthemer Package</w:t>
        </w:r>
        <w:r>
          <w:rPr>
            <w:noProof/>
            <w:webHidden/>
          </w:rPr>
          <w:tab/>
        </w:r>
        <w:r>
          <w:rPr>
            <w:noProof/>
            <w:webHidden/>
          </w:rPr>
          <w:fldChar w:fldCharType="begin"/>
        </w:r>
        <w:r>
          <w:rPr>
            <w:noProof/>
            <w:webHidden/>
          </w:rPr>
          <w:instrText xml:space="preserve"> PAGEREF _Toc129864024 \h </w:instrText>
        </w:r>
        <w:r>
          <w:rPr>
            <w:noProof/>
            <w:webHidden/>
          </w:rPr>
        </w:r>
        <w:r>
          <w:rPr>
            <w:noProof/>
            <w:webHidden/>
          </w:rPr>
          <w:fldChar w:fldCharType="separate"/>
        </w:r>
        <w:r>
          <w:rPr>
            <w:noProof/>
            <w:webHidden/>
          </w:rPr>
          <w:t>21</w:t>
        </w:r>
        <w:r>
          <w:rPr>
            <w:noProof/>
            <w:webHidden/>
          </w:rPr>
          <w:fldChar w:fldCharType="end"/>
        </w:r>
      </w:hyperlink>
    </w:p>
    <w:p w14:paraId="3B2F9A8F" w14:textId="0A82CD1F" w:rsidR="005650B0" w:rsidRDefault="005650B0">
      <w:pPr>
        <w:pStyle w:val="TOC1"/>
        <w:tabs>
          <w:tab w:val="right" w:leader="dot" w:pos="9350"/>
        </w:tabs>
        <w:rPr>
          <w:rFonts w:asciiTheme="minorHAnsi" w:eastAsiaTheme="minorEastAsia" w:hAnsiTheme="minorHAnsi" w:cstheme="minorBidi"/>
          <w:noProof/>
          <w:lang w:val="en-US" w:eastAsia="en-US"/>
        </w:rPr>
      </w:pPr>
      <w:hyperlink w:anchor="_Toc129864025" w:history="1">
        <w:r w:rsidRPr="00E04B18">
          <w:rPr>
            <w:rStyle w:val="Hyperlink"/>
            <w:noProof/>
          </w:rPr>
          <w:t>Conclusion</w:t>
        </w:r>
        <w:r>
          <w:rPr>
            <w:noProof/>
            <w:webHidden/>
          </w:rPr>
          <w:tab/>
        </w:r>
        <w:r>
          <w:rPr>
            <w:noProof/>
            <w:webHidden/>
          </w:rPr>
          <w:fldChar w:fldCharType="begin"/>
        </w:r>
        <w:r>
          <w:rPr>
            <w:noProof/>
            <w:webHidden/>
          </w:rPr>
          <w:instrText xml:space="preserve"> PAGEREF _Toc129864025 \h </w:instrText>
        </w:r>
        <w:r>
          <w:rPr>
            <w:noProof/>
            <w:webHidden/>
          </w:rPr>
        </w:r>
        <w:r>
          <w:rPr>
            <w:noProof/>
            <w:webHidden/>
          </w:rPr>
          <w:fldChar w:fldCharType="separate"/>
        </w:r>
        <w:r>
          <w:rPr>
            <w:noProof/>
            <w:webHidden/>
          </w:rPr>
          <w:t>22</w:t>
        </w:r>
        <w:r>
          <w:rPr>
            <w:noProof/>
            <w:webHidden/>
          </w:rPr>
          <w:fldChar w:fldCharType="end"/>
        </w:r>
      </w:hyperlink>
    </w:p>
    <w:p w14:paraId="43AC5365" w14:textId="45509470" w:rsidR="00C0036E" w:rsidRDefault="00253DFA" w:rsidP="005C687D">
      <w:pPr>
        <w:pStyle w:val="ChapterNumber"/>
      </w:pPr>
      <w:r>
        <w:fldChar w:fldCharType="end"/>
      </w:r>
    </w:p>
    <w:p w14:paraId="5C9F0BC7" w14:textId="32A6719C" w:rsidR="00E0794E" w:rsidRDefault="00E0794E" w:rsidP="00C0036E">
      <w:pPr>
        <w:pStyle w:val="ChapterTitle"/>
      </w:pPr>
      <w:del w:id="2" w:author="Frances" w:date="2023-03-16T09:51:00Z">
        <w:r w:rsidDel="00253DFA">
          <w:delText>Create Beautiful</w:delText>
        </w:r>
      </w:del>
      <w:ins w:id="3" w:author="Frances" w:date="2023-03-16T09:51:00Z">
        <w:r w:rsidR="00253DFA">
          <w:t>Making</w:t>
        </w:r>
      </w:ins>
      <w:r>
        <w:t xml:space="preserve"> </w:t>
      </w:r>
      <w:del w:id="4" w:author="Frances" w:date="2023-03-16T09:52:00Z">
        <w:r w:rsidDel="00253DFA">
          <w:delText xml:space="preserve">Presentations </w:delText>
        </w:r>
      </w:del>
      <w:ins w:id="5" w:author="Frances" w:date="2023-03-16T09:52:00Z">
        <w:r w:rsidR="00253DFA">
          <w:t>Slideshow</w:t>
        </w:r>
      </w:ins>
      <w:ins w:id="6" w:author="Frances" w:date="2023-03-16T11:13:00Z">
        <w:r w:rsidR="00816256">
          <w:t xml:space="preserve"> Presentations</w:t>
        </w:r>
      </w:ins>
      <w:ins w:id="7" w:author="Frances" w:date="2023-03-16T09:52:00Z">
        <w:r w:rsidR="00253DFA">
          <w:t xml:space="preserve"> </w:t>
        </w:r>
      </w:ins>
      <w:r>
        <w:t xml:space="preserve">with </w:t>
      </w:r>
      <w:del w:id="8" w:author="Frances" w:date="2023-03-16T09:51:00Z">
        <w:r w:rsidDel="00253DFA">
          <w:delText>R Markdown</w:delText>
        </w:r>
      </w:del>
      <w:ins w:id="9" w:author="Frances" w:date="2023-03-16T09:51:00Z">
        <w:r w:rsidR="00253DFA">
          <w:t>xaringan</w:t>
        </w:r>
      </w:ins>
    </w:p>
    <w:p w14:paraId="5C93C8CD" w14:textId="53040EC3" w:rsidR="00E0794E" w:rsidDel="00253DFA" w:rsidRDefault="00E0794E" w:rsidP="00C0036E">
      <w:pPr>
        <w:pStyle w:val="ChapterIntro"/>
        <w:rPr>
          <w:del w:id="10" w:author="Frances" w:date="2023-03-16T09:55:00Z"/>
        </w:rPr>
      </w:pPr>
      <w:del w:id="11" w:author="Frances" w:date="2023-03-16T09:53:00Z">
        <w:r w:rsidDel="00253DFA">
          <w:lastRenderedPageBreak/>
          <w:delText xml:space="preserve">Remember how we talked in Chapter 6 about the multi-tool workflow from SPSS to Excel to Word? That leaves out one of the most common tools in many people’s workflow: PowerPoint. </w:delText>
        </w:r>
      </w:del>
      <w:ins w:id="12" w:author="Frances" w:date="2023-03-16T09:53:00Z">
        <w:r w:rsidR="00253DFA">
          <w:t xml:space="preserve">You’re now able to generate reports using a single tool, R Markdown. </w:t>
        </w:r>
      </w:ins>
      <w:ins w:id="13" w:author="Frances" w:date="2023-03-16T09:54:00Z">
        <w:r w:rsidR="00253DFA">
          <w:t>But what if you need to make a slideshow presentation</w:t>
        </w:r>
      </w:ins>
      <w:ins w:id="14" w:author="Frances" w:date="2023-03-16T09:55:00Z">
        <w:r w:rsidR="00253DFA">
          <w:t>, like those you might create in PowerPoint</w:t>
        </w:r>
      </w:ins>
      <w:ins w:id="15" w:author="Frances" w:date="2023-03-16T10:07:00Z">
        <w:r w:rsidR="00D61DF2">
          <w:t>?</w:t>
        </w:r>
      </w:ins>
      <w:ins w:id="16" w:author="Frances" w:date="2023-03-16T09:54:00Z">
        <w:r w:rsidR="00253DFA">
          <w:t xml:space="preserve"> </w:t>
        </w:r>
      </w:ins>
      <w:del w:id="17" w:author="Frances" w:date="2023-03-16T09:54:00Z">
        <w:r w:rsidDel="00253DFA">
          <w:delText>Reporting happens in presentations as often as it does in Word-based reports.</w:delText>
        </w:r>
      </w:del>
    </w:p>
    <w:p w14:paraId="2C8B55D0" w14:textId="271DAC8D" w:rsidR="00E0794E" w:rsidDel="00816256" w:rsidRDefault="00E0794E" w:rsidP="00253DFA">
      <w:pPr>
        <w:pStyle w:val="ChapterIntro"/>
        <w:rPr>
          <w:del w:id="18" w:author="Frances" w:date="2023-03-16T11:13:00Z"/>
        </w:rPr>
        <w:pPrChange w:id="19" w:author="Frances" w:date="2023-03-16T09:55:00Z">
          <w:pPr>
            <w:pStyle w:val="Body"/>
          </w:pPr>
        </w:pPrChange>
      </w:pPr>
      <w:del w:id="20" w:author="Frances" w:date="2023-03-16T09:55:00Z">
        <w:r w:rsidDel="00253DFA">
          <w:delText xml:space="preserve">In Chapter 6,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w:delText>
        </w:r>
      </w:del>
      <w:ins w:id="21" w:author="Frances" w:date="2023-03-16T09:55:00Z">
        <w:r w:rsidR="00253DFA">
          <w:t xml:space="preserve">Luckily, </w:t>
        </w:r>
      </w:ins>
      <w:r>
        <w:t>R has robust presentation-making capabilities.</w:t>
      </w:r>
      <w:ins w:id="22" w:author="Frances" w:date="2023-03-16T11:13:00Z">
        <w:r w:rsidR="00816256">
          <w:t xml:space="preserve"> </w:t>
        </w:r>
      </w:ins>
    </w:p>
    <w:p w14:paraId="0F120700" w14:textId="004B5D96" w:rsidR="00253DFA" w:rsidRDefault="00E0794E" w:rsidP="00816256">
      <w:pPr>
        <w:pStyle w:val="ChapterIntro"/>
        <w:rPr>
          <w:ins w:id="23" w:author="Frances" w:date="2023-03-16T12:34:00Z"/>
        </w:rPr>
      </w:pPr>
      <w:r>
        <w:t xml:space="preserve">In this chapter, </w:t>
      </w:r>
      <w:ins w:id="24" w:author="Frances" w:date="2023-03-16T09:55:00Z">
        <w:r w:rsidR="00253DFA">
          <w:t>you</w:t>
        </w:r>
      </w:ins>
      <w:del w:id="25" w:author="Frances" w:date="2023-03-16T09:55:00Z">
        <w:r w:rsidDel="00253DFA">
          <w:delText>we</w:delText>
        </w:r>
      </w:del>
      <w:r>
        <w:t xml:space="preserve">’ll learn how to make presentations in R using </w:t>
      </w:r>
      <w:del w:id="26" w:author="Frances" w:date="2023-03-16T11:13:00Z">
        <w:r w:rsidDel="00816256">
          <w:delText xml:space="preserve">the </w:delText>
        </w:r>
      </w:del>
      <w:proofErr w:type="spellStart"/>
      <w:r w:rsidRPr="00AC0342">
        <w:rPr>
          <w:rStyle w:val="Literal"/>
        </w:rPr>
        <w:t>xaringan</w:t>
      </w:r>
      <w:proofErr w:type="spellEnd"/>
      <w:del w:id="27" w:author="Frances" w:date="2023-03-16T11:13:00Z">
        <w:r w:rsidDel="00816256">
          <w:delText xml:space="preserve"> package</w:delText>
        </w:r>
      </w:del>
      <w:r>
        <w:t>. This package, which uses R Markdown</w:t>
      </w:r>
      <w:del w:id="28" w:author="Frances" w:date="2023-03-16T09:55:00Z">
        <w:r w:rsidDel="00253DFA">
          <w:delText xml:space="preserve"> to make presentations</w:delText>
        </w:r>
      </w:del>
      <w:r>
        <w:t xml:space="preserve">, </w:t>
      </w:r>
      <w:ins w:id="29" w:author="Frances" w:date="2023-03-16T12:48:00Z">
        <w:r w:rsidR="00EF3EC3">
          <w:t xml:space="preserve">is </w:t>
        </w:r>
      </w:ins>
      <w:del w:id="30" w:author="Frances" w:date="2023-03-16T12:36:00Z">
        <w:r w:rsidDel="00187BCF">
          <w:delText xml:space="preserve">is </w:delText>
        </w:r>
      </w:del>
      <w:del w:id="31" w:author="Frances" w:date="2023-03-16T09:56:00Z">
        <w:r w:rsidDel="00253DFA">
          <w:delText xml:space="preserve">one of several you can use to make slides, but it is </w:delText>
        </w:r>
      </w:del>
      <w:r>
        <w:t>the most widely used</w:t>
      </w:r>
      <w:ins w:id="32" w:author="Frances" w:date="2023-03-16T09:56:00Z">
        <w:r w:rsidR="00253DFA">
          <w:t xml:space="preserve"> </w:t>
        </w:r>
      </w:ins>
      <w:ins w:id="33" w:author="Frances" w:date="2023-03-16T11:13:00Z">
        <w:r w:rsidR="00816256">
          <w:t>tool</w:t>
        </w:r>
      </w:ins>
      <w:ins w:id="34" w:author="Frances" w:date="2023-03-16T09:56:00Z">
        <w:r w:rsidR="00253DFA">
          <w:t xml:space="preserve"> for creating slideshow presentations in R</w:t>
        </w:r>
      </w:ins>
      <w:r>
        <w:t xml:space="preserve">. </w:t>
      </w:r>
    </w:p>
    <w:p w14:paraId="2B1C482C" w14:textId="0C7F6A2D" w:rsidR="00187BCF" w:rsidRDefault="00187BCF" w:rsidP="00187BCF">
      <w:pPr>
        <w:pStyle w:val="Body"/>
        <w:rPr>
          <w:ins w:id="35" w:author="Frances" w:date="2023-03-16T09:56:00Z"/>
        </w:rPr>
      </w:pPr>
      <w:commentRangeStart w:id="36"/>
      <w:ins w:id="37" w:author="Frances" w:date="2023-03-16T12:34:00Z">
        <w:r>
          <w:t xml:space="preserve">We’ll use </w:t>
        </w:r>
        <w:proofErr w:type="spellStart"/>
        <w:r w:rsidRPr="00187BCF">
          <w:rPr>
            <w:rStyle w:val="Literal"/>
            <w:rPrChange w:id="38" w:author="Frances" w:date="2023-03-16T12:35:00Z">
              <w:rPr/>
            </w:rPrChange>
          </w:rPr>
          <w:t>xerigan</w:t>
        </w:r>
        <w:proofErr w:type="spellEnd"/>
        <w:r>
          <w:t xml:space="preserve"> to turn the penguin </w:t>
        </w:r>
      </w:ins>
      <w:ins w:id="39" w:author="Frances" w:date="2023-03-16T12:35:00Z">
        <w:r>
          <w:t xml:space="preserve">report from </w:t>
        </w:r>
      </w:ins>
      <w:proofErr w:type="spellStart"/>
      <w:ins w:id="40" w:author="Frances" w:date="2023-03-16T12:36:00Z">
        <w:r w:rsidRPr="00187BCF">
          <w:rPr>
            <w:rStyle w:val="Xref"/>
            <w:rPrChange w:id="41" w:author="Frances" w:date="2023-03-16T12:36:00Z">
              <w:rPr/>
            </w:rPrChange>
          </w:rPr>
          <w:t>Chapter</w:t>
        </w:r>
        <w:proofErr w:type="spellEnd"/>
        <w:r w:rsidRPr="00187BCF">
          <w:rPr>
            <w:rStyle w:val="Xref"/>
            <w:rPrChange w:id="42" w:author="Frances" w:date="2023-03-16T12:36:00Z">
              <w:rPr/>
            </w:rPrChange>
          </w:rPr>
          <w:t xml:space="preserve"> 6</w:t>
        </w:r>
        <w:r>
          <w:t xml:space="preserve"> </w:t>
        </w:r>
      </w:ins>
      <w:ins w:id="43" w:author="Frances" w:date="2023-03-16T12:35:00Z">
        <w:r>
          <w:t xml:space="preserve">into a slideshow. You’ll learn how to create new slides, </w:t>
        </w:r>
      </w:ins>
      <w:ins w:id="44" w:author="Frances" w:date="2023-03-16T12:36:00Z">
        <w:r>
          <w:t>selectively reveal content</w:t>
        </w:r>
      </w:ins>
      <w:ins w:id="45" w:author="Frances" w:date="2023-03-16T12:35:00Z">
        <w:r>
          <w:t xml:space="preserve">, </w:t>
        </w:r>
      </w:ins>
      <w:ins w:id="46" w:author="Frances" w:date="2023-03-16T12:36:00Z">
        <w:r>
          <w:t>adjust the alignment</w:t>
        </w:r>
      </w:ins>
      <w:ins w:id="47" w:author="Frances" w:date="2023-03-16T12:37:00Z">
        <w:r>
          <w:t xml:space="preserve"> of text and images</w:t>
        </w:r>
      </w:ins>
      <w:ins w:id="48" w:author="Frances" w:date="2023-03-16T12:35:00Z">
        <w:r>
          <w:t>, and style</w:t>
        </w:r>
      </w:ins>
      <w:ins w:id="49" w:author="Frances" w:date="2023-03-16T12:37:00Z">
        <w:r>
          <w:t xml:space="preserve"> your presentation</w:t>
        </w:r>
      </w:ins>
      <w:ins w:id="50" w:author="Frances" w:date="2023-03-16T12:48:00Z">
        <w:r w:rsidR="00EF3EC3">
          <w:t xml:space="preserve"> with CSS</w:t>
        </w:r>
      </w:ins>
      <w:ins w:id="51" w:author="Frances" w:date="2023-03-16T12:35:00Z">
        <w:r>
          <w:t>.</w:t>
        </w:r>
      </w:ins>
      <w:commentRangeEnd w:id="36"/>
      <w:ins w:id="52" w:author="Frances" w:date="2023-03-16T12:37:00Z">
        <w:r>
          <w:rPr>
            <w:rStyle w:val="CommentReference"/>
            <w:rFonts w:ascii="Times New Roman" w:hAnsi="Times New Roman" w:cs="Times New Roman"/>
            <w:color w:val="auto"/>
            <w:lang w:val="en-CA"/>
          </w:rPr>
          <w:commentReference w:id="36"/>
        </w:r>
      </w:ins>
    </w:p>
    <w:p w14:paraId="512E43C4" w14:textId="726A5181" w:rsidR="00253DFA" w:rsidRDefault="009B3E60" w:rsidP="009B3E60">
      <w:pPr>
        <w:pStyle w:val="HeadA"/>
        <w:rPr>
          <w:ins w:id="53" w:author="Frances" w:date="2023-03-16T10:25:00Z"/>
        </w:rPr>
      </w:pPr>
      <w:bookmarkStart w:id="54" w:name="_Toc129864014"/>
      <w:commentRangeStart w:id="55"/>
      <w:ins w:id="56" w:author="Frances" w:date="2023-03-16T10:25:00Z">
        <w:r>
          <w:t xml:space="preserve">Why Use </w:t>
        </w:r>
        <w:proofErr w:type="spellStart"/>
        <w:r>
          <w:t>xeringan</w:t>
        </w:r>
        <w:proofErr w:type="spellEnd"/>
        <w:r>
          <w:t>?</w:t>
        </w:r>
      </w:ins>
      <w:commentRangeEnd w:id="55"/>
      <w:ins w:id="57" w:author="Frances" w:date="2023-03-16T12:58:00Z">
        <w:r w:rsidR="005C687D">
          <w:rPr>
            <w:rStyle w:val="CommentReference"/>
            <w:rFonts w:ascii="Times New Roman" w:hAnsi="Times New Roman" w:cs="Times New Roman"/>
            <w:b w:val="0"/>
            <w:bCs w:val="0"/>
            <w:color w:val="auto"/>
            <w:lang w:val="en-CA"/>
          </w:rPr>
          <w:commentReference w:id="55"/>
        </w:r>
      </w:ins>
      <w:bookmarkEnd w:id="54"/>
    </w:p>
    <w:p w14:paraId="0603F864" w14:textId="7AEFA4DA" w:rsidR="009B3E60" w:rsidRDefault="00C0784C" w:rsidP="009B3E60">
      <w:pPr>
        <w:pStyle w:val="Body"/>
        <w:rPr>
          <w:ins w:id="58" w:author="Frances" w:date="2023-03-16T10:25:00Z"/>
        </w:rPr>
      </w:pPr>
      <w:ins w:id="59" w:author="Frances" w:date="2023-03-16T12:45:00Z">
        <w:r>
          <w:t>In R Studio, y</w:t>
        </w:r>
      </w:ins>
      <w:ins w:id="60" w:author="Frances" w:date="2023-03-16T12:38:00Z">
        <w:r w:rsidR="00187BCF">
          <w:t>ou might have noticed that</w:t>
        </w:r>
      </w:ins>
      <w:ins w:id="61" w:author="Frances" w:date="2023-03-16T10:25:00Z">
        <w:r w:rsidR="009B3E60">
          <w:t xml:space="preserve"> the Presentation </w:t>
        </w:r>
      </w:ins>
      <w:ins w:id="62" w:author="Frances" w:date="2023-03-16T12:38:00Z">
        <w:r w:rsidR="00187BCF">
          <w:t>option you see when creating a new R Markdown document provides</w:t>
        </w:r>
      </w:ins>
      <w:ins w:id="63" w:author="Frances" w:date="2023-03-16T10:25:00Z">
        <w:r w:rsidR="009B3E60">
          <w:t xml:space="preserve"> several options for making slides, such as knitting an R Markdown document to PowerPoint. </w:t>
        </w:r>
      </w:ins>
      <w:ins w:id="64" w:author="Frances" w:date="2023-03-16T12:39:00Z">
        <w:r>
          <w:t xml:space="preserve">However, using the </w:t>
        </w:r>
        <w:proofErr w:type="spellStart"/>
        <w:r w:rsidRPr="00C0784C">
          <w:rPr>
            <w:rStyle w:val="Literal"/>
            <w:rPrChange w:id="65" w:author="Frances" w:date="2023-03-16T12:39:00Z">
              <w:rPr/>
            </w:rPrChange>
          </w:rPr>
          <w:t>xarigan</w:t>
        </w:r>
        <w:proofErr w:type="spellEnd"/>
        <w:r w:rsidRPr="00C0784C">
          <w:t xml:space="preserve"> </w:t>
        </w:r>
        <w:r>
          <w:t>package provides advantages over these options.</w:t>
        </w:r>
      </w:ins>
    </w:p>
    <w:p w14:paraId="02577C93" w14:textId="2EBF3D29" w:rsidR="00151366" w:rsidDel="00C0784C" w:rsidRDefault="00C0784C" w:rsidP="00151366">
      <w:pPr>
        <w:pStyle w:val="Body"/>
        <w:rPr>
          <w:del w:id="66" w:author="Frances" w:date="2023-03-16T12:39:00Z"/>
          <w:moveTo w:id="67" w:author="Frances" w:date="2023-03-16T11:46:00Z"/>
        </w:rPr>
      </w:pPr>
      <w:moveToRangeStart w:id="68" w:author="Frances" w:date="2023-03-16T12:42:00Z" w:name="move129862963"/>
      <w:moveTo w:id="69" w:author="Frances" w:date="2023-03-16T12:42:00Z">
        <w:r>
          <w:t xml:space="preserve">Silvia </w:t>
        </w:r>
        <w:proofErr w:type="spellStart"/>
        <w:r>
          <w:t>Canelón</w:t>
        </w:r>
        <w:proofErr w:type="spellEnd"/>
        <w:r>
          <w:t>, a data analyst in the Urban Health Lab at the University of Pennsylvania</w:t>
        </w:r>
      </w:moveTo>
      <w:ins w:id="70" w:author="Frances" w:date="2023-03-16T12:42:00Z">
        <w:r>
          <w:t xml:space="preserve">, </w:t>
        </w:r>
      </w:ins>
      <w:moveTo w:id="71" w:author="Frances" w:date="2023-03-16T12:42:00Z">
        <w:del w:id="72" w:author="Frances" w:date="2023-03-16T12:42:00Z">
          <w:r w:rsidDel="00C0784C">
            <w:delText xml:space="preserve">. Canelón </w:delText>
          </w:r>
        </w:del>
        <w:r>
          <w:t xml:space="preserve">has </w:t>
        </w:r>
        <w:del w:id="73" w:author="Frances" w:date="2023-03-16T12:42:00Z">
          <w:r w:rsidDel="00C0784C">
            <w:delText xml:space="preserve">done extensive teaching on </w:delText>
          </w:r>
        </w:del>
      </w:moveTo>
      <w:ins w:id="74" w:author="Frances" w:date="2023-03-16T12:42:00Z">
        <w:r>
          <w:t xml:space="preserve">taught </w:t>
        </w:r>
      </w:ins>
      <w:moveTo w:id="75" w:author="Frances" w:date="2023-03-16T12:42:00Z">
        <w:r>
          <w:t xml:space="preserve">the </w:t>
        </w:r>
        <w:proofErr w:type="spellStart"/>
        <w:r w:rsidRPr="00AC0342">
          <w:rPr>
            <w:rStyle w:val="Literal"/>
          </w:rPr>
          <w:t>xaringan</w:t>
        </w:r>
        <w:proofErr w:type="spellEnd"/>
        <w:r>
          <w:t xml:space="preserve"> package </w:t>
        </w:r>
      </w:moveTo>
      <w:ins w:id="76" w:author="Frances" w:date="2023-03-16T12:42:00Z">
        <w:r>
          <w:t>extensively</w:t>
        </w:r>
      </w:ins>
      <w:ins w:id="77" w:author="Frances" w:date="2023-03-16T12:43:00Z">
        <w:r>
          <w:t>.</w:t>
        </w:r>
      </w:ins>
      <w:ins w:id="78" w:author="Frances" w:date="2023-03-16T12:42:00Z">
        <w:r>
          <w:t xml:space="preserve"> </w:t>
        </w:r>
      </w:ins>
      <w:moveTo w:id="79" w:author="Frances" w:date="2023-03-16T12:42:00Z">
        <w:del w:id="80" w:author="Frances" w:date="2023-03-16T12:43:00Z">
          <w:r w:rsidDel="00C0784C">
            <w:delText>and has thought deeply about</w:delText>
          </w:r>
        </w:del>
      </w:moveTo>
      <w:ins w:id="81" w:author="Frances" w:date="2023-03-16T12:43:00Z">
        <w:r>
          <w:t>She argues that the package</w:t>
        </w:r>
      </w:ins>
      <w:ins w:id="82" w:author="Frances" w:date="2023-03-16T12:45:00Z">
        <w:r>
          <w:t>’s</w:t>
        </w:r>
      </w:ins>
      <w:ins w:id="83" w:author="Frances" w:date="2023-03-16T12:43:00Z">
        <w:r>
          <w:t xml:space="preserve"> </w:t>
        </w:r>
      </w:ins>
      <w:moveTo w:id="84" w:author="Frances" w:date="2023-03-16T12:42:00Z">
        <w:del w:id="85" w:author="Frances" w:date="2023-03-16T12:43:00Z">
          <w:r w:rsidDel="00C0784C">
            <w:delText xml:space="preserve"> its</w:delText>
          </w:r>
        </w:del>
        <w:del w:id="86" w:author="Frances" w:date="2023-03-16T12:45:00Z">
          <w:r w:rsidDel="00C0784C">
            <w:delText xml:space="preserve"> </w:delText>
          </w:r>
        </w:del>
        <w:r>
          <w:t>benefits</w:t>
        </w:r>
      </w:moveTo>
      <w:ins w:id="87" w:author="Frances" w:date="2023-03-16T12:43:00Z">
        <w:r>
          <w:t xml:space="preserve"> </w:t>
        </w:r>
      </w:ins>
      <w:moveTo w:id="88" w:author="Frances" w:date="2023-03-16T12:42:00Z">
        <w:del w:id="89" w:author="Frances" w:date="2023-03-16T12:43:00Z">
          <w:r w:rsidDel="00C0784C">
            <w:delText>. As you’ll hear in this chapter, these benefits include but also</w:delText>
          </w:r>
        </w:del>
        <w:del w:id="90" w:author="Frances" w:date="2023-03-16T12:46:00Z">
          <w:r w:rsidDel="00C0784C">
            <w:delText xml:space="preserve"> </w:delText>
          </w:r>
        </w:del>
        <w:r>
          <w:t>go well beyond making good-looking slides</w:t>
        </w:r>
      </w:moveTo>
      <w:moveToRangeEnd w:id="68"/>
      <w:ins w:id="91" w:author="Frances" w:date="2023-03-16T12:43:00Z">
        <w:r>
          <w:t xml:space="preserve">. For instance, </w:t>
        </w:r>
      </w:ins>
      <w:moveToRangeStart w:id="92" w:author="Frances" w:date="2023-03-16T11:46:00Z" w:name="move129859579"/>
      <w:moveTo w:id="93" w:author="Frances" w:date="2023-03-16T11:46:00Z">
        <w:del w:id="94" w:author="Frances" w:date="2023-03-16T12:39:00Z">
          <w:r w:rsidR="00151366" w:rsidDel="00C0784C">
            <w:delTex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 </w:delText>
          </w:r>
          <w:r w:rsidR="00151366" w:rsidRPr="00AC0342" w:rsidDel="00C0784C">
            <w:rPr>
              <w:rStyle w:val="Literal"/>
            </w:rPr>
            <w:delText>xaringan</w:delText>
          </w:r>
          <w:r w:rsidR="00151366" w:rsidDel="00C0784C">
            <w:delText xml:space="preserve"> slides.</w:delText>
          </w:r>
        </w:del>
      </w:moveTo>
    </w:p>
    <w:p w14:paraId="7152B51E" w14:textId="4DD3CF5E" w:rsidR="00151366" w:rsidRDefault="00C0784C" w:rsidP="00151366">
      <w:pPr>
        <w:pStyle w:val="Body"/>
        <w:rPr>
          <w:moveTo w:id="95" w:author="Frances" w:date="2023-03-16T11:46:00Z"/>
        </w:rPr>
      </w:pPr>
      <w:ins w:id="96" w:author="Frances" w:date="2023-03-16T12:43:00Z">
        <w:r>
          <w:t>b</w:t>
        </w:r>
      </w:ins>
      <w:moveTo w:id="97" w:author="Frances" w:date="2023-03-16T11:46:00Z">
        <w:del w:id="98" w:author="Frances" w:date="2023-03-16T12:40:00Z">
          <w:r w:rsidR="00151366" w:rsidDel="00C0784C">
            <w:delText>Second, b</w:delText>
          </w:r>
        </w:del>
        <w:r w:rsidR="00151366">
          <w:t xml:space="preserve">ecause </w:t>
        </w:r>
        <w:proofErr w:type="spellStart"/>
        <w:r w:rsidR="00151366" w:rsidRPr="00AC0342">
          <w:rPr>
            <w:rStyle w:val="Literal"/>
          </w:rPr>
          <w:t>xaringan</w:t>
        </w:r>
        <w:proofErr w:type="spellEnd"/>
        <w:r w:rsidR="00151366">
          <w:t xml:space="preserve"> creates slides as HTML documents, you can post them online</w:t>
        </w:r>
      </w:moveTo>
      <w:ins w:id="99" w:author="Frances" w:date="2023-03-16T12:40:00Z">
        <w:r>
          <w:t xml:space="preserve"> without needing </w:t>
        </w:r>
      </w:ins>
      <w:moveTo w:id="100" w:author="Frances" w:date="2023-03-16T11:46:00Z">
        <w:del w:id="101" w:author="Frances" w:date="2023-03-16T12:40:00Z">
          <w:r w:rsidR="00151366" w:rsidDel="00C0784C">
            <w:delText xml:space="preserve"> (we’ll discuss ways to do this in Chapter ??). No need </w:delText>
          </w:r>
        </w:del>
        <w:r w:rsidR="00151366">
          <w:t>to email</w:t>
        </w:r>
      </w:moveTo>
      <w:ins w:id="102" w:author="Frances" w:date="2023-03-16T12:40:00Z">
        <w:r>
          <w:t xml:space="preserve"> them</w:t>
        </w:r>
      </w:ins>
      <w:moveTo w:id="103" w:author="Frances" w:date="2023-03-16T11:46:00Z">
        <w:r w:rsidR="00151366">
          <w:t xml:space="preserve"> or print </w:t>
        </w:r>
      </w:moveTo>
      <w:ins w:id="104" w:author="Frances" w:date="2023-03-16T12:40:00Z">
        <w:r>
          <w:t xml:space="preserve">them </w:t>
        </w:r>
      </w:ins>
      <w:moveTo w:id="105" w:author="Frances" w:date="2023-03-16T11:46:00Z">
        <w:r w:rsidR="00151366">
          <w:t xml:space="preserve">out </w:t>
        </w:r>
        <w:del w:id="106" w:author="Frances" w:date="2023-03-16T12:40:00Z">
          <w:r w:rsidR="00151366" w:rsidDel="00C0784C">
            <w:delText xml:space="preserve">your slides </w:delText>
          </w:r>
        </w:del>
        <w:r w:rsidR="00151366">
          <w:t xml:space="preserve">for </w:t>
        </w:r>
        <w:del w:id="107" w:author="Frances" w:date="2023-03-16T12:44:00Z">
          <w:r w:rsidR="00151366" w:rsidDel="00C0784C">
            <w:delText xml:space="preserve">your </w:delText>
          </w:r>
        </w:del>
        <w:r w:rsidR="00151366">
          <w:t xml:space="preserve">viewers. </w:t>
        </w:r>
      </w:moveTo>
      <w:ins w:id="108" w:author="Frances" w:date="2023-03-16T12:41:00Z">
        <w:r>
          <w:t>Instead, you can send someone the presentation by j</w:t>
        </w:r>
      </w:ins>
      <w:moveTo w:id="109" w:author="Frances" w:date="2023-03-16T11:46:00Z">
        <w:del w:id="110" w:author="Frances" w:date="2023-03-16T12:41:00Z">
          <w:r w:rsidR="00151366" w:rsidDel="00C0784C">
            <w:delText>J</w:delText>
          </w:r>
        </w:del>
        <w:r w:rsidR="00151366">
          <w:t xml:space="preserve">ust </w:t>
        </w:r>
        <w:r w:rsidR="00151366">
          <w:lastRenderedPageBreak/>
          <w:t>shar</w:t>
        </w:r>
      </w:moveTo>
      <w:ins w:id="111" w:author="Frances" w:date="2023-03-16T12:41:00Z">
        <w:r>
          <w:t>ing a</w:t>
        </w:r>
      </w:ins>
      <w:moveTo w:id="112" w:author="Frances" w:date="2023-03-16T11:46:00Z">
        <w:del w:id="113" w:author="Frances" w:date="2023-03-16T12:41:00Z">
          <w:r w:rsidR="00151366" w:rsidDel="00C0784C">
            <w:delText>e the</w:delText>
          </w:r>
        </w:del>
        <w:r w:rsidR="00151366">
          <w:t xml:space="preserve"> link</w:t>
        </w:r>
        <w:del w:id="114" w:author="Frances" w:date="2023-03-16T12:41:00Z">
          <w:r w:rsidR="00151366" w:rsidDel="00C0784C">
            <w:delText xml:space="preserve"> to your slides and you’re done</w:delText>
          </w:r>
        </w:del>
        <w:r w:rsidR="00151366">
          <w:t>.</w:t>
        </w:r>
      </w:moveTo>
      <w:ins w:id="115" w:author="Frances" w:date="2023-03-16T12:40:00Z">
        <w:r w:rsidRPr="00C0784C">
          <w:t xml:space="preserve"> </w:t>
        </w:r>
      </w:ins>
      <w:ins w:id="116" w:author="Frances" w:date="2023-03-16T12:41:00Z">
        <w:r>
          <w:t>W</w:t>
        </w:r>
      </w:ins>
      <w:ins w:id="117" w:author="Frances" w:date="2023-03-16T12:40:00Z">
        <w:r>
          <w:t xml:space="preserve">e’ll discuss ways to </w:t>
        </w:r>
      </w:ins>
      <w:ins w:id="118" w:author="Frances" w:date="2023-03-16T12:41:00Z">
        <w:r>
          <w:t>publish your presentations online</w:t>
        </w:r>
      </w:ins>
      <w:ins w:id="119" w:author="Frances" w:date="2023-03-16T12:40:00Z">
        <w:r>
          <w:t xml:space="preserve"> in </w:t>
        </w:r>
        <w:proofErr w:type="spellStart"/>
        <w:r w:rsidRPr="00C0784C">
          <w:rPr>
            <w:rStyle w:val="Xref"/>
            <w:rPrChange w:id="120" w:author="Frances" w:date="2023-03-16T12:41:00Z">
              <w:rPr/>
            </w:rPrChange>
          </w:rPr>
          <w:t>Chapter</w:t>
        </w:r>
        <w:proofErr w:type="spellEnd"/>
        <w:r w:rsidRPr="00C0784C">
          <w:rPr>
            <w:rStyle w:val="Xref"/>
            <w:rPrChange w:id="121" w:author="Frances" w:date="2023-03-16T12:41:00Z">
              <w:rPr/>
            </w:rPrChange>
          </w:rPr>
          <w:t xml:space="preserve"> </w:t>
        </w:r>
      </w:ins>
      <w:ins w:id="122" w:author="Frances" w:date="2023-03-16T12:41:00Z">
        <w:r w:rsidRPr="00C0784C">
          <w:rPr>
            <w:rStyle w:val="Xref"/>
            <w:rPrChange w:id="123" w:author="Frances" w:date="2023-03-16T12:41:00Z">
              <w:rPr/>
            </w:rPrChange>
          </w:rPr>
          <w:t>XX</w:t>
        </w:r>
      </w:ins>
      <w:ins w:id="124" w:author="Frances" w:date="2023-03-16T12:40:00Z">
        <w:r>
          <w:t>.</w:t>
        </w:r>
      </w:ins>
    </w:p>
    <w:p w14:paraId="0CFB3611" w14:textId="10BB57C0" w:rsidR="00151366" w:rsidRDefault="00151366" w:rsidP="00151366">
      <w:pPr>
        <w:pStyle w:val="Body"/>
        <w:rPr>
          <w:moveTo w:id="125" w:author="Frances" w:date="2023-03-16T11:46:00Z"/>
        </w:rPr>
      </w:pPr>
      <w:moveTo w:id="126" w:author="Frances" w:date="2023-03-16T11:46:00Z">
        <w:del w:id="127" w:author="Frances" w:date="2023-03-16T12:44:00Z">
          <w:r w:rsidDel="00C0784C">
            <w:delText>The third</w:delText>
          </w:r>
        </w:del>
      </w:moveTo>
      <w:ins w:id="128" w:author="Frances" w:date="2023-03-16T12:44:00Z">
        <w:r w:rsidR="00C0784C">
          <w:t>A second</w:t>
        </w:r>
      </w:ins>
      <w:moveTo w:id="129" w:author="Frances" w:date="2023-03-16T11:46:00Z">
        <w:r>
          <w:t xml:space="preserve"> benefit of using </w:t>
        </w:r>
        <w:proofErr w:type="spellStart"/>
        <w:r w:rsidRPr="00AC0342">
          <w:rPr>
            <w:rStyle w:val="Literal"/>
          </w:rPr>
          <w:t>xaringan</w:t>
        </w:r>
        <w:proofErr w:type="spellEnd"/>
        <w:r>
          <w:t xml:space="preserve"> is accessibility. </w:t>
        </w:r>
      </w:moveTo>
      <w:ins w:id="130" w:author="Frances" w:date="2023-03-16T12:46:00Z">
        <w:r w:rsidR="00C0784C">
          <w:t xml:space="preserve">HTML documents are easy to manipulate, giving viewers </w:t>
        </w:r>
      </w:ins>
      <w:moveTo w:id="131" w:author="Frances" w:date="2023-03-16T11:46:00Z">
        <w:del w:id="132" w:author="Frances" w:date="2023-03-16T12:46:00Z">
          <w:r w:rsidDel="00C0784C">
            <w:delText xml:space="preserve">As Canelón put it to me, “when [people] have the HTML version of the slides, they have some </w:delText>
          </w:r>
        </w:del>
        <w:r>
          <w:t xml:space="preserve">control over </w:t>
        </w:r>
        <w:del w:id="133" w:author="Frances" w:date="2023-03-16T12:46:00Z">
          <w:r w:rsidDel="00C0784C">
            <w:delText>what it looks like</w:delText>
          </w:r>
        </w:del>
      </w:moveTo>
      <w:ins w:id="134" w:author="Frances" w:date="2023-03-16T12:46:00Z">
        <w:r w:rsidR="00C0784C">
          <w:t>their appearance</w:t>
        </w:r>
      </w:ins>
      <w:moveTo w:id="135" w:author="Frances" w:date="2023-03-16T11:46:00Z">
        <w:r>
          <w:t>.</w:t>
        </w:r>
        <w:del w:id="136" w:author="Frances" w:date="2023-03-16T12:46:00Z">
          <w:r w:rsidDel="00C0784C">
            <w:delText>”</w:delText>
          </w:r>
        </w:del>
        <w:r>
          <w:t xml:space="preserve"> </w:t>
        </w:r>
      </w:moveTo>
      <w:ins w:id="137" w:author="Frances" w:date="2023-03-16T12:44:00Z">
        <w:r w:rsidR="00C0784C">
          <w:t xml:space="preserve">For example, </w:t>
        </w:r>
      </w:ins>
      <w:ins w:id="138" w:author="Frances" w:date="2023-03-16T12:46:00Z">
        <w:r w:rsidR="00C0784C">
          <w:t>p</w:t>
        </w:r>
      </w:ins>
      <w:moveTo w:id="139" w:author="Frances" w:date="2023-03-16T11:46:00Z">
        <w:del w:id="140" w:author="Frances" w:date="2023-03-16T12:46:00Z">
          <w:r w:rsidDel="00C0784C">
            <w:delText>P</w:delText>
          </w:r>
        </w:del>
        <w:r>
          <w:t xml:space="preserve">eople with limited vision </w:t>
        </w:r>
        <w:del w:id="141" w:author="Frances" w:date="2023-03-16T12:46:00Z">
          <w:r w:rsidDel="00C0784C">
            <w:delText>are able to</w:delText>
          </w:r>
        </w:del>
      </w:moveTo>
      <w:ins w:id="142" w:author="Frances" w:date="2023-03-16T12:46:00Z">
        <w:r w:rsidR="00C0784C">
          <w:t>can</w:t>
        </w:r>
      </w:ins>
      <w:moveTo w:id="143" w:author="Frances" w:date="2023-03-16T11:46:00Z">
        <w:r>
          <w:t xml:space="preserve"> access HTML documents in ways that </w:t>
        </w:r>
        <w:del w:id="144" w:author="Frances" w:date="2023-03-16T12:46:00Z">
          <w:r w:rsidDel="00C0784C">
            <w:delText>are accessible to them</w:delText>
          </w:r>
        </w:del>
      </w:moveTo>
      <w:ins w:id="145" w:author="Frances" w:date="2023-03-16T12:46:00Z">
        <w:r w:rsidR="00C0784C">
          <w:t>allow</w:t>
        </w:r>
      </w:ins>
      <w:ins w:id="146" w:author="Frances" w:date="2023-03-16T12:47:00Z">
        <w:r w:rsidR="00C0784C">
          <w:t xml:space="preserve"> them to view the content, such as by</w:t>
        </w:r>
      </w:ins>
      <w:moveTo w:id="147" w:author="Frances" w:date="2023-03-16T11:46:00Z">
        <w:del w:id="148" w:author="Frances" w:date="2023-03-16T12:47:00Z">
          <w:r w:rsidDel="00C0784C">
            <w:delText>. They can also</w:delText>
          </w:r>
        </w:del>
        <w:r>
          <w:t xml:space="preserve"> increas</w:t>
        </w:r>
      </w:moveTo>
      <w:ins w:id="149" w:author="Frances" w:date="2023-03-16T12:47:00Z">
        <w:r w:rsidR="00C0784C">
          <w:t>ing</w:t>
        </w:r>
      </w:ins>
      <w:moveTo w:id="150" w:author="Frances" w:date="2023-03-16T11:46:00Z">
        <w:del w:id="151" w:author="Frances" w:date="2023-03-16T12:47:00Z">
          <w:r w:rsidDel="00C0784C">
            <w:delText>e</w:delText>
          </w:r>
        </w:del>
        <w:r>
          <w:t xml:space="preserve"> the text size or us</w:t>
        </w:r>
      </w:moveTo>
      <w:ins w:id="152" w:author="Frances" w:date="2023-03-16T12:47:00Z">
        <w:r w:rsidR="00C0784C">
          <w:t>ing</w:t>
        </w:r>
      </w:ins>
      <w:moveTo w:id="153" w:author="Frances" w:date="2023-03-16T11:46:00Z">
        <w:del w:id="154" w:author="Frances" w:date="2023-03-16T12:47:00Z">
          <w:r w:rsidDel="00C0784C">
            <w:delText>e</w:delText>
          </w:r>
        </w:del>
        <w:r>
          <w:t xml:space="preserve"> screen readers. Making presentations with </w:t>
        </w:r>
        <w:proofErr w:type="spellStart"/>
        <w:r w:rsidRPr="00AC0342">
          <w:rPr>
            <w:rStyle w:val="Literal"/>
          </w:rPr>
          <w:t>xaringan</w:t>
        </w:r>
        <w:proofErr w:type="spellEnd"/>
        <w:r>
          <w:t xml:space="preserve"> </w:t>
        </w:r>
        <w:del w:id="155" w:author="Frances" w:date="2023-03-16T12:47:00Z">
          <w:r w:rsidDel="00C0784C">
            <w:delText>isn’t just a cool trick. It also means</w:delText>
          </w:r>
        </w:del>
      </w:moveTo>
      <w:ins w:id="156" w:author="Frances" w:date="2023-03-16T12:47:00Z">
        <w:r w:rsidR="00C0784C">
          <w:t>lets</w:t>
        </w:r>
      </w:ins>
      <w:moveTo w:id="157" w:author="Frances" w:date="2023-03-16T11:46:00Z">
        <w:r>
          <w:t xml:space="preserve"> more people </w:t>
        </w:r>
        <w:del w:id="158" w:author="Frances" w:date="2023-03-16T12:47:00Z">
          <w:r w:rsidDel="00C0784C">
            <w:delText xml:space="preserve">can </w:delText>
          </w:r>
        </w:del>
        <w:r>
          <w:t>engage with your slides.</w:t>
        </w:r>
      </w:moveTo>
    </w:p>
    <w:moveToRangeEnd w:id="92"/>
    <w:p w14:paraId="7867D145" w14:textId="71690A1C" w:rsidR="00E0794E" w:rsidDel="00C0784C" w:rsidRDefault="00E0794E" w:rsidP="00C0036E">
      <w:pPr>
        <w:pStyle w:val="Body"/>
        <w:rPr>
          <w:del w:id="159" w:author="Frances" w:date="2023-03-16T12:44:00Z"/>
        </w:rPr>
      </w:pPr>
      <w:del w:id="160" w:author="Frances" w:date="2023-03-16T12:44:00Z">
        <w:r w:rsidDel="00C0784C">
          <w:delText xml:space="preserve">To learn more about the capabilities of </w:delText>
        </w:r>
        <w:r w:rsidRPr="00AC0342" w:rsidDel="00C0784C">
          <w:rPr>
            <w:rStyle w:val="Literal"/>
          </w:rPr>
          <w:delText>xaringan</w:delText>
        </w:r>
        <w:r w:rsidDel="00C0784C">
          <w:delText>, I spoke with</w:delText>
        </w:r>
      </w:del>
      <w:moveFromRangeStart w:id="161" w:author="Frances" w:date="2023-03-16T12:42:00Z" w:name="move129862963"/>
      <w:moveFrom w:id="162" w:author="Frances" w:date="2023-03-16T12:42:00Z">
        <w:del w:id="163" w:author="Frances" w:date="2023-03-16T12:44:00Z">
          <w:r w:rsidDel="00C0784C">
            <w:delText xml:space="preserve"> Silvia Canelón, a data analyst in the Urban Health Lab at the University of Pennsylvania. Canelón has done extensive teaching on the </w:delText>
          </w:r>
          <w:r w:rsidRPr="00AC0342" w:rsidDel="00C0784C">
            <w:rPr>
              <w:rStyle w:val="Literal"/>
            </w:rPr>
            <w:delText>xaringan</w:delText>
          </w:r>
          <w:r w:rsidDel="00C0784C">
            <w:delText xml:space="preserve"> package and has thought deeply about its benefits. As you’ll hear in this chapter, these benefits include but also go well beyond making good-looking slides</w:delText>
          </w:r>
        </w:del>
      </w:moveFrom>
      <w:moveFromRangeEnd w:id="161"/>
      <w:del w:id="164" w:author="Frances" w:date="2023-03-16T12:44:00Z">
        <w:r w:rsidDel="00C0784C">
          <w:delText>.</w:delText>
        </w:r>
      </w:del>
    </w:p>
    <w:p w14:paraId="41D4338F" w14:textId="77777777" w:rsidR="00E0794E" w:rsidRPr="00253DFA" w:rsidRDefault="00E0794E" w:rsidP="000913A5">
      <w:pPr>
        <w:pStyle w:val="HeadA"/>
      </w:pPr>
      <w:bookmarkStart w:id="165" w:name="how-xaringan-works"/>
      <w:bookmarkStart w:id="166" w:name="_Toc129864015"/>
      <w:r w:rsidRPr="00253DFA">
        <w:t xml:space="preserve">How </w:t>
      </w:r>
      <w:proofErr w:type="spellStart"/>
      <w:r w:rsidRPr="00253DFA">
        <w:rPr>
          <w:rPrChange w:id="167" w:author="Frances" w:date="2023-03-16T09:56:00Z">
            <w:rPr>
              <w:rStyle w:val="Literal"/>
            </w:rPr>
          </w:rPrChange>
        </w:rPr>
        <w:t>xaringan</w:t>
      </w:r>
      <w:proofErr w:type="spellEnd"/>
      <w:r w:rsidRPr="00253DFA">
        <w:t xml:space="preserve"> Works</w:t>
      </w:r>
      <w:bookmarkEnd w:id="166"/>
    </w:p>
    <w:p w14:paraId="04CAD995" w14:textId="48DFDF18" w:rsidR="00E0794E" w:rsidDel="00D61DF2" w:rsidRDefault="00E0794E" w:rsidP="009B3E60">
      <w:pPr>
        <w:pStyle w:val="Body"/>
        <w:rPr>
          <w:del w:id="168" w:author="Frances" w:date="2023-03-16T10:04:00Z"/>
        </w:rPr>
      </w:pPr>
      <w:r>
        <w:t xml:space="preserve">To get started with </w:t>
      </w:r>
      <w:proofErr w:type="spellStart"/>
      <w:r w:rsidRPr="00AC0342">
        <w:rPr>
          <w:rStyle w:val="Literal"/>
        </w:rPr>
        <w:t>xaringan</w:t>
      </w:r>
      <w:proofErr w:type="spellEnd"/>
      <w:r>
        <w:t xml:space="preserve">, </w:t>
      </w:r>
      <w:del w:id="169" w:author="Frances" w:date="2023-03-16T10:01:00Z">
        <w:r w:rsidDel="00D61DF2">
          <w:delText xml:space="preserve">you need to first </w:delText>
        </w:r>
      </w:del>
      <w:r>
        <w:t xml:space="preserve">install the package </w:t>
      </w:r>
      <w:del w:id="170" w:author="Frances" w:date="2023-03-16T10:01:00Z">
        <w:r w:rsidDel="00D61DF2">
          <w:delText>using the standard approach:</w:delText>
        </w:r>
      </w:del>
      <w:ins w:id="171" w:author="Frances" w:date="2023-03-16T10:01:00Z">
        <w:r w:rsidR="00D61DF2">
          <w:t>by running</w:t>
        </w:r>
      </w:ins>
      <w:r>
        <w:t xml:space="preserve"> </w:t>
      </w:r>
      <w:proofErr w:type="spellStart"/>
      <w:proofErr w:type="gramStart"/>
      <w:r w:rsidRPr="00AC0342">
        <w:rPr>
          <w:rStyle w:val="Literal"/>
        </w:rPr>
        <w:t>install.packages</w:t>
      </w:r>
      <w:proofErr w:type="spellEnd"/>
      <w:proofErr w:type="gramEnd"/>
      <w:r w:rsidRPr="00AC0342">
        <w:rPr>
          <w:rStyle w:val="Literal"/>
        </w:rPr>
        <w:t>("</w:t>
      </w:r>
      <w:proofErr w:type="spellStart"/>
      <w:r w:rsidRPr="00AC0342">
        <w:rPr>
          <w:rStyle w:val="Literal"/>
        </w:rPr>
        <w:t>xaringan</w:t>
      </w:r>
      <w:proofErr w:type="spellEnd"/>
      <w:r w:rsidRPr="00AC0342">
        <w:rPr>
          <w:rStyle w:val="Literal"/>
        </w:rPr>
        <w:t>")</w:t>
      </w:r>
      <w:ins w:id="172" w:author="Frances" w:date="2023-03-16T10:02:00Z">
        <w:r w:rsidR="00D61DF2" w:rsidRPr="00D61DF2">
          <w:rPr>
            <w:rPrChange w:id="173" w:author="Frances" w:date="2023-03-16T10:02:00Z">
              <w:rPr>
                <w:rStyle w:val="Literal"/>
              </w:rPr>
            </w:rPrChange>
          </w:rPr>
          <w:t xml:space="preserve"> in R Studio</w:t>
        </w:r>
      </w:ins>
      <w:r w:rsidRPr="00D61DF2">
        <w:t xml:space="preserve">. </w:t>
      </w:r>
      <w:del w:id="174" w:author="Frances" w:date="2023-03-16T10:01:00Z">
        <w:r w:rsidDel="00D61DF2">
          <w:delText>Once it is installed</w:delText>
        </w:r>
      </w:del>
      <w:ins w:id="175" w:author="Frances" w:date="2023-03-16T10:01:00Z">
        <w:r w:rsidR="00D61DF2">
          <w:t>Next</w:t>
        </w:r>
      </w:ins>
      <w:r>
        <w:t xml:space="preserve">, </w:t>
      </w:r>
      <w:del w:id="176" w:author="Frances" w:date="2023-03-16T10:02:00Z">
        <w:r w:rsidDel="00D61DF2">
          <w:delText>you can now go</w:delText>
        </w:r>
      </w:del>
      <w:ins w:id="177" w:author="Frances" w:date="2023-03-16T10:02:00Z">
        <w:r w:rsidR="00D61DF2">
          <w:t>navigate</w:t>
        </w:r>
      </w:ins>
      <w:r>
        <w:t xml:space="preserve"> to </w:t>
      </w:r>
      <w:proofErr w:type="spellStart"/>
      <w:r w:rsidRPr="00D61DF2">
        <w:rPr>
          <w:rStyle w:val="Bold"/>
          <w:rPrChange w:id="178" w:author="Frances" w:date="2023-03-16T10:02:00Z">
            <w:rPr/>
          </w:rPrChange>
        </w:rPr>
        <w:t>File</w:t>
      </w:r>
      <w:del w:id="179" w:author="Frances" w:date="2023-03-16T10:03:00Z">
        <w:r w:rsidDel="00D61DF2">
          <w:delText xml:space="preserve"> </w:delText>
        </w:r>
      </w:del>
      <w:ins w:id="180" w:author="Frances" w:date="2023-03-16T10:02:00Z">
        <w:r w:rsidR="00D61DF2" w:rsidRPr="00D61DF2">
          <w:rPr>
            <w:rStyle w:val="MenuArrow"/>
            <w:rPrChange w:id="181" w:author="Frances" w:date="2023-03-16T10:02:00Z">
              <w:rPr/>
            </w:rPrChange>
          </w:rPr>
          <w:t>4</w:t>
        </w:r>
      </w:ins>
      <w:del w:id="182" w:author="Frances" w:date="2023-03-16T10:02:00Z">
        <w:r w:rsidRPr="00D61DF2" w:rsidDel="00D61DF2">
          <w:rPr>
            <w:rStyle w:val="Bold"/>
            <w:rPrChange w:id="183" w:author="Frances" w:date="2023-03-16T10:03:00Z">
              <w:rPr/>
            </w:rPrChange>
          </w:rPr>
          <w:delText>&gt;</w:delText>
        </w:r>
      </w:del>
      <w:del w:id="184" w:author="Frances" w:date="2023-03-16T10:03:00Z">
        <w:r w:rsidRPr="00D61DF2" w:rsidDel="00D61DF2">
          <w:rPr>
            <w:rStyle w:val="Bold"/>
            <w:rPrChange w:id="185" w:author="Frances" w:date="2023-03-16T10:03:00Z">
              <w:rPr/>
            </w:rPrChange>
          </w:rPr>
          <w:delText xml:space="preserve"> </w:delText>
        </w:r>
      </w:del>
      <w:r w:rsidRPr="00D61DF2">
        <w:rPr>
          <w:rStyle w:val="Bold"/>
          <w:rPrChange w:id="186" w:author="Frances" w:date="2023-03-16T10:03:00Z">
            <w:rPr/>
          </w:rPrChange>
        </w:rPr>
        <w:t>New</w:t>
      </w:r>
      <w:proofErr w:type="spellEnd"/>
      <w:r w:rsidRPr="00D61DF2">
        <w:rPr>
          <w:rStyle w:val="Bold"/>
          <w:rPrChange w:id="187" w:author="Frances" w:date="2023-03-16T10:03:00Z">
            <w:rPr/>
          </w:rPrChange>
        </w:rPr>
        <w:t xml:space="preserve"> </w:t>
      </w:r>
      <w:proofErr w:type="spellStart"/>
      <w:r w:rsidRPr="00D61DF2">
        <w:rPr>
          <w:rStyle w:val="Bold"/>
          <w:rPrChange w:id="188" w:author="Frances" w:date="2023-03-16T10:03:00Z">
            <w:rPr/>
          </w:rPrChange>
        </w:rPr>
        <w:t>File</w:t>
      </w:r>
      <w:del w:id="189" w:author="Frances" w:date="2023-03-16T10:03:00Z">
        <w:r w:rsidDel="00D61DF2">
          <w:delText xml:space="preserve"> </w:delText>
        </w:r>
      </w:del>
      <w:ins w:id="190" w:author="Frances" w:date="2023-03-16T10:03:00Z">
        <w:r w:rsidR="00D61DF2" w:rsidRPr="00551D9E">
          <w:rPr>
            <w:rStyle w:val="MenuArrow"/>
          </w:rPr>
          <w:t>4</w:t>
        </w:r>
      </w:ins>
      <w:del w:id="191" w:author="Frances" w:date="2023-03-16T10:02:00Z">
        <w:r w:rsidRPr="00D61DF2" w:rsidDel="00D61DF2">
          <w:rPr>
            <w:rStyle w:val="Bold"/>
            <w:rPrChange w:id="192" w:author="Frances" w:date="2023-03-16T10:03:00Z">
              <w:rPr/>
            </w:rPrChange>
          </w:rPr>
          <w:delText>&gt;</w:delText>
        </w:r>
      </w:del>
      <w:del w:id="193" w:author="Frances" w:date="2023-03-16T10:03:00Z">
        <w:r w:rsidRPr="00D61DF2" w:rsidDel="00D61DF2">
          <w:rPr>
            <w:rStyle w:val="Bold"/>
            <w:rPrChange w:id="194" w:author="Frances" w:date="2023-03-16T10:03:00Z">
              <w:rPr/>
            </w:rPrChange>
          </w:rPr>
          <w:delText xml:space="preserve"> </w:delText>
        </w:r>
      </w:del>
      <w:r w:rsidRPr="00D61DF2">
        <w:rPr>
          <w:rStyle w:val="Bold"/>
          <w:rPrChange w:id="195" w:author="Frances" w:date="2023-03-16T10:03:00Z">
            <w:rPr/>
          </w:rPrChange>
        </w:rPr>
        <w:t>R</w:t>
      </w:r>
      <w:proofErr w:type="spellEnd"/>
      <w:r>
        <w:t xml:space="preserve"> </w:t>
      </w:r>
      <w:r w:rsidRPr="00187BCF">
        <w:rPr>
          <w:rStyle w:val="Bold"/>
          <w:rPrChange w:id="196" w:author="Frances" w:date="2023-03-16T12:38:00Z">
            <w:rPr/>
          </w:rPrChange>
        </w:rPr>
        <w:t>Markdown</w:t>
      </w:r>
      <w:ins w:id="197" w:author="Frances" w:date="2023-03-16T10:03:00Z">
        <w:r w:rsidR="00D61DF2">
          <w:t xml:space="preserve"> to create a new projec</w:t>
        </w:r>
      </w:ins>
      <w:ins w:id="198" w:author="Frances" w:date="2023-03-16T10:04:00Z">
        <w:r w:rsidR="00D61DF2">
          <w:t>t</w:t>
        </w:r>
      </w:ins>
      <w:r>
        <w:t xml:space="preserve">. </w:t>
      </w:r>
      <w:del w:id="199" w:author="Frances" w:date="2023-03-16T10:25:00Z">
        <w:r w:rsidDel="009B3E60">
          <w:delText>You’re probably thinking that you want to go to the Presentation tab. Doing so will give you several options for making slides</w:delText>
        </w:r>
      </w:del>
      <w:del w:id="200" w:author="Frances" w:date="2023-03-16T10:04:00Z">
        <w:r w:rsidDel="00D61DF2">
          <w:delText xml:space="preserve">, as you can see in </w:delText>
        </w:r>
        <w:r w:rsidR="0029593F" w:rsidDel="00D61DF2">
          <w:delText>Figure 8-</w:delText>
        </w:r>
        <w:r w:rsidDel="00D61DF2">
          <w:delText>1.</w:delText>
        </w:r>
      </w:del>
    </w:p>
    <w:p w14:paraId="7509DA6E" w14:textId="3F44B7E3" w:rsidR="00E0794E" w:rsidDel="00253DFA" w:rsidRDefault="00E0794E" w:rsidP="009B3E60">
      <w:pPr>
        <w:pStyle w:val="Body"/>
        <w:rPr>
          <w:del w:id="201" w:author="Frances" w:date="2023-03-16T09:57:00Z"/>
        </w:rPr>
        <w:pPrChange w:id="202" w:author="Frances" w:date="2023-03-16T10:26:00Z">
          <w:pPr>
            <w:pStyle w:val="GraphicSlug"/>
          </w:pPr>
        </w:pPrChange>
      </w:pPr>
      <w:del w:id="203" w:author="Frances" w:date="2023-03-16T09:57:00Z">
        <w:r w:rsidRPr="00A27357" w:rsidDel="00253DFA">
          <w:delText>[F08</w:delText>
        </w:r>
        <w:r w:rsidDel="00253DFA">
          <w:delText>001.png]</w:delText>
        </w:r>
      </w:del>
    </w:p>
    <w:p w14:paraId="160D9BBC" w14:textId="4A4F6152" w:rsidR="00E0794E" w:rsidDel="00253DFA" w:rsidRDefault="00E0794E" w:rsidP="009B3E60">
      <w:pPr>
        <w:pStyle w:val="Body"/>
        <w:rPr>
          <w:del w:id="204" w:author="Frances" w:date="2023-03-16T09:57:00Z"/>
        </w:rPr>
        <w:pPrChange w:id="205" w:author="Frances" w:date="2023-03-16T10:26:00Z">
          <w:pPr>
            <w:pStyle w:val="CaptionedFigure"/>
          </w:pPr>
        </w:pPrChange>
      </w:pPr>
      <w:del w:id="206" w:author="Frances" w:date="2023-03-16T09:57:00Z">
        <w:r w:rsidDel="00253DFA">
          <w:rPr>
            <w:noProof/>
          </w:rPr>
          <w:lastRenderedPageBreak/>
          <w:drawing>
            <wp:inline distT="0" distB="0" distL="0" distR="0" wp14:anchorId="480A0777" wp14:editId="7256E19C">
              <wp:extent cx="5334000" cy="4768807"/>
              <wp:effectExtent l="0" t="0" r="0" b="0"/>
              <wp:docPr id="339" name="Picture" descr="Figure 8.1: The options presented to create a new presentation"/>
              <wp:cNvGraphicFramePr/>
              <a:graphic xmlns:a="http://schemas.openxmlformats.org/drawingml/2006/main">
                <a:graphicData uri="http://schemas.openxmlformats.org/drawingml/2006/picture">
                  <pic:pic xmlns:pic="http://schemas.openxmlformats.org/drawingml/2006/picture">
                    <pic:nvPicPr>
                      <pic:cNvPr id="340" name="Picture" descr="../../assets/new-rmarkdown-presentation.png"/>
                      <pic:cNvPicPr>
                        <a:picLocks noChangeAspect="1" noChangeArrowheads="1"/>
                      </pic:cNvPicPr>
                    </pic:nvPicPr>
                    <pic:blipFill>
                      <a:blip r:embed="rId10"/>
                      <a:stretch>
                        <a:fillRect/>
                      </a:stretch>
                    </pic:blipFill>
                    <pic:spPr bwMode="auto">
                      <a:xfrm>
                        <a:off x="0" y="0"/>
                        <a:ext cx="5334000" cy="4768807"/>
                      </a:xfrm>
                      <a:prstGeom prst="rect">
                        <a:avLst/>
                      </a:prstGeom>
                      <a:noFill/>
                      <a:ln w="9525">
                        <a:noFill/>
                        <a:headEnd/>
                        <a:tailEnd/>
                      </a:ln>
                    </pic:spPr>
                  </pic:pic>
                </a:graphicData>
              </a:graphic>
            </wp:inline>
          </w:drawing>
        </w:r>
      </w:del>
    </w:p>
    <w:p w14:paraId="231C32D2" w14:textId="01B0836C" w:rsidR="00E0794E" w:rsidDel="00253DFA" w:rsidRDefault="00E0794E" w:rsidP="009B3E60">
      <w:pPr>
        <w:pStyle w:val="Body"/>
        <w:rPr>
          <w:del w:id="207" w:author="Frances" w:date="2023-03-16T09:57:00Z"/>
        </w:rPr>
        <w:pPrChange w:id="208" w:author="Frances" w:date="2023-03-16T10:26:00Z">
          <w:pPr>
            <w:pStyle w:val="CaptionLine"/>
          </w:pPr>
        </w:pPrChange>
      </w:pPr>
      <w:del w:id="209" w:author="Frances" w:date="2023-03-16T09:57:00Z">
        <w:r w:rsidDel="00253DFA">
          <w:delText xml:space="preserve"> The options presented to create a new presentation</w:delText>
        </w:r>
      </w:del>
    </w:p>
    <w:p w14:paraId="5F0E6073" w14:textId="559BF371" w:rsidR="009B3E60" w:rsidRDefault="00E0794E" w:rsidP="009B3E60">
      <w:pPr>
        <w:pStyle w:val="Body"/>
        <w:rPr>
          <w:ins w:id="210" w:author="Frances" w:date="2023-03-16T10:26:00Z"/>
        </w:rPr>
      </w:pPr>
      <w:del w:id="211" w:author="Frances" w:date="2023-03-16T10:04:00Z">
        <w:r w:rsidDel="00D61DF2">
          <w:delText xml:space="preserve">These are other formats you can use to make slides (and yes, you can </w:delText>
        </w:r>
      </w:del>
      <w:del w:id="212" w:author="Frances" w:date="2023-03-16T10:25:00Z">
        <w:r w:rsidDel="009B3E60">
          <w:delText>knit an R Markdown document to PowerPoint</w:delText>
        </w:r>
      </w:del>
      <w:del w:id="213" w:author="Frances" w:date="2023-03-16T10:07:00Z">
        <w:r w:rsidDel="00D61DF2">
          <w:delText>)</w:delText>
        </w:r>
      </w:del>
      <w:del w:id="214" w:author="Frances" w:date="2023-03-16T10:25:00Z">
        <w:r w:rsidDel="009B3E60">
          <w:delText xml:space="preserve">. </w:delText>
        </w:r>
      </w:del>
      <w:del w:id="215" w:author="Frances" w:date="2023-03-16T10:11:00Z">
        <w:r w:rsidDel="00D61DF2">
          <w:delText xml:space="preserve">However, </w:delText>
        </w:r>
      </w:del>
      <w:del w:id="216" w:author="Frances" w:date="2023-03-16T10:04:00Z">
        <w:r w:rsidDel="00D61DF2">
          <w:delText xml:space="preserve">if you want </w:delText>
        </w:r>
      </w:del>
      <w:ins w:id="217" w:author="Frances" w:date="2023-03-16T10:26:00Z">
        <w:r w:rsidR="009B3E60">
          <w:t>Choose the</w:t>
        </w:r>
      </w:ins>
      <w:del w:id="218" w:author="Frances" w:date="2023-03-16T10:11:00Z">
        <w:r w:rsidDel="00D61DF2">
          <w:delText>t</w:delText>
        </w:r>
      </w:del>
      <w:del w:id="219" w:author="Frances" w:date="2023-03-16T10:26:00Z">
        <w:r w:rsidDel="009B3E60">
          <w:delText xml:space="preserve">o make a presentation with </w:delText>
        </w:r>
        <w:r w:rsidRPr="00AC0342" w:rsidDel="009B3E60">
          <w:rPr>
            <w:rStyle w:val="Literal"/>
          </w:rPr>
          <w:delText>xaringan</w:delText>
        </w:r>
      </w:del>
      <w:del w:id="220" w:author="Frances" w:date="2023-03-16T10:04:00Z">
        <w:r w:rsidDel="00D61DF2">
          <w:delText xml:space="preserve"> (and, as I will explain below, I think it’s the best option)</w:delText>
        </w:r>
      </w:del>
      <w:del w:id="221" w:author="Frances" w:date="2023-03-16T10:26:00Z">
        <w:r w:rsidDel="009B3E60">
          <w:delText xml:space="preserve">, </w:delText>
        </w:r>
      </w:del>
      <w:del w:id="222" w:author="Frances" w:date="2023-03-16T10:04:00Z">
        <w:r w:rsidDel="00D61DF2">
          <w:delText xml:space="preserve">you should </w:delText>
        </w:r>
      </w:del>
      <w:del w:id="223" w:author="Frances" w:date="2023-03-16T10:26:00Z">
        <w:r w:rsidDel="009B3E60">
          <w:delText>go to the</w:delText>
        </w:r>
      </w:del>
      <w:r>
        <w:t xml:space="preserve"> </w:t>
      </w:r>
      <w:r w:rsidRPr="00D61DF2">
        <w:rPr>
          <w:rStyle w:val="Bold"/>
          <w:rPrChange w:id="224" w:author="Frances" w:date="2023-03-16T10:04:00Z">
            <w:rPr/>
          </w:rPrChange>
        </w:rPr>
        <w:t>From Template</w:t>
      </w:r>
      <w:r>
        <w:t xml:space="preserve"> tab</w:t>
      </w:r>
      <w:ins w:id="225" w:author="Frances" w:date="2023-03-16T10:05:00Z">
        <w:r w:rsidR="00D61DF2">
          <w:t xml:space="preserve"> and select</w:t>
        </w:r>
      </w:ins>
      <w:del w:id="226" w:author="Frances" w:date="2023-03-16T10:05:00Z">
        <w:r w:rsidDel="00D61DF2">
          <w:delText>. From there, scroll down until you find</w:delText>
        </w:r>
      </w:del>
      <w:r>
        <w:t xml:space="preserve"> the template called </w:t>
      </w:r>
      <w:r w:rsidRPr="00D61DF2">
        <w:rPr>
          <w:rStyle w:val="Bold"/>
          <w:rPrChange w:id="227" w:author="Frances" w:date="2023-03-16T10:05:00Z">
            <w:rPr/>
          </w:rPrChange>
        </w:rPr>
        <w:t>Ninja Presentation</w:t>
      </w:r>
      <w:del w:id="228" w:author="Frances" w:date="2023-03-16T10:05:00Z">
        <w:r w:rsidDel="00D61DF2">
          <w:delText>. Select that</w:delText>
        </w:r>
      </w:del>
      <w:r>
        <w:t xml:space="preserve">, </w:t>
      </w:r>
      <w:ins w:id="229" w:author="Frances" w:date="2023-03-16T10:05:00Z">
        <w:r w:rsidR="00D61DF2">
          <w:t>then press</w:t>
        </w:r>
      </w:ins>
      <w:del w:id="230" w:author="Frances" w:date="2023-03-16T10:05:00Z">
        <w:r w:rsidDel="00D61DF2">
          <w:delText>hit</w:delText>
        </w:r>
      </w:del>
      <w:r>
        <w:t xml:space="preserve"> </w:t>
      </w:r>
      <w:r w:rsidRPr="00D61DF2">
        <w:rPr>
          <w:rStyle w:val="Bold"/>
          <w:rPrChange w:id="231" w:author="Frances" w:date="2023-03-16T10:05:00Z">
            <w:rPr/>
          </w:rPrChange>
        </w:rPr>
        <w:t>OK</w:t>
      </w:r>
      <w:del w:id="232" w:author="Frances" w:date="2023-03-16T10:05:00Z">
        <w:r w:rsidDel="00D61DF2">
          <w:delText>,</w:delText>
        </w:r>
      </w:del>
      <w:ins w:id="233" w:author="Frances" w:date="2023-03-16T10:05:00Z">
        <w:r w:rsidR="00D61DF2">
          <w:t>.</w:t>
        </w:r>
      </w:ins>
      <w:r>
        <w:t xml:space="preserve"> </w:t>
      </w:r>
    </w:p>
    <w:p w14:paraId="0BD66C9F" w14:textId="5EBEF6C9" w:rsidR="00E0794E" w:rsidRDefault="00E0794E" w:rsidP="00D61DF2">
      <w:pPr>
        <w:pStyle w:val="Body"/>
      </w:pPr>
      <w:del w:id="234" w:author="Frances" w:date="2023-03-16T10:05:00Z">
        <w:r w:rsidDel="00D61DF2">
          <w:delText>and you’ll</w:delText>
        </w:r>
      </w:del>
      <w:ins w:id="235" w:author="Frances" w:date="2023-03-16T10:05:00Z">
        <w:r w:rsidR="00D61DF2">
          <w:t>You should</w:t>
        </w:r>
      </w:ins>
      <w:r>
        <w:t xml:space="preserve"> get a</w:t>
      </w:r>
      <w:del w:id="236" w:author="Frances" w:date="2023-03-16T10:05:00Z">
        <w:r w:rsidDel="00D61DF2">
          <w:delText xml:space="preserve"> blank</w:delText>
        </w:r>
      </w:del>
      <w:ins w:id="237" w:author="Frances" w:date="2023-03-16T10:05:00Z">
        <w:r w:rsidR="00D61DF2">
          <w:t>n</w:t>
        </w:r>
      </w:ins>
      <w:r>
        <w:t xml:space="preserve"> R Markdown document</w:t>
      </w:r>
      <w:ins w:id="238" w:author="Frances" w:date="2023-03-16T10:05:00Z">
        <w:r w:rsidR="00D61DF2">
          <w:t xml:space="preserve"> containing</w:t>
        </w:r>
      </w:ins>
      <w:del w:id="239" w:author="Frances" w:date="2023-03-16T10:05:00Z">
        <w:r w:rsidDel="00D61DF2">
          <w:delText xml:space="preserve">. Just as when we created a regular R Markdown document, creating a new </w:delText>
        </w:r>
        <w:r w:rsidRPr="00AC0342" w:rsidDel="00D61DF2">
          <w:rPr>
            <w:rStyle w:val="Literal"/>
          </w:rPr>
          <w:delText>xaringan</w:delText>
        </w:r>
        <w:r w:rsidDel="00D61DF2">
          <w:delText xml:space="preserve"> presentation will give us</w:delText>
        </w:r>
      </w:del>
      <w:r>
        <w:t xml:space="preserve"> some default content. </w:t>
      </w:r>
      <w:ins w:id="240" w:author="Frances" w:date="2023-03-16T10:06:00Z">
        <w:r w:rsidR="00D61DF2">
          <w:t>D</w:t>
        </w:r>
      </w:ins>
      <w:del w:id="241" w:author="Frances" w:date="2023-03-16T10:06:00Z">
        <w:r w:rsidDel="00D61DF2">
          <w:delText>I’</w:delText>
        </w:r>
      </w:del>
      <w:del w:id="242" w:author="Frances" w:date="2023-03-16T10:05:00Z">
        <w:r w:rsidDel="00D61DF2">
          <w:delText>m going to d</w:delText>
        </w:r>
      </w:del>
      <w:r>
        <w:t>elete th</w:t>
      </w:r>
      <w:ins w:id="243" w:author="Frances" w:date="2023-03-16T10:06:00Z">
        <w:r w:rsidR="00D61DF2">
          <w:t>is</w:t>
        </w:r>
      </w:ins>
      <w:del w:id="244" w:author="Frances" w:date="2023-03-16T10:06:00Z">
        <w:r w:rsidDel="00D61DF2">
          <w:delText>at</w:delText>
        </w:r>
      </w:del>
      <w:r>
        <w:t xml:space="preserve"> and add</w:t>
      </w:r>
      <w:ins w:id="245" w:author="Frances" w:date="2023-03-16T10:06:00Z">
        <w:r w:rsidR="00D61DF2">
          <w:t xml:space="preserve"> your</w:t>
        </w:r>
      </w:ins>
      <w:del w:id="246" w:author="Frances" w:date="2023-03-16T10:06:00Z">
        <w:r w:rsidDel="00D61DF2">
          <w:delText xml:space="preserve"> my</w:delText>
        </w:r>
      </w:del>
      <w:r>
        <w:t xml:space="preserve"> own</w:t>
      </w:r>
      <w:del w:id="247" w:author="Frances" w:date="2023-03-16T10:06:00Z">
        <w:r w:rsidDel="00D61DF2">
          <w:delText xml:space="preserve"> contents which you can see below.</w:delText>
        </w:r>
      </w:del>
      <w:ins w:id="248" w:author="Frances" w:date="2023-03-16T10:08:00Z">
        <w:r w:rsidR="00D61DF2">
          <w:t xml:space="preserve">. </w:t>
        </w:r>
      </w:ins>
      <w:moveToRangeStart w:id="249" w:author="Frances" w:date="2023-03-16T10:09:00Z" w:name="move129853767"/>
      <w:moveTo w:id="250" w:author="Frances" w:date="2023-03-16T10:09:00Z">
        <w:del w:id="251" w:author="Frances" w:date="2023-03-16T10:09:00Z">
          <w:r w:rsidR="00D61DF2" w:rsidDel="00D61DF2">
            <w:delText>This code should look familiar because it is exactl</w:delText>
          </w:r>
        </w:del>
      </w:moveTo>
      <w:ins w:id="252" w:author="Frances" w:date="2023-03-16T10:09:00Z">
        <w:r w:rsidR="00D61DF2">
          <w:t>Here,</w:t>
        </w:r>
      </w:ins>
      <w:moveTo w:id="253" w:author="Frances" w:date="2023-03-16T10:09:00Z">
        <w:del w:id="254" w:author="Frances" w:date="2023-03-16T10:09:00Z">
          <w:r w:rsidR="00D61DF2" w:rsidDel="00D61DF2">
            <w:delText>y</w:delText>
          </w:r>
        </w:del>
        <w:r w:rsidR="00D61DF2">
          <w:t xml:space="preserve"> </w:t>
        </w:r>
      </w:moveTo>
      <w:ins w:id="255" w:author="Frances" w:date="2023-03-16T10:09:00Z">
        <w:r w:rsidR="00D61DF2">
          <w:t xml:space="preserve">I’ve used </w:t>
        </w:r>
      </w:ins>
      <w:moveTo w:id="256" w:author="Frances" w:date="2023-03-16T10:09:00Z">
        <w:r w:rsidR="00D61DF2">
          <w:t xml:space="preserve">the </w:t>
        </w:r>
      </w:moveTo>
      <w:ins w:id="257" w:author="Frances" w:date="2023-03-16T10:11:00Z">
        <w:r w:rsidR="00020779">
          <w:t xml:space="preserve">penguin </w:t>
        </w:r>
      </w:ins>
      <w:moveTo w:id="258" w:author="Frances" w:date="2023-03-16T10:09:00Z">
        <w:del w:id="259" w:author="Frances" w:date="2023-03-16T10:11:00Z">
          <w:r w:rsidR="00D61DF2" w:rsidDel="00020779">
            <w:delText xml:space="preserve">same </w:delText>
          </w:r>
        </w:del>
        <w:del w:id="260" w:author="Frances" w:date="2023-03-16T10:09:00Z">
          <w:r w:rsidR="00D61DF2" w:rsidDel="00D61DF2">
            <w:delText>as the</w:delText>
          </w:r>
        </w:del>
        <w:del w:id="261" w:author="Frances" w:date="2023-03-16T10:11:00Z">
          <w:r w:rsidR="00D61DF2" w:rsidDel="00020779">
            <w:delText xml:space="preserve"> </w:delText>
          </w:r>
        </w:del>
        <w:r w:rsidR="00D61DF2">
          <w:t xml:space="preserve">R </w:t>
        </w:r>
        <w:del w:id="262" w:author="Frances" w:date="2023-03-16T10:11:00Z">
          <w:r w:rsidR="00D61DF2" w:rsidDel="00020779">
            <w:delText>Markdown document</w:delText>
          </w:r>
        </w:del>
      </w:moveTo>
      <w:ins w:id="263" w:author="Frances" w:date="2023-03-16T10:11:00Z">
        <w:r w:rsidR="00020779">
          <w:t>report</w:t>
        </w:r>
      </w:ins>
      <w:moveTo w:id="264" w:author="Frances" w:date="2023-03-16T10:09:00Z">
        <w:r w:rsidR="00D61DF2">
          <w:t xml:space="preserve"> we created in </w:t>
        </w:r>
        <w:proofErr w:type="spellStart"/>
        <w:r w:rsidR="00D61DF2" w:rsidRPr="00D61DF2">
          <w:rPr>
            <w:rStyle w:val="Xref"/>
            <w:rPrChange w:id="265" w:author="Frances" w:date="2023-03-16T10:10:00Z">
              <w:rPr/>
            </w:rPrChange>
          </w:rPr>
          <w:t>Chapter</w:t>
        </w:r>
        <w:proofErr w:type="spellEnd"/>
        <w:r w:rsidR="00D61DF2" w:rsidRPr="00D61DF2">
          <w:rPr>
            <w:rStyle w:val="Xref"/>
            <w:rPrChange w:id="266" w:author="Frances" w:date="2023-03-16T10:10:00Z">
              <w:rPr/>
            </w:rPrChange>
          </w:rPr>
          <w:t xml:space="preserve"> 6</w:t>
        </w:r>
        <w:del w:id="267" w:author="Frances" w:date="2023-03-16T10:10:00Z">
          <w:r w:rsidR="00D61DF2" w:rsidDel="00D61DF2">
            <w:delText xml:space="preserve"> </w:delText>
          </w:r>
        </w:del>
      </w:moveTo>
      <w:ins w:id="268" w:author="Frances" w:date="2023-03-16T10:10:00Z">
        <w:r w:rsidR="00D61DF2">
          <w:t xml:space="preserve">, </w:t>
        </w:r>
      </w:ins>
      <w:moveTo w:id="269" w:author="Frances" w:date="2023-03-16T10:09:00Z">
        <w:del w:id="270" w:author="Frances" w:date="2023-03-16T10:10:00Z">
          <w:r w:rsidR="00D61DF2" w:rsidDel="00D61DF2">
            <w:delText>with one line changed in</w:delText>
          </w:r>
        </w:del>
      </w:moveTo>
      <w:ins w:id="271" w:author="Frances" w:date="2023-03-16T10:10:00Z">
        <w:r w:rsidR="00D61DF2">
          <w:t>except I’ve changed</w:t>
        </w:r>
      </w:ins>
      <w:moveTo w:id="272" w:author="Frances" w:date="2023-03-16T10:09:00Z">
        <w:r w:rsidR="00D61DF2">
          <w:t xml:space="preserve"> the </w:t>
        </w:r>
      </w:moveTo>
      <w:ins w:id="273" w:author="Frances" w:date="2023-03-16T10:10:00Z">
        <w:r w:rsidR="00D61DF2">
          <w:t xml:space="preserve">output format in the </w:t>
        </w:r>
      </w:ins>
      <w:moveTo w:id="274" w:author="Frances" w:date="2023-03-16T10:09:00Z">
        <w:r w:rsidR="00D61DF2">
          <w:t>YAML</w:t>
        </w:r>
      </w:moveTo>
      <w:ins w:id="275" w:author="Frances" w:date="2023-03-16T10:10:00Z">
        <w:r w:rsidR="00D61DF2">
          <w:t xml:space="preserve"> to </w:t>
        </w:r>
        <w:proofErr w:type="spellStart"/>
        <w:proofErr w:type="gramStart"/>
        <w:r w:rsidR="00D61DF2" w:rsidRPr="00AC0342">
          <w:rPr>
            <w:rStyle w:val="Literal"/>
          </w:rPr>
          <w:t>xaringan</w:t>
        </w:r>
        <w:proofErr w:type="spellEnd"/>
        <w:r w:rsidR="00D61DF2" w:rsidRPr="00AC0342">
          <w:rPr>
            <w:rStyle w:val="Literal"/>
          </w:rPr>
          <w:t>::</w:t>
        </w:r>
        <w:proofErr w:type="spellStart"/>
        <w:proofErr w:type="gramEnd"/>
        <w:r w:rsidR="00D61DF2" w:rsidRPr="00AC0342">
          <w:rPr>
            <w:rStyle w:val="Literal"/>
          </w:rPr>
          <w:t>moon_reader</w:t>
        </w:r>
      </w:ins>
      <w:proofErr w:type="spellEnd"/>
      <w:moveTo w:id="276" w:author="Frances" w:date="2023-03-16T10:09:00Z">
        <w:del w:id="277" w:author="Frances" w:date="2023-03-16T10:10:00Z">
          <w:r w:rsidR="00D61DF2" w:rsidDel="00D61DF2">
            <w:delText>.</w:delText>
          </w:r>
        </w:del>
      </w:moveTo>
      <w:moveToRangeEnd w:id="249"/>
      <w:ins w:id="278" w:author="Frances" w:date="2023-03-16T10:10:00Z">
        <w:r w:rsidR="00D61DF2">
          <w:t>:</w:t>
        </w:r>
      </w:ins>
    </w:p>
    <w:p w14:paraId="543C1F7F" w14:textId="77777777" w:rsidR="007E1D3E" w:rsidRDefault="00E0794E" w:rsidP="004A7325">
      <w:pPr>
        <w:pStyle w:val="Code"/>
      </w:pPr>
      <w:r w:rsidRPr="004A7325">
        <w:rPr>
          <w:sz w:val="17"/>
        </w:rPr>
        <w:t>---</w:t>
      </w:r>
    </w:p>
    <w:p w14:paraId="5C1B7043" w14:textId="77777777" w:rsidR="007E1D3E" w:rsidRDefault="00E0794E" w:rsidP="004A7325">
      <w:pPr>
        <w:pStyle w:val="Code"/>
      </w:pPr>
      <w:r w:rsidRPr="004A7325">
        <w:rPr>
          <w:rStyle w:val="AnnotationTok"/>
          <w:rFonts w:ascii="Courier" w:hAnsi="Courier"/>
          <w:b w:val="0"/>
          <w:color w:val="000000"/>
          <w:sz w:val="17"/>
          <w:shd w:val="clear" w:color="auto" w:fill="auto"/>
        </w:rPr>
        <w:t>title:</w:t>
      </w:r>
      <w:r w:rsidRPr="004A7325">
        <w:rPr>
          <w:sz w:val="17"/>
        </w:rPr>
        <w:t xml:space="preserve"> "Penguins Report"</w:t>
      </w:r>
    </w:p>
    <w:p w14:paraId="7CE769D3" w14:textId="77777777" w:rsidR="007E1D3E" w:rsidRDefault="00E0794E" w:rsidP="004A7325">
      <w:pPr>
        <w:pStyle w:val="Code"/>
      </w:pPr>
      <w:r w:rsidRPr="004A7325">
        <w:rPr>
          <w:rStyle w:val="AnnotationTok"/>
          <w:rFonts w:ascii="Courier" w:hAnsi="Courier"/>
          <w:b w:val="0"/>
          <w:color w:val="000000"/>
          <w:sz w:val="17"/>
          <w:shd w:val="clear" w:color="auto" w:fill="auto"/>
        </w:rPr>
        <w:t>author:</w:t>
      </w:r>
      <w:r w:rsidRPr="004A7325">
        <w:rPr>
          <w:sz w:val="17"/>
        </w:rPr>
        <w:t xml:space="preserve"> "David Keyes"</w:t>
      </w:r>
    </w:p>
    <w:p w14:paraId="5C6C2A87" w14:textId="77777777" w:rsidR="007E1D3E" w:rsidRDefault="00E0794E" w:rsidP="004A7325">
      <w:pPr>
        <w:pStyle w:val="Code"/>
      </w:pPr>
      <w:r w:rsidRPr="004A7325">
        <w:rPr>
          <w:rStyle w:val="AnnotationTok"/>
          <w:rFonts w:ascii="Courier" w:hAnsi="Courier"/>
          <w:b w:val="0"/>
          <w:color w:val="000000"/>
          <w:sz w:val="17"/>
          <w:shd w:val="clear" w:color="auto" w:fill="auto"/>
        </w:rPr>
        <w:t>date:</w:t>
      </w:r>
      <w:r w:rsidRPr="004A7325">
        <w:rPr>
          <w:sz w:val="17"/>
        </w:rPr>
        <w:t xml:space="preserve"> "2024-01-12"</w:t>
      </w:r>
    </w:p>
    <w:p w14:paraId="2178C982" w14:textId="77777777" w:rsidR="007E1D3E" w:rsidRDefault="00E0794E" w:rsidP="004A7325">
      <w:pPr>
        <w:pStyle w:val="Code"/>
      </w:pPr>
      <w:r w:rsidRPr="004A7325">
        <w:rPr>
          <w:rStyle w:val="AnnotationTok"/>
          <w:rFonts w:ascii="Courier" w:hAnsi="Courier"/>
          <w:b w:val="0"/>
          <w:color w:val="000000"/>
          <w:sz w:val="17"/>
          <w:shd w:val="clear" w:color="auto" w:fill="auto"/>
        </w:rPr>
        <w:t>output:</w:t>
      </w:r>
      <w:r w:rsidRPr="004A7325">
        <w:rPr>
          <w:sz w:val="17"/>
        </w:rPr>
        <w:t xml:space="preserve"> </w:t>
      </w:r>
      <w:proofErr w:type="spellStart"/>
      <w:proofErr w:type="gramStart"/>
      <w:r w:rsidRPr="004A7325">
        <w:rPr>
          <w:sz w:val="17"/>
        </w:rPr>
        <w:t>xaringan</w:t>
      </w:r>
      <w:proofErr w:type="spellEnd"/>
      <w:r w:rsidRPr="004A7325">
        <w:rPr>
          <w:sz w:val="17"/>
        </w:rPr>
        <w:t>::</w:t>
      </w:r>
      <w:proofErr w:type="spellStart"/>
      <w:proofErr w:type="gramEnd"/>
      <w:r w:rsidRPr="004A7325">
        <w:rPr>
          <w:sz w:val="17"/>
        </w:rPr>
        <w:t>moon_reader</w:t>
      </w:r>
      <w:proofErr w:type="spellEnd"/>
    </w:p>
    <w:p w14:paraId="2A73D4B5" w14:textId="77777777" w:rsidR="007E1D3E" w:rsidRDefault="00E0794E" w:rsidP="004A7325">
      <w:pPr>
        <w:pStyle w:val="Code"/>
      </w:pPr>
      <w:r w:rsidRPr="004A7325">
        <w:rPr>
          <w:sz w:val="17"/>
        </w:rPr>
        <w:t>---</w:t>
      </w:r>
    </w:p>
    <w:p w14:paraId="69CCFC24" w14:textId="77777777" w:rsidR="007E1D3E" w:rsidRDefault="007E1D3E" w:rsidP="004A7325">
      <w:pPr>
        <w:pStyle w:val="Code"/>
      </w:pPr>
    </w:p>
    <w:p w14:paraId="16945669" w14:textId="77777777" w:rsidR="007E1D3E" w:rsidRDefault="00E0794E" w:rsidP="004A7325">
      <w:pPr>
        <w:pStyle w:val="Code"/>
      </w:pPr>
      <w:r w:rsidRPr="004A7325">
        <w:rPr>
          <w:rStyle w:val="InformationTok"/>
          <w:rFonts w:ascii="Courier" w:hAnsi="Courier"/>
          <w:b w:val="0"/>
          <w:color w:val="000000"/>
          <w:sz w:val="17"/>
          <w:shd w:val="clear" w:color="auto" w:fill="auto"/>
        </w:rPr>
        <w:t>``</w:t>
      </w:r>
      <w:proofErr w:type="gramStart"/>
      <w:r w:rsidRPr="004A7325">
        <w:rPr>
          <w:rStyle w:val="InformationTok"/>
          <w:rFonts w:ascii="Courier" w:hAnsi="Courier"/>
          <w:b w:val="0"/>
          <w:color w:val="000000"/>
          <w:sz w:val="17"/>
          <w:shd w:val="clear" w:color="auto" w:fill="auto"/>
        </w:rPr>
        <w:t>`{</w:t>
      </w:r>
      <w:proofErr w:type="gramEnd"/>
      <w:r w:rsidRPr="004A7325">
        <w:rPr>
          <w:rStyle w:val="InformationTok"/>
          <w:rFonts w:ascii="Courier" w:hAnsi="Courier"/>
          <w:b w:val="0"/>
          <w:color w:val="000000"/>
          <w:sz w:val="17"/>
          <w:shd w:val="clear" w:color="auto" w:fill="auto"/>
        </w:rPr>
        <w:t>r setup, include=FALSE}</w:t>
      </w:r>
    </w:p>
    <w:p w14:paraId="16752C97" w14:textId="77777777" w:rsidR="007E1D3E" w:rsidRDefault="00E0794E" w:rsidP="004A7325">
      <w:pPr>
        <w:pStyle w:val="Code"/>
      </w:pPr>
      <w:proofErr w:type="spellStart"/>
      <w:proofErr w:type="gramStart"/>
      <w:r w:rsidRPr="004A7325">
        <w:rPr>
          <w:rStyle w:val="InformationTok"/>
          <w:rFonts w:ascii="Courier" w:hAnsi="Courier"/>
          <w:b w:val="0"/>
          <w:color w:val="000000"/>
          <w:sz w:val="17"/>
          <w:shd w:val="clear" w:color="auto" w:fill="auto"/>
        </w:rPr>
        <w:t>knitr</w:t>
      </w:r>
      <w:proofErr w:type="spellEnd"/>
      <w:r w:rsidRPr="004A7325">
        <w:rPr>
          <w:rStyle w:val="InformationTok"/>
          <w:rFonts w:ascii="Courier" w:hAnsi="Courier"/>
          <w:b w:val="0"/>
          <w:color w:val="000000"/>
          <w:sz w:val="17"/>
          <w:shd w:val="clear" w:color="auto" w:fill="auto"/>
        </w:rPr>
        <w:t>::</w:t>
      </w:r>
      <w:proofErr w:type="spellStart"/>
      <w:proofErr w:type="gramEnd"/>
      <w:r w:rsidRPr="004A7325">
        <w:rPr>
          <w:rStyle w:val="InformationTok"/>
          <w:rFonts w:ascii="Courier" w:hAnsi="Courier"/>
          <w:b w:val="0"/>
          <w:color w:val="000000"/>
          <w:sz w:val="17"/>
          <w:shd w:val="clear" w:color="auto" w:fill="auto"/>
        </w:rPr>
        <w:t>opts_chunk$set</w:t>
      </w:r>
      <w:proofErr w:type="spellEnd"/>
      <w:r w:rsidRPr="004A7325">
        <w:rPr>
          <w:rStyle w:val="InformationTok"/>
          <w:rFonts w:ascii="Courier" w:hAnsi="Courier"/>
          <w:b w:val="0"/>
          <w:color w:val="000000"/>
          <w:sz w:val="17"/>
          <w:shd w:val="clear" w:color="auto" w:fill="auto"/>
        </w:rPr>
        <w:t xml:space="preserve">(include = TRUE, </w:t>
      </w:r>
    </w:p>
    <w:p w14:paraId="2DD413B0" w14:textId="77777777" w:rsidR="007E1D3E" w:rsidRDefault="00E0794E" w:rsidP="004A7325">
      <w:pPr>
        <w:pStyle w:val="Code"/>
      </w:pPr>
      <w:r w:rsidRPr="004A7325">
        <w:rPr>
          <w:rStyle w:val="InformationTok"/>
          <w:rFonts w:ascii="Courier" w:hAnsi="Courier"/>
          <w:b w:val="0"/>
          <w:color w:val="000000"/>
          <w:sz w:val="17"/>
          <w:shd w:val="clear" w:color="auto" w:fill="auto"/>
        </w:rPr>
        <w:lastRenderedPageBreak/>
        <w:t xml:space="preserve">                      echo = FALSE,</w:t>
      </w:r>
    </w:p>
    <w:p w14:paraId="0536864C"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message = FALSE,</w:t>
      </w:r>
    </w:p>
    <w:p w14:paraId="5884B3D6"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warning = FALSE)</w:t>
      </w:r>
    </w:p>
    <w:p w14:paraId="2C51BCEC"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07CA1E1E" w14:textId="77777777" w:rsidR="007E1D3E" w:rsidRDefault="007E1D3E" w:rsidP="004A7325">
      <w:pPr>
        <w:pStyle w:val="Code"/>
      </w:pPr>
    </w:p>
    <w:p w14:paraId="36F11D4A"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453FAD67" w14:textId="77777777" w:rsidR="007E1D3E" w:rsidRDefault="00E0794E" w:rsidP="004A7325">
      <w:pPr>
        <w:pStyle w:val="Code"/>
      </w:pPr>
      <w:r w:rsidRPr="004A7325">
        <w:rPr>
          <w:rStyle w:val="InformationTok"/>
          <w:rFonts w:ascii="Courier" w:hAnsi="Courier"/>
          <w:b w:val="0"/>
          <w:color w:val="000000"/>
          <w:sz w:val="17"/>
          <w:shd w:val="clear" w:color="auto" w:fill="auto"/>
        </w:rPr>
        <w:t>library(</w:t>
      </w:r>
      <w:proofErr w:type="spellStart"/>
      <w:r w:rsidRPr="004A7325">
        <w:rPr>
          <w:rStyle w:val="InformationTok"/>
          <w:rFonts w:ascii="Courier" w:hAnsi="Courier"/>
          <w:b w:val="0"/>
          <w:color w:val="000000"/>
          <w:sz w:val="17"/>
          <w:shd w:val="clear" w:color="auto" w:fill="auto"/>
        </w:rPr>
        <w:t>tidyverse</w:t>
      </w:r>
      <w:proofErr w:type="spellEnd"/>
      <w:r w:rsidRPr="004A7325">
        <w:rPr>
          <w:rStyle w:val="InformationTok"/>
          <w:rFonts w:ascii="Courier" w:hAnsi="Courier"/>
          <w:b w:val="0"/>
          <w:color w:val="000000"/>
          <w:sz w:val="17"/>
          <w:shd w:val="clear" w:color="auto" w:fill="auto"/>
        </w:rPr>
        <w:t>)</w:t>
      </w:r>
    </w:p>
    <w:p w14:paraId="1AC5DCD8"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678B8234" w14:textId="77777777" w:rsidR="007E1D3E" w:rsidRDefault="007E1D3E" w:rsidP="004A7325">
      <w:pPr>
        <w:pStyle w:val="Code"/>
      </w:pPr>
    </w:p>
    <w:p w14:paraId="513D7BA6"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04A274AB" w14:textId="77777777" w:rsidR="007E1D3E" w:rsidRDefault="00E0794E" w:rsidP="004A7325">
      <w:pPr>
        <w:pStyle w:val="Code"/>
      </w:pPr>
      <w:r w:rsidRPr="004A7325">
        <w:rPr>
          <w:rStyle w:val="InformationTok"/>
          <w:rFonts w:ascii="Courier" w:hAnsi="Courier"/>
          <w:b w:val="0"/>
          <w:color w:val="000000"/>
          <w:sz w:val="17"/>
          <w:shd w:val="clear" w:color="auto" w:fill="auto"/>
        </w:rPr>
        <w:t>penguins &lt;- read_csv("https://raw.githubusercontent.com/rfortherestofus/r-without-statistics/main/data/penguins-2008.csv")</w:t>
      </w:r>
    </w:p>
    <w:p w14:paraId="4684C669"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519EA687" w14:textId="77777777" w:rsidR="007E1D3E" w:rsidRDefault="007E1D3E" w:rsidP="004A7325">
      <w:pPr>
        <w:pStyle w:val="Code"/>
      </w:pPr>
    </w:p>
    <w:p w14:paraId="70D0382F" w14:textId="77777777" w:rsidR="007E1D3E" w:rsidRDefault="00E0794E" w:rsidP="004A7325">
      <w:pPr>
        <w:pStyle w:val="Code"/>
      </w:pPr>
      <w:r w:rsidRPr="004A7325">
        <w:rPr>
          <w:rStyle w:val="FunctionTok"/>
          <w:rFonts w:ascii="Courier" w:hAnsi="Courier"/>
          <w:i w:val="0"/>
          <w:sz w:val="17"/>
          <w:shd w:val="clear" w:color="auto" w:fill="auto"/>
        </w:rPr>
        <w:t># Introduction</w:t>
      </w:r>
    </w:p>
    <w:p w14:paraId="7C4355A9" w14:textId="77777777" w:rsidR="007E1D3E" w:rsidRDefault="007E1D3E" w:rsidP="004A7325">
      <w:pPr>
        <w:pStyle w:val="Code"/>
      </w:pPr>
    </w:p>
    <w:p w14:paraId="5BE94D58" w14:textId="77777777" w:rsidR="007E1D3E" w:rsidRDefault="00E0794E" w:rsidP="004A7325">
      <w:pPr>
        <w:pStyle w:val="Code"/>
      </w:pPr>
      <w:r w:rsidRPr="004A7325">
        <w:rPr>
          <w:rStyle w:val="NormalTok"/>
          <w:rFonts w:ascii="Courier" w:hAnsi="Courier"/>
          <w:i w:val="0"/>
          <w:sz w:val="17"/>
          <w:shd w:val="clear" w:color="auto" w:fill="auto"/>
        </w:rPr>
        <w:t>We are writing a report about the **Palmer Penguins**. These penguins are *really* amazing. There are three species:</w:t>
      </w:r>
    </w:p>
    <w:p w14:paraId="2B7676F3" w14:textId="77777777" w:rsidR="007E1D3E" w:rsidRDefault="007E1D3E" w:rsidP="004A7325">
      <w:pPr>
        <w:pStyle w:val="Code"/>
      </w:pPr>
    </w:p>
    <w:p w14:paraId="6B66481C" w14:textId="77777777" w:rsidR="007E1D3E" w:rsidRDefault="00E0794E" w:rsidP="004A7325">
      <w:pPr>
        <w:pStyle w:val="Code"/>
      </w:pPr>
      <w:r w:rsidRPr="004A7325">
        <w:rPr>
          <w:rStyle w:val="SpecialStringTok"/>
          <w:rFonts w:ascii="Courier" w:hAnsi="Courier" w:cs="TheSansMonoCondensed-Plain"/>
          <w:i w:val="0"/>
          <w:color w:val="000000"/>
          <w:sz w:val="17"/>
          <w:szCs w:val="17"/>
          <w:shd w:val="clear" w:color="auto" w:fill="auto"/>
          <w:lang w:val="en-US"/>
        </w:rPr>
        <w:t xml:space="preserve">- </w:t>
      </w:r>
      <w:r w:rsidRPr="004A7325">
        <w:rPr>
          <w:rStyle w:val="NormalTok"/>
          <w:rFonts w:ascii="Courier" w:hAnsi="Courier"/>
          <w:i w:val="0"/>
          <w:sz w:val="17"/>
          <w:shd w:val="clear" w:color="auto" w:fill="auto"/>
        </w:rPr>
        <w:t>Adelie</w:t>
      </w:r>
    </w:p>
    <w:p w14:paraId="0BF229FD" w14:textId="77777777" w:rsidR="007E1D3E" w:rsidRDefault="00E0794E" w:rsidP="004A7325">
      <w:pPr>
        <w:pStyle w:val="Code"/>
      </w:pPr>
      <w:r w:rsidRPr="004A7325">
        <w:rPr>
          <w:rStyle w:val="SpecialStringTok"/>
          <w:rFonts w:ascii="Courier" w:hAnsi="Courier" w:cs="TheSansMonoCondensed-Plain"/>
          <w:i w:val="0"/>
          <w:color w:val="000000"/>
          <w:sz w:val="17"/>
          <w:szCs w:val="17"/>
          <w:shd w:val="clear" w:color="auto" w:fill="auto"/>
          <w:lang w:val="en-US"/>
        </w:rPr>
        <w:t xml:space="preserve">- </w:t>
      </w:r>
      <w:r w:rsidRPr="004A7325">
        <w:rPr>
          <w:rStyle w:val="NormalTok"/>
          <w:rFonts w:ascii="Courier" w:hAnsi="Courier"/>
          <w:i w:val="0"/>
          <w:sz w:val="17"/>
          <w:shd w:val="clear" w:color="auto" w:fill="auto"/>
        </w:rPr>
        <w:t>Gentoo</w:t>
      </w:r>
    </w:p>
    <w:p w14:paraId="3FFD4418" w14:textId="77777777" w:rsidR="007E1D3E" w:rsidRDefault="00E0794E" w:rsidP="004A7325">
      <w:pPr>
        <w:pStyle w:val="Code"/>
      </w:pPr>
      <w:r w:rsidRPr="004A7325">
        <w:rPr>
          <w:rStyle w:val="SpecialStringTok"/>
          <w:rFonts w:ascii="Courier" w:hAnsi="Courier" w:cs="TheSansMonoCondensed-Plain"/>
          <w:i w:val="0"/>
          <w:color w:val="000000"/>
          <w:sz w:val="17"/>
          <w:szCs w:val="17"/>
          <w:shd w:val="clear" w:color="auto" w:fill="auto"/>
          <w:lang w:val="en-US"/>
        </w:rPr>
        <w:t xml:space="preserve">- </w:t>
      </w:r>
      <w:r w:rsidRPr="004A7325">
        <w:rPr>
          <w:rStyle w:val="NormalTok"/>
          <w:rFonts w:ascii="Courier" w:hAnsi="Courier"/>
          <w:i w:val="0"/>
          <w:sz w:val="17"/>
          <w:shd w:val="clear" w:color="auto" w:fill="auto"/>
        </w:rPr>
        <w:t>Chinstrap</w:t>
      </w:r>
    </w:p>
    <w:p w14:paraId="56412BAE" w14:textId="77777777" w:rsidR="007E1D3E" w:rsidRDefault="007E1D3E" w:rsidP="004A7325">
      <w:pPr>
        <w:pStyle w:val="Code"/>
      </w:pPr>
    </w:p>
    <w:p w14:paraId="2C78474F" w14:textId="77777777" w:rsidR="007E1D3E" w:rsidRDefault="00E0794E" w:rsidP="004A7325">
      <w:pPr>
        <w:pStyle w:val="Code"/>
      </w:pPr>
      <w:r w:rsidRPr="004A7325">
        <w:rPr>
          <w:rStyle w:val="FunctionTok"/>
          <w:rFonts w:ascii="Courier" w:hAnsi="Courier"/>
          <w:i w:val="0"/>
          <w:sz w:val="17"/>
          <w:shd w:val="clear" w:color="auto" w:fill="auto"/>
        </w:rPr>
        <w:t>## Bill Length</w:t>
      </w:r>
    </w:p>
    <w:p w14:paraId="482EE731" w14:textId="77777777" w:rsidR="007E1D3E" w:rsidRDefault="007E1D3E" w:rsidP="004A7325">
      <w:pPr>
        <w:pStyle w:val="Code"/>
      </w:pPr>
    </w:p>
    <w:p w14:paraId="161CDCE4" w14:textId="77777777" w:rsidR="007E1D3E" w:rsidRDefault="00E0794E" w:rsidP="004A7325">
      <w:pPr>
        <w:pStyle w:val="Code"/>
      </w:pPr>
      <w:r w:rsidRPr="004A7325">
        <w:rPr>
          <w:rStyle w:val="NormalTok"/>
          <w:rFonts w:ascii="Courier" w:hAnsi="Courier"/>
          <w:i w:val="0"/>
          <w:sz w:val="17"/>
          <w:shd w:val="clear" w:color="auto" w:fill="auto"/>
        </w:rPr>
        <w:t>We can make a histogram to see the distribution of bill lengths.</w:t>
      </w:r>
    </w:p>
    <w:p w14:paraId="42EDB88E" w14:textId="77777777" w:rsidR="007E1D3E" w:rsidRDefault="007E1D3E" w:rsidP="004A7325">
      <w:pPr>
        <w:pStyle w:val="Code"/>
      </w:pPr>
    </w:p>
    <w:p w14:paraId="5C5122FE"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4E66F82F"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penguins %&gt;% </w:t>
      </w:r>
    </w:p>
    <w:p w14:paraId="038853C9"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t>
      </w:r>
      <w:proofErr w:type="gramStart"/>
      <w:r w:rsidRPr="004A7325">
        <w:rPr>
          <w:rStyle w:val="InformationTok"/>
          <w:rFonts w:ascii="Courier" w:hAnsi="Courier"/>
          <w:b w:val="0"/>
          <w:color w:val="000000"/>
          <w:sz w:val="17"/>
          <w:shd w:val="clear" w:color="auto" w:fill="auto"/>
        </w:rPr>
        <w:t>ggplot(</w:t>
      </w:r>
      <w:proofErr w:type="spellStart"/>
      <w:proofErr w:type="gramEnd"/>
      <w:r w:rsidRPr="004A7325">
        <w:rPr>
          <w:rStyle w:val="InformationTok"/>
          <w:rFonts w:ascii="Courier" w:hAnsi="Courier"/>
          <w:b w:val="0"/>
          <w:color w:val="000000"/>
          <w:sz w:val="17"/>
          <w:shd w:val="clear" w:color="auto" w:fill="auto"/>
        </w:rPr>
        <w:t>aes</w:t>
      </w:r>
      <w:proofErr w:type="spellEnd"/>
      <w:r w:rsidRPr="004A7325">
        <w:rPr>
          <w:rStyle w:val="InformationTok"/>
          <w:rFonts w:ascii="Courier" w:hAnsi="Courier"/>
          <w:b w:val="0"/>
          <w:color w:val="000000"/>
          <w:sz w:val="17"/>
          <w:shd w:val="clear" w:color="auto" w:fill="auto"/>
        </w:rPr>
        <w:t xml:space="preserve">(x = </w:t>
      </w:r>
      <w:proofErr w:type="spellStart"/>
      <w:r w:rsidRPr="004A7325">
        <w:rPr>
          <w:rStyle w:val="InformationTok"/>
          <w:rFonts w:ascii="Courier" w:hAnsi="Courier"/>
          <w:b w:val="0"/>
          <w:color w:val="000000"/>
          <w:sz w:val="17"/>
          <w:shd w:val="clear" w:color="auto" w:fill="auto"/>
        </w:rPr>
        <w:t>bill_length_mm</w:t>
      </w:r>
      <w:proofErr w:type="spellEnd"/>
      <w:r w:rsidRPr="004A7325">
        <w:rPr>
          <w:rStyle w:val="InformationTok"/>
          <w:rFonts w:ascii="Courier" w:hAnsi="Courier"/>
          <w:b w:val="0"/>
          <w:color w:val="000000"/>
          <w:sz w:val="17"/>
          <w:shd w:val="clear" w:color="auto" w:fill="auto"/>
        </w:rPr>
        <w:t>)) +</w:t>
      </w:r>
    </w:p>
    <w:p w14:paraId="2B1F2659"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t>
      </w:r>
      <w:proofErr w:type="spellStart"/>
      <w:r w:rsidRPr="004A7325">
        <w:rPr>
          <w:rStyle w:val="InformationTok"/>
          <w:rFonts w:ascii="Courier" w:hAnsi="Courier"/>
          <w:b w:val="0"/>
          <w:color w:val="000000"/>
          <w:sz w:val="17"/>
          <w:shd w:val="clear" w:color="auto" w:fill="auto"/>
        </w:rPr>
        <w:t>geom_</w:t>
      </w:r>
      <w:proofErr w:type="gramStart"/>
      <w:r w:rsidRPr="004A7325">
        <w:rPr>
          <w:rStyle w:val="InformationTok"/>
          <w:rFonts w:ascii="Courier" w:hAnsi="Courier"/>
          <w:b w:val="0"/>
          <w:color w:val="000000"/>
          <w:sz w:val="17"/>
          <w:shd w:val="clear" w:color="auto" w:fill="auto"/>
        </w:rPr>
        <w:t>histogram</w:t>
      </w:r>
      <w:proofErr w:type="spellEnd"/>
      <w:r w:rsidRPr="004A7325">
        <w:rPr>
          <w:rStyle w:val="InformationTok"/>
          <w:rFonts w:ascii="Courier" w:hAnsi="Courier"/>
          <w:b w:val="0"/>
          <w:color w:val="000000"/>
          <w:sz w:val="17"/>
          <w:shd w:val="clear" w:color="auto" w:fill="auto"/>
        </w:rPr>
        <w:t>(</w:t>
      </w:r>
      <w:proofErr w:type="gramEnd"/>
      <w:r w:rsidRPr="004A7325">
        <w:rPr>
          <w:rStyle w:val="InformationTok"/>
          <w:rFonts w:ascii="Courier" w:hAnsi="Courier"/>
          <w:b w:val="0"/>
          <w:color w:val="000000"/>
          <w:sz w:val="17"/>
          <w:shd w:val="clear" w:color="auto" w:fill="auto"/>
        </w:rPr>
        <w:t>) +</w:t>
      </w:r>
    </w:p>
    <w:p w14:paraId="08934E2E"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t>
      </w:r>
      <w:proofErr w:type="spellStart"/>
      <w:r w:rsidRPr="004A7325">
        <w:rPr>
          <w:rStyle w:val="InformationTok"/>
          <w:rFonts w:ascii="Courier" w:hAnsi="Courier"/>
          <w:b w:val="0"/>
          <w:color w:val="000000"/>
          <w:sz w:val="17"/>
          <w:shd w:val="clear" w:color="auto" w:fill="auto"/>
        </w:rPr>
        <w:t>theme_</w:t>
      </w:r>
      <w:proofErr w:type="gramStart"/>
      <w:r w:rsidRPr="004A7325">
        <w:rPr>
          <w:rStyle w:val="InformationTok"/>
          <w:rFonts w:ascii="Courier" w:hAnsi="Courier"/>
          <w:b w:val="0"/>
          <w:color w:val="000000"/>
          <w:sz w:val="17"/>
          <w:shd w:val="clear" w:color="auto" w:fill="auto"/>
        </w:rPr>
        <w:t>minimal</w:t>
      </w:r>
      <w:proofErr w:type="spellEnd"/>
      <w:r w:rsidRPr="004A7325">
        <w:rPr>
          <w:rStyle w:val="InformationTok"/>
          <w:rFonts w:ascii="Courier" w:hAnsi="Courier"/>
          <w:b w:val="0"/>
          <w:color w:val="000000"/>
          <w:sz w:val="17"/>
          <w:shd w:val="clear" w:color="auto" w:fill="auto"/>
        </w:rPr>
        <w:t>(</w:t>
      </w:r>
      <w:proofErr w:type="gramEnd"/>
      <w:r w:rsidRPr="004A7325">
        <w:rPr>
          <w:rStyle w:val="InformationTok"/>
          <w:rFonts w:ascii="Courier" w:hAnsi="Courier"/>
          <w:b w:val="0"/>
          <w:color w:val="000000"/>
          <w:sz w:val="17"/>
          <w:shd w:val="clear" w:color="auto" w:fill="auto"/>
        </w:rPr>
        <w:t>)</w:t>
      </w:r>
    </w:p>
    <w:p w14:paraId="09F4A29C"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1E87E5D2" w14:textId="77777777" w:rsidR="007E1D3E" w:rsidRDefault="007E1D3E" w:rsidP="004A7325">
      <w:pPr>
        <w:pStyle w:val="Code"/>
      </w:pPr>
    </w:p>
    <w:p w14:paraId="3427312A" w14:textId="77777777" w:rsidR="007E1D3E" w:rsidRDefault="00E0794E" w:rsidP="004A7325">
      <w:pPr>
        <w:pStyle w:val="Code"/>
      </w:pPr>
      <w:r w:rsidRPr="004A7325">
        <w:rPr>
          <w:rStyle w:val="InformationTok"/>
          <w:rFonts w:ascii="Courier" w:hAnsi="Courier"/>
          <w:b w:val="0"/>
          <w:color w:val="000000"/>
          <w:sz w:val="17"/>
          <w:shd w:val="clear" w:color="auto" w:fill="auto"/>
        </w:rPr>
        <w:t>```{r}</w:t>
      </w:r>
    </w:p>
    <w:p w14:paraId="379E0FF7" w14:textId="77777777" w:rsidR="007E1D3E" w:rsidRDefault="00E0794E" w:rsidP="004A7325">
      <w:pPr>
        <w:pStyle w:val="Code"/>
      </w:pPr>
      <w:proofErr w:type="spellStart"/>
      <w:r w:rsidRPr="004A7325">
        <w:rPr>
          <w:rStyle w:val="InformationTok"/>
          <w:rFonts w:ascii="Courier" w:hAnsi="Courier"/>
          <w:b w:val="0"/>
          <w:color w:val="000000"/>
          <w:sz w:val="17"/>
          <w:shd w:val="clear" w:color="auto" w:fill="auto"/>
        </w:rPr>
        <w:t>average_bill_length</w:t>
      </w:r>
      <w:proofErr w:type="spellEnd"/>
      <w:r w:rsidRPr="004A7325">
        <w:rPr>
          <w:rStyle w:val="InformationTok"/>
          <w:rFonts w:ascii="Courier" w:hAnsi="Courier"/>
          <w:b w:val="0"/>
          <w:color w:val="000000"/>
          <w:sz w:val="17"/>
          <w:shd w:val="clear" w:color="auto" w:fill="auto"/>
        </w:rPr>
        <w:t xml:space="preserve"> &lt;- penguins %&gt;% </w:t>
      </w:r>
    </w:p>
    <w:p w14:paraId="6DF61CD5"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w:t>
      </w:r>
      <w:proofErr w:type="gramStart"/>
      <w:r w:rsidRPr="004A7325">
        <w:rPr>
          <w:rStyle w:val="InformationTok"/>
          <w:rFonts w:ascii="Courier" w:hAnsi="Courier"/>
          <w:b w:val="0"/>
          <w:color w:val="000000"/>
          <w:sz w:val="17"/>
          <w:shd w:val="clear" w:color="auto" w:fill="auto"/>
        </w:rPr>
        <w:t>summarize(</w:t>
      </w:r>
      <w:proofErr w:type="spellStart"/>
      <w:proofErr w:type="gramEnd"/>
      <w:r w:rsidRPr="004A7325">
        <w:rPr>
          <w:rStyle w:val="InformationTok"/>
          <w:rFonts w:ascii="Courier" w:hAnsi="Courier"/>
          <w:b w:val="0"/>
          <w:color w:val="000000"/>
          <w:sz w:val="17"/>
          <w:shd w:val="clear" w:color="auto" w:fill="auto"/>
        </w:rPr>
        <w:t>avg_bill_length</w:t>
      </w:r>
      <w:proofErr w:type="spellEnd"/>
      <w:r w:rsidRPr="004A7325">
        <w:rPr>
          <w:rStyle w:val="InformationTok"/>
          <w:rFonts w:ascii="Courier" w:hAnsi="Courier"/>
          <w:b w:val="0"/>
          <w:color w:val="000000"/>
          <w:sz w:val="17"/>
          <w:shd w:val="clear" w:color="auto" w:fill="auto"/>
        </w:rPr>
        <w:t xml:space="preserve"> = mean(</w:t>
      </w:r>
      <w:proofErr w:type="spellStart"/>
      <w:r w:rsidRPr="004A7325">
        <w:rPr>
          <w:rStyle w:val="InformationTok"/>
          <w:rFonts w:ascii="Courier" w:hAnsi="Courier"/>
          <w:b w:val="0"/>
          <w:color w:val="000000"/>
          <w:sz w:val="17"/>
          <w:shd w:val="clear" w:color="auto" w:fill="auto"/>
        </w:rPr>
        <w:t>bill_length_mm</w:t>
      </w:r>
      <w:proofErr w:type="spellEnd"/>
      <w:r w:rsidRPr="004A7325">
        <w:rPr>
          <w:rStyle w:val="InformationTok"/>
          <w:rFonts w:ascii="Courier" w:hAnsi="Courier"/>
          <w:b w:val="0"/>
          <w:color w:val="000000"/>
          <w:sz w:val="17"/>
          <w:shd w:val="clear" w:color="auto" w:fill="auto"/>
        </w:rPr>
        <w:t>,</w:t>
      </w:r>
    </w:p>
    <w:p w14:paraId="10729592"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na.rm = TRUE)) %&gt;% </w:t>
      </w:r>
    </w:p>
    <w:p w14:paraId="47AE62F5" w14:textId="77777777" w:rsidR="007E1D3E" w:rsidRDefault="00E0794E" w:rsidP="004A7325">
      <w:pPr>
        <w:pStyle w:val="Code"/>
      </w:pPr>
      <w:r w:rsidRPr="004A7325">
        <w:rPr>
          <w:rStyle w:val="InformationTok"/>
          <w:rFonts w:ascii="Courier" w:hAnsi="Courier"/>
          <w:b w:val="0"/>
          <w:color w:val="000000"/>
          <w:sz w:val="17"/>
          <w:shd w:val="clear" w:color="auto" w:fill="auto"/>
        </w:rPr>
        <w:t xml:space="preserve">  pull(</w:t>
      </w:r>
      <w:proofErr w:type="spellStart"/>
      <w:r w:rsidRPr="004A7325">
        <w:rPr>
          <w:rStyle w:val="InformationTok"/>
          <w:rFonts w:ascii="Courier" w:hAnsi="Courier"/>
          <w:b w:val="0"/>
          <w:color w:val="000000"/>
          <w:sz w:val="17"/>
          <w:shd w:val="clear" w:color="auto" w:fill="auto"/>
        </w:rPr>
        <w:t>avg_bill_length</w:t>
      </w:r>
      <w:proofErr w:type="spellEnd"/>
      <w:r w:rsidRPr="004A7325">
        <w:rPr>
          <w:rStyle w:val="InformationTok"/>
          <w:rFonts w:ascii="Courier" w:hAnsi="Courier"/>
          <w:b w:val="0"/>
          <w:color w:val="000000"/>
          <w:sz w:val="17"/>
          <w:shd w:val="clear" w:color="auto" w:fill="auto"/>
        </w:rPr>
        <w:t>)</w:t>
      </w:r>
    </w:p>
    <w:p w14:paraId="7DB93C48" w14:textId="77777777" w:rsidR="007E1D3E" w:rsidRDefault="00E0794E" w:rsidP="004A7325">
      <w:pPr>
        <w:pStyle w:val="Code"/>
      </w:pPr>
      <w:r w:rsidRPr="004A7325">
        <w:rPr>
          <w:rStyle w:val="InformationTok"/>
          <w:rFonts w:ascii="Courier" w:hAnsi="Courier"/>
          <w:b w:val="0"/>
          <w:color w:val="000000"/>
          <w:sz w:val="17"/>
          <w:shd w:val="clear" w:color="auto" w:fill="auto"/>
        </w:rPr>
        <w:t>```</w:t>
      </w:r>
    </w:p>
    <w:p w14:paraId="3582C43D" w14:textId="77777777" w:rsidR="007E1D3E" w:rsidRDefault="007E1D3E" w:rsidP="004A7325">
      <w:pPr>
        <w:pStyle w:val="Code"/>
      </w:pPr>
    </w:p>
    <w:p w14:paraId="3C11CA6E" w14:textId="464A8FFD" w:rsidR="00E0794E" w:rsidRPr="004A7325" w:rsidRDefault="00E0794E" w:rsidP="004A7325">
      <w:pPr>
        <w:pStyle w:val="Code"/>
      </w:pPr>
      <w:r w:rsidRPr="004A7325">
        <w:rPr>
          <w:rStyle w:val="NormalTok"/>
          <w:rFonts w:ascii="Courier" w:hAnsi="Courier"/>
          <w:i w:val="0"/>
          <w:sz w:val="17"/>
          <w:shd w:val="clear" w:color="auto" w:fill="auto"/>
        </w:rPr>
        <w:t xml:space="preserve">The chart shows the distribution of bill lengths. The average bill length is </w:t>
      </w:r>
      <w:r w:rsidRPr="004A7325">
        <w:rPr>
          <w:rStyle w:val="InformationTok"/>
          <w:rFonts w:ascii="Courier" w:hAnsi="Courier"/>
          <w:b w:val="0"/>
          <w:color w:val="000000"/>
          <w:sz w:val="17"/>
          <w:shd w:val="clear" w:color="auto" w:fill="auto"/>
        </w:rPr>
        <w:t xml:space="preserve">`r </w:t>
      </w:r>
      <w:proofErr w:type="spellStart"/>
      <w:r w:rsidRPr="004A7325">
        <w:rPr>
          <w:rStyle w:val="InformationTok"/>
          <w:rFonts w:ascii="Courier" w:hAnsi="Courier"/>
          <w:b w:val="0"/>
          <w:color w:val="000000"/>
          <w:sz w:val="17"/>
          <w:shd w:val="clear" w:color="auto" w:fill="auto"/>
        </w:rPr>
        <w:t>average_bill_length</w:t>
      </w:r>
      <w:proofErr w:type="spellEnd"/>
      <w:r w:rsidRPr="004A7325">
        <w:rPr>
          <w:rStyle w:val="InformationTok"/>
          <w:rFonts w:ascii="Courier" w:hAnsi="Courier"/>
          <w:b w:val="0"/>
          <w:color w:val="000000"/>
          <w:sz w:val="17"/>
          <w:shd w:val="clear" w:color="auto" w:fill="auto"/>
        </w:rPr>
        <w:t>`</w:t>
      </w:r>
      <w:r w:rsidRPr="004A7325">
        <w:rPr>
          <w:rStyle w:val="NormalTok"/>
          <w:rFonts w:ascii="Courier" w:hAnsi="Courier"/>
          <w:i w:val="0"/>
          <w:sz w:val="17"/>
          <w:shd w:val="clear" w:color="auto" w:fill="auto"/>
        </w:rPr>
        <w:t xml:space="preserve"> millimeters.</w:t>
      </w:r>
    </w:p>
    <w:p w14:paraId="118FC06B" w14:textId="7E32617F" w:rsidR="00E0794E" w:rsidRDefault="00E0794E" w:rsidP="005C687D">
      <w:pPr>
        <w:pStyle w:val="Body"/>
      </w:pPr>
      <w:moveFromRangeStart w:id="279" w:author="Frances" w:date="2023-03-16T10:09:00Z" w:name="move129853767"/>
      <w:moveFrom w:id="280" w:author="Frances" w:date="2023-03-16T10:09:00Z">
        <w:r w:rsidDel="00D61DF2">
          <w:t xml:space="preserve">This code should look familiar because it is exactly the same as the R Markdown document we created in Chapter 6 with one line changed in the YAML. </w:t>
        </w:r>
      </w:moveFrom>
      <w:moveFromRangeEnd w:id="279"/>
      <w:del w:id="281" w:author="Frances" w:date="2023-03-16T10:11:00Z">
        <w:r w:rsidDel="00020779">
          <w:delText xml:space="preserve">Instead of </w:delText>
        </w:r>
        <w:r w:rsidRPr="00AC0342" w:rsidDel="00020779">
          <w:rPr>
            <w:rStyle w:val="Literal"/>
          </w:rPr>
          <w:delText>output: word_document</w:delText>
        </w:r>
        <w:r w:rsidDel="00020779">
          <w:delText xml:space="preserve"> we now have </w:delText>
        </w:r>
        <w:r w:rsidRPr="00AC0342" w:rsidDel="00020779">
          <w:rPr>
            <w:rStyle w:val="Literal"/>
          </w:rPr>
          <w:delText xml:space="preserve">output: </w:delText>
        </w:r>
      </w:del>
      <w:del w:id="282" w:author="Frances" w:date="2023-03-16T10:10:00Z">
        <w:r w:rsidRPr="00AC0342" w:rsidDel="00D61DF2">
          <w:rPr>
            <w:rStyle w:val="Literal"/>
          </w:rPr>
          <w:delText>xaringan::moon_reader</w:delText>
        </w:r>
        <w:r w:rsidDel="00D61DF2">
          <w:delText xml:space="preserve">. </w:delText>
        </w:r>
      </w:del>
      <w:ins w:id="283" w:author="Frances" w:date="2023-03-16T10:11:00Z">
        <w:r w:rsidR="00020779">
          <w:t>Usi</w:t>
        </w:r>
      </w:ins>
      <w:ins w:id="284" w:author="Frances" w:date="2023-03-16T10:12:00Z">
        <w:r w:rsidR="00020779">
          <w:t>ng</w:t>
        </w:r>
      </w:ins>
      <w:del w:id="285" w:author="Frances" w:date="2023-03-16T10:11:00Z">
        <w:r w:rsidDel="00020779">
          <w:delText>With</w:delText>
        </w:r>
      </w:del>
      <w:r>
        <w:t xml:space="preserve"> this </w:t>
      </w:r>
      <w:ins w:id="286" w:author="Frances" w:date="2023-03-16T10:12:00Z">
        <w:r w:rsidR="00020779">
          <w:t>output format</w:t>
        </w:r>
      </w:ins>
      <w:del w:id="287" w:author="Frances" w:date="2023-03-16T10:12:00Z">
        <w:r w:rsidDel="00020779">
          <w:delText>change</w:delText>
        </w:r>
      </w:del>
      <w:r>
        <w:t>, we</w:t>
      </w:r>
      <w:ins w:id="288" w:author="Frances" w:date="2023-03-16T10:12:00Z">
        <w:r w:rsidR="00020779">
          <w:t>’</w:t>
        </w:r>
      </w:ins>
      <w:del w:id="289" w:author="Frances" w:date="2023-03-16T10:12:00Z">
        <w:r w:rsidDel="00020779">
          <w:delText xml:space="preserve"> wi</w:delText>
        </w:r>
      </w:del>
      <w:r>
        <w:t xml:space="preserve">ll now get slides rather than a Word document. </w:t>
      </w:r>
      <w:commentRangeStart w:id="290"/>
      <w:ins w:id="291" w:author="Frances" w:date="2023-03-16T10:12:00Z">
        <w:r w:rsidR="00020779">
          <w:t xml:space="preserve">XXXX </w:t>
        </w:r>
        <w:commentRangeEnd w:id="290"/>
        <w:r w:rsidR="00020779">
          <w:rPr>
            <w:rStyle w:val="CommentReference"/>
            <w:rFonts w:ascii="Times New Roman" w:hAnsi="Times New Roman" w:cs="Times New Roman"/>
            <w:color w:val="auto"/>
            <w:lang w:val="en-CA"/>
          </w:rPr>
          <w:commentReference w:id="290"/>
        </w:r>
      </w:ins>
      <w:ins w:id="292" w:author="Frances" w:date="2023-03-16T12:50:00Z">
        <w:r w:rsidR="005C687D">
          <w:t>T</w:t>
        </w:r>
      </w:ins>
      <w:del w:id="293" w:author="Frances" w:date="2023-03-16T12:50:00Z">
        <w:r w:rsidDel="005C687D">
          <w:delText>Let’s t</w:delText>
        </w:r>
      </w:del>
      <w:r>
        <w:t xml:space="preserve">ry hitting the </w:t>
      </w:r>
      <w:r w:rsidRPr="005C687D">
        <w:rPr>
          <w:rStyle w:val="Bold"/>
          <w:rPrChange w:id="294" w:author="Frances" w:date="2023-03-16T12:50:00Z">
            <w:rPr/>
          </w:rPrChange>
        </w:rPr>
        <w:t xml:space="preserve">Knit </w:t>
      </w:r>
      <w:r>
        <w:t xml:space="preserve">button to see what it looks like. </w:t>
      </w:r>
      <w:del w:id="295" w:author="Frances" w:date="2023-03-16T10:13:00Z">
        <w:r w:rsidDel="00020779">
          <w:delText>When I hit Knit, I</w:delText>
        </w:r>
      </w:del>
      <w:ins w:id="296" w:author="Frances" w:date="2023-03-16T10:13:00Z">
        <w:r w:rsidR="00020779">
          <w:t>You should receive</w:t>
        </w:r>
      </w:ins>
      <w:del w:id="297" w:author="Frances" w:date="2023-03-16T10:13:00Z">
        <w:r w:rsidDel="00020779">
          <w:delText xml:space="preserve"> get</w:delText>
        </w:r>
      </w:del>
      <w:r>
        <w:t xml:space="preserve"> an HTML file with the same name as R Markdown document (in my case, </w:t>
      </w:r>
      <w:del w:id="298" w:author="Frances" w:date="2023-03-16T10:13:00Z">
        <w:r w:rsidRPr="00020779" w:rsidDel="00020779">
          <w:rPr>
            <w:rStyle w:val="Italic"/>
            <w:rPrChange w:id="299" w:author="Frances" w:date="2023-03-16T10:13:00Z">
              <w:rPr>
                <w:rStyle w:val="Literal"/>
              </w:rPr>
            </w:rPrChange>
          </w:rPr>
          <w:delText>xaringan-example.Rmd</w:delText>
        </w:r>
        <w:r w:rsidRPr="00020779" w:rsidDel="00020779">
          <w:rPr>
            <w:rStyle w:val="Italic"/>
            <w:rPrChange w:id="300" w:author="Frances" w:date="2023-03-16T10:13:00Z">
              <w:rPr/>
            </w:rPrChange>
          </w:rPr>
          <w:delText xml:space="preserve"> and </w:delText>
        </w:r>
      </w:del>
      <w:r w:rsidRPr="00020779">
        <w:rPr>
          <w:rStyle w:val="Italic"/>
          <w:rPrChange w:id="301" w:author="Frances" w:date="2023-03-16T10:13:00Z">
            <w:rPr>
              <w:rStyle w:val="Literal"/>
            </w:rPr>
          </w:rPrChange>
        </w:rPr>
        <w:t>xaringan-example.html</w:t>
      </w:r>
      <w:r>
        <w:t>)</w:t>
      </w:r>
      <w:ins w:id="302" w:author="Frances" w:date="2023-03-16T12:51:00Z">
        <w:r w:rsidR="005C687D">
          <w:t>, shown in</w:t>
        </w:r>
      </w:ins>
      <w:del w:id="303" w:author="Frances" w:date="2023-03-16T12:51:00Z">
        <w:r w:rsidDel="005C687D">
          <w:delText xml:space="preserve">. </w:delText>
        </w:r>
      </w:del>
      <w:del w:id="304" w:author="Frances" w:date="2023-03-16T12:49:00Z">
        <w:r w:rsidDel="005C687D">
          <w:delText xml:space="preserve">This is the first thing to know about </w:delText>
        </w:r>
        <w:r w:rsidRPr="00AC0342" w:rsidDel="005C687D">
          <w:rPr>
            <w:rStyle w:val="Literal"/>
          </w:rPr>
          <w:delText>xaringan</w:delText>
        </w:r>
        <w:r w:rsidDel="005C687D">
          <w:delText xml:space="preserve">: the slides it produces are HTML files. It may seem odd to get slides as HTML files, but it offers several advantages over formats like PowerPoint, as we’ll see below. </w:delText>
        </w:r>
      </w:del>
      <w:del w:id="305" w:author="Frances" w:date="2023-03-16T12:50:00Z">
        <w:r w:rsidDel="005C687D">
          <w:delText>If I open up the HTML document, I see</w:delText>
        </w:r>
      </w:del>
      <w:r>
        <w:t xml:space="preserve"> </w:t>
      </w:r>
      <w:r w:rsidR="0029593F">
        <w:t>Figure 8-</w:t>
      </w:r>
      <w:r>
        <w:t>2.</w:t>
      </w:r>
    </w:p>
    <w:p w14:paraId="52D59645" w14:textId="77777777" w:rsidR="00E0794E" w:rsidRDefault="00E0794E" w:rsidP="00A27357">
      <w:pPr>
        <w:pStyle w:val="GraphicSlug"/>
      </w:pPr>
      <w:r>
        <w:t>[F08002.png]</w:t>
      </w:r>
    </w:p>
    <w:p w14:paraId="66F2C741" w14:textId="77777777" w:rsidR="00E0794E" w:rsidRDefault="00E0794E" w:rsidP="00E0794E">
      <w:pPr>
        <w:pStyle w:val="CaptionedFigure"/>
      </w:pPr>
      <w:r>
        <w:rPr>
          <w:noProof/>
        </w:rPr>
        <w:lastRenderedPageBreak/>
        <w:drawing>
          <wp:inline distT="0" distB="0" distL="0" distR="0" wp14:anchorId="337BB33D" wp14:editId="2B97F27E">
            <wp:extent cx="5334000" cy="3977898"/>
            <wp:effectExtent l="0" t="0" r="0" b="0"/>
            <wp:docPr id="342" name="Picture" descr="Figure 8.2: The first slide of my presentation"/>
            <wp:cNvGraphicFramePr/>
            <a:graphic xmlns:a="http://schemas.openxmlformats.org/drawingml/2006/main">
              <a:graphicData uri="http://schemas.openxmlformats.org/drawingml/2006/picture">
                <pic:pic xmlns:pic="http://schemas.openxmlformats.org/drawingml/2006/picture">
                  <pic:nvPicPr>
                    <pic:cNvPr id="343" name="Picture" descr="../../assets/penguins-report-slide-1.png"/>
                    <pic:cNvPicPr>
                      <a:picLocks noChangeAspect="1" noChangeArrowheads="1"/>
                    </pic:cNvPicPr>
                  </pic:nvPicPr>
                  <pic:blipFill>
                    <a:blip r:embed="rId11"/>
                    <a:stretch>
                      <a:fillRect/>
                    </a:stretch>
                  </pic:blipFill>
                  <pic:spPr bwMode="auto">
                    <a:xfrm>
                      <a:off x="0" y="0"/>
                      <a:ext cx="5334000" cy="3977898"/>
                    </a:xfrm>
                    <a:prstGeom prst="rect">
                      <a:avLst/>
                    </a:prstGeom>
                    <a:noFill/>
                    <a:ln w="9525">
                      <a:noFill/>
                      <a:headEnd/>
                      <a:tailEnd/>
                    </a:ln>
                  </pic:spPr>
                </pic:pic>
              </a:graphicData>
            </a:graphic>
          </wp:inline>
        </w:drawing>
      </w:r>
    </w:p>
    <w:p w14:paraId="0AD301ED" w14:textId="34B53FE6" w:rsidR="00E0794E" w:rsidRDefault="00E0794E" w:rsidP="00D26687">
      <w:pPr>
        <w:pStyle w:val="CaptionLine"/>
      </w:pPr>
      <w:r>
        <w:t xml:space="preserve"> The first slide of my presentation</w:t>
      </w:r>
    </w:p>
    <w:p w14:paraId="5BFD977F" w14:textId="141A56AA" w:rsidR="00E0794E" w:rsidRDefault="00E0794E" w:rsidP="00C0036E">
      <w:pPr>
        <w:pStyle w:val="Body"/>
      </w:pPr>
      <w:r>
        <w:t xml:space="preserve">If </w:t>
      </w:r>
      <w:ins w:id="306" w:author="Frances" w:date="2023-03-16T10:14:00Z">
        <w:r w:rsidR="00020779">
          <w:t>you</w:t>
        </w:r>
      </w:ins>
      <w:del w:id="307" w:author="Frances" w:date="2023-03-16T10:14:00Z">
        <w:r w:rsidDel="00020779">
          <w:delText>we</w:delText>
        </w:r>
      </w:del>
      <w:r>
        <w:t xml:space="preserve"> scroll to the next slide with the right arrow key, </w:t>
      </w:r>
      <w:ins w:id="308" w:author="Frances" w:date="2023-03-16T10:14:00Z">
        <w:r w:rsidR="00020779">
          <w:t>you</w:t>
        </w:r>
      </w:ins>
      <w:del w:id="309" w:author="Frances" w:date="2023-03-16T10:14:00Z">
        <w:r w:rsidDel="00020779">
          <w:delText>we</w:delText>
        </w:r>
      </w:del>
      <w:ins w:id="310" w:author="Frances" w:date="2023-03-16T10:14:00Z">
        <w:r w:rsidR="00020779">
          <w:t xml:space="preserve"> should</w:t>
        </w:r>
      </w:ins>
      <w:del w:id="311" w:author="Frances" w:date="2023-03-16T10:14:00Z">
        <w:r w:rsidDel="00020779">
          <w:delText>’ll</w:delText>
        </w:r>
      </w:del>
      <w:r>
        <w:t xml:space="preserve"> see </w:t>
      </w:r>
      <w:ins w:id="312" w:author="Frances" w:date="2023-03-16T10:14:00Z">
        <w:r w:rsidR="00020779">
          <w:t xml:space="preserve">familiar </w:t>
        </w:r>
      </w:ins>
      <w:r>
        <w:t>content</w:t>
      </w:r>
      <w:del w:id="313" w:author="Frances" w:date="2023-03-16T10:14:00Z">
        <w:r w:rsidDel="00020779">
          <w:delText xml:space="preserve"> that looks familiar</w:delText>
        </w:r>
      </w:del>
      <w:r>
        <w:t xml:space="preserve">. </w:t>
      </w:r>
      <w:r w:rsidR="0029593F">
        <w:t>Figure 8-</w:t>
      </w:r>
      <w:r>
        <w:t>3 shows this slide, which has the same text</w:t>
      </w:r>
      <w:ins w:id="314" w:author="Frances" w:date="2023-03-16T10:14:00Z">
        <w:r w:rsidR="00020779">
          <w:t xml:space="preserve"> as the report from </w:t>
        </w:r>
        <w:proofErr w:type="spellStart"/>
        <w:r w:rsidR="00020779" w:rsidRPr="00020779">
          <w:rPr>
            <w:rStyle w:val="Xref"/>
            <w:rPrChange w:id="315" w:author="Frances" w:date="2023-03-16T10:14:00Z">
              <w:rPr/>
            </w:rPrChange>
          </w:rPr>
          <w:t>Chapter</w:t>
        </w:r>
        <w:proofErr w:type="spellEnd"/>
        <w:r w:rsidR="00020779" w:rsidRPr="00020779">
          <w:rPr>
            <w:rStyle w:val="Xref"/>
            <w:rPrChange w:id="316" w:author="Frances" w:date="2023-03-16T10:14:00Z">
              <w:rPr/>
            </w:rPrChange>
          </w:rPr>
          <w:t xml:space="preserve"> 6</w:t>
        </w:r>
      </w:ins>
      <w:r>
        <w:t xml:space="preserve"> and a cut-off version of </w:t>
      </w:r>
      <w:ins w:id="317" w:author="Frances" w:date="2023-03-16T10:15:00Z">
        <w:r w:rsidR="00020779">
          <w:t>its</w:t>
        </w:r>
      </w:ins>
      <w:del w:id="318" w:author="Frances" w:date="2023-03-16T10:15:00Z">
        <w:r w:rsidDel="00020779">
          <w:delText>the</w:delText>
        </w:r>
      </w:del>
      <w:r>
        <w:t xml:space="preserve"> histogram</w:t>
      </w:r>
      <w:del w:id="319" w:author="Frances" w:date="2023-03-16T10:14:00Z">
        <w:r w:rsidDel="00020779">
          <w:delText xml:space="preserve"> we made in Chapter 6</w:delText>
        </w:r>
      </w:del>
      <w:r>
        <w:t>.</w:t>
      </w:r>
    </w:p>
    <w:p w14:paraId="2AA9B808" w14:textId="77777777" w:rsidR="00E0794E" w:rsidRDefault="00E0794E" w:rsidP="00A27357">
      <w:pPr>
        <w:pStyle w:val="GraphicSlug"/>
      </w:pPr>
      <w:r>
        <w:t>[F08003.png]</w:t>
      </w:r>
    </w:p>
    <w:p w14:paraId="4C05DD07" w14:textId="77777777" w:rsidR="00E0794E" w:rsidRDefault="00E0794E" w:rsidP="00E0794E">
      <w:pPr>
        <w:pStyle w:val="CaptionedFigure"/>
      </w:pPr>
      <w:r>
        <w:rPr>
          <w:noProof/>
        </w:rPr>
        <w:lastRenderedPageBreak/>
        <w:drawing>
          <wp:inline distT="0" distB="0" distL="0" distR="0" wp14:anchorId="7F3EA29D" wp14:editId="20F14EE2">
            <wp:extent cx="5334000" cy="3998603"/>
            <wp:effectExtent l="0" t="0" r="0" b="0"/>
            <wp:docPr id="345" name="Picture" descr="Figure 8.3: The second slide of my presentation"/>
            <wp:cNvGraphicFramePr/>
            <a:graphic xmlns:a="http://schemas.openxmlformats.org/drawingml/2006/main">
              <a:graphicData uri="http://schemas.openxmlformats.org/drawingml/2006/picture">
                <pic:pic xmlns:pic="http://schemas.openxmlformats.org/drawingml/2006/picture">
                  <pic:nvPicPr>
                    <pic:cNvPr id="346" name="Picture" descr="../../assets/penguins-report-slide-2.png"/>
                    <pic:cNvPicPr>
                      <a:picLocks noChangeAspect="1" noChangeArrowheads="1"/>
                    </pic:cNvPicPr>
                  </pic:nvPicPr>
                  <pic:blipFill>
                    <a:blip r:embed="rId12"/>
                    <a:stretch>
                      <a:fillRect/>
                    </a:stretch>
                  </pic:blipFill>
                  <pic:spPr bwMode="auto">
                    <a:xfrm>
                      <a:off x="0" y="0"/>
                      <a:ext cx="5334000" cy="3998603"/>
                    </a:xfrm>
                    <a:prstGeom prst="rect">
                      <a:avLst/>
                    </a:prstGeom>
                    <a:noFill/>
                    <a:ln w="9525">
                      <a:noFill/>
                      <a:headEnd/>
                      <a:tailEnd/>
                    </a:ln>
                  </pic:spPr>
                </pic:pic>
              </a:graphicData>
            </a:graphic>
          </wp:inline>
        </w:drawing>
      </w:r>
    </w:p>
    <w:p w14:paraId="17FD3262" w14:textId="2861245C" w:rsidR="00E0794E" w:rsidRDefault="00E0794E" w:rsidP="00D26687">
      <w:pPr>
        <w:pStyle w:val="CaptionLine"/>
      </w:pPr>
      <w:r>
        <w:t xml:space="preserve"> The second slide of my presentation</w:t>
      </w:r>
    </w:p>
    <w:p w14:paraId="67828F19" w14:textId="2E7F28B0" w:rsidR="00E0794E" w:rsidRPr="00020779" w:rsidDel="00020779" w:rsidRDefault="00020779" w:rsidP="009B3E60">
      <w:pPr>
        <w:pStyle w:val="Body"/>
        <w:rPr>
          <w:del w:id="320" w:author="Frances" w:date="2023-03-16T10:15:00Z"/>
        </w:rPr>
      </w:pPr>
      <w:ins w:id="321" w:author="Frances" w:date="2023-03-16T10:15:00Z">
        <w:r>
          <w:t xml:space="preserve">Although </w:t>
        </w:r>
      </w:ins>
      <w:del w:id="322" w:author="Frances" w:date="2023-03-16T10:15:00Z">
        <w:r w:rsidR="00E0794E" w:rsidRPr="00020779" w:rsidDel="00020779">
          <w:delText xml:space="preserve">At this point, we’ve learned two things about how </w:delText>
        </w:r>
        <w:r w:rsidR="00E0794E" w:rsidRPr="00020779" w:rsidDel="00020779">
          <w:rPr>
            <w:rPrChange w:id="323" w:author="Frances" w:date="2023-03-16T10:15:00Z">
              <w:rPr>
                <w:rStyle w:val="Literal"/>
              </w:rPr>
            </w:rPrChange>
          </w:rPr>
          <w:delText>xaringan</w:delText>
        </w:r>
        <w:r w:rsidR="00E0794E" w:rsidRPr="00020779" w:rsidDel="00020779">
          <w:delText xml:space="preserve"> works:</w:delText>
        </w:r>
      </w:del>
    </w:p>
    <w:p w14:paraId="16B8A673" w14:textId="6E7AB190" w:rsidR="00E0794E" w:rsidDel="00020779" w:rsidRDefault="00020779" w:rsidP="00020779">
      <w:pPr>
        <w:pStyle w:val="Body"/>
        <w:rPr>
          <w:del w:id="324" w:author="Frances" w:date="2023-03-16T10:16:00Z"/>
        </w:rPr>
        <w:pPrChange w:id="325" w:author="Frances" w:date="2023-03-16T10:15:00Z">
          <w:pPr>
            <w:numPr>
              <w:numId w:val="26"/>
            </w:numPr>
            <w:ind w:left="720" w:hanging="480"/>
          </w:pPr>
        </w:pPrChange>
      </w:pPr>
      <w:ins w:id="326" w:author="Frances" w:date="2023-03-16T10:15:00Z">
        <w:r>
          <w:t>t</w:t>
        </w:r>
      </w:ins>
      <w:del w:id="327" w:author="Frances" w:date="2023-03-16T10:15:00Z">
        <w:r w:rsidR="00E0794E" w:rsidRPr="00020779" w:rsidDel="00020779">
          <w:rPr>
            <w:rPrChange w:id="328" w:author="Frances" w:date="2023-03-16T10:15:00Z">
              <w:rPr>
                <w:b/>
                <w:bCs/>
              </w:rPr>
            </w:rPrChange>
          </w:rPr>
          <w:delText>T</w:delText>
        </w:r>
      </w:del>
      <w:r w:rsidR="00E0794E" w:rsidRPr="00020779">
        <w:rPr>
          <w:rPrChange w:id="329" w:author="Frances" w:date="2023-03-16T10:15:00Z">
            <w:rPr>
              <w:b/>
              <w:bCs/>
            </w:rPr>
          </w:rPrChange>
        </w:rPr>
        <w:t xml:space="preserve">he </w:t>
      </w:r>
      <w:del w:id="330" w:author="Frances" w:date="2023-03-16T10:15:00Z">
        <w:r w:rsidR="00E0794E" w:rsidRPr="00020779" w:rsidDel="00020779">
          <w:rPr>
            <w:rPrChange w:id="331" w:author="Frances" w:date="2023-03-16T10:15:00Z">
              <w:rPr>
                <w:b/>
                <w:bCs/>
              </w:rPr>
            </w:rPrChange>
          </w:rPr>
          <w:delText xml:space="preserve">overall </w:delText>
        </w:r>
      </w:del>
      <w:r w:rsidR="00E0794E" w:rsidRPr="00020779">
        <w:rPr>
          <w:rPrChange w:id="332" w:author="Frances" w:date="2023-03-16T10:15:00Z">
            <w:rPr>
              <w:b/>
              <w:bCs/>
            </w:rPr>
          </w:rPrChange>
        </w:rPr>
        <w:t xml:space="preserve">syntax for making slides with </w:t>
      </w:r>
      <w:proofErr w:type="spellStart"/>
      <w:r w:rsidR="00E0794E" w:rsidRPr="00020779">
        <w:rPr>
          <w:rStyle w:val="Literal"/>
        </w:rPr>
        <w:t>xaringan</w:t>
      </w:r>
      <w:proofErr w:type="spellEnd"/>
      <w:r w:rsidR="00E0794E" w:rsidRPr="00020779">
        <w:rPr>
          <w:rPrChange w:id="333" w:author="Frances" w:date="2023-03-16T10:15:00Z">
            <w:rPr>
              <w:b/>
              <w:bCs/>
            </w:rPr>
          </w:rPrChange>
        </w:rPr>
        <w:t xml:space="preserve"> is nearly identical to that used to make reports with R Markdown</w:t>
      </w:r>
      <w:ins w:id="334" w:author="Frances" w:date="2023-03-16T10:16:00Z">
        <w:r>
          <w:t>,</w:t>
        </w:r>
      </w:ins>
      <w:del w:id="335" w:author="Frances" w:date="2023-03-16T10:16:00Z">
        <w:r w:rsidR="00E0794E" w:rsidRPr="00020779" w:rsidDel="00020779">
          <w:rPr>
            <w:rPrChange w:id="336" w:author="Frances" w:date="2023-03-16T10:15:00Z">
              <w:rPr>
                <w:b/>
                <w:bCs/>
              </w:rPr>
            </w:rPrChange>
          </w:rPr>
          <w:delText>.</w:delText>
        </w:r>
      </w:del>
      <w:r w:rsidR="00E0794E">
        <w:t xml:space="preserve"> </w:t>
      </w:r>
      <w:del w:id="337" w:author="Frances" w:date="2023-03-16T10:16:00Z">
        <w:r w:rsidR="00E0794E" w:rsidDel="00020779">
          <w:delText>We copied in the content of our R Markdown document, changed one line, and we see the same output, just in slide format. The YAML, markdown text, and code chunks work exactly the same.</w:delText>
        </w:r>
      </w:del>
    </w:p>
    <w:p w14:paraId="44D640A0" w14:textId="2243C4FE" w:rsidR="00E0794E" w:rsidRDefault="00020779" w:rsidP="00020779">
      <w:pPr>
        <w:pStyle w:val="Body"/>
        <w:pPrChange w:id="338" w:author="Frances" w:date="2023-03-16T10:16:00Z">
          <w:pPr>
            <w:numPr>
              <w:numId w:val="26"/>
            </w:numPr>
            <w:ind w:left="720" w:hanging="480"/>
          </w:pPr>
        </w:pPrChange>
      </w:pPr>
      <w:ins w:id="339" w:author="Frances" w:date="2023-03-16T10:16:00Z">
        <w:r>
          <w:t>w</w:t>
        </w:r>
      </w:ins>
      <w:del w:id="340" w:author="Frances" w:date="2023-03-16T10:16:00Z">
        <w:r w:rsidR="00E0794E" w:rsidRPr="00020779" w:rsidDel="00020779">
          <w:rPr>
            <w:rPrChange w:id="341" w:author="Frances" w:date="2023-03-16T10:16:00Z">
              <w:rPr>
                <w:b/>
                <w:bCs/>
              </w:rPr>
            </w:rPrChange>
          </w:rPr>
          <w:delText>W</w:delText>
        </w:r>
      </w:del>
      <w:r w:rsidR="00E0794E" w:rsidRPr="00020779">
        <w:rPr>
          <w:rPrChange w:id="342" w:author="Frances" w:date="2023-03-16T10:16:00Z">
            <w:rPr>
              <w:b/>
              <w:bCs/>
            </w:rPr>
          </w:rPrChange>
        </w:rPr>
        <w:t xml:space="preserve">e </w:t>
      </w:r>
      <w:proofErr w:type="gramStart"/>
      <w:r w:rsidR="00E0794E" w:rsidRPr="00020779">
        <w:rPr>
          <w:rPrChange w:id="343" w:author="Frances" w:date="2023-03-16T10:16:00Z">
            <w:rPr>
              <w:b/>
              <w:bCs/>
            </w:rPr>
          </w:rPrChange>
        </w:rPr>
        <w:t>need</w:t>
      </w:r>
      <w:proofErr w:type="gramEnd"/>
      <w:r w:rsidR="00E0794E" w:rsidRPr="00020779">
        <w:rPr>
          <w:rPrChange w:id="344" w:author="Frances" w:date="2023-03-16T10:16:00Z">
            <w:rPr>
              <w:b/>
              <w:bCs/>
            </w:rPr>
          </w:rPrChange>
        </w:rPr>
        <w:t xml:space="preserve"> to make a few tweaks </w:t>
      </w:r>
      <w:del w:id="345" w:author="Frances" w:date="2023-03-16T10:16:00Z">
        <w:r w:rsidR="00E0794E" w:rsidRPr="00020779" w:rsidDel="00020779">
          <w:rPr>
            <w:rPrChange w:id="346" w:author="Frances" w:date="2023-03-16T10:16:00Z">
              <w:rPr>
                <w:b/>
                <w:bCs/>
              </w:rPr>
            </w:rPrChange>
          </w:rPr>
          <w:delText>to make</w:delText>
        </w:r>
      </w:del>
      <w:ins w:id="347" w:author="Frances" w:date="2023-03-16T10:16:00Z">
        <w:r>
          <w:t>so that</w:t>
        </w:r>
      </w:ins>
      <w:r w:rsidR="00E0794E" w:rsidRPr="00020779">
        <w:rPr>
          <w:rPrChange w:id="348" w:author="Frances" w:date="2023-03-16T10:16:00Z">
            <w:rPr>
              <w:b/>
              <w:bCs/>
            </w:rPr>
          </w:rPrChange>
        </w:rPr>
        <w:t xml:space="preserve"> our content </w:t>
      </w:r>
      <w:ins w:id="349" w:author="Frances" w:date="2023-03-16T10:16:00Z">
        <w:r>
          <w:t xml:space="preserve">can </w:t>
        </w:r>
      </w:ins>
      <w:r w:rsidR="00E0794E" w:rsidRPr="00020779">
        <w:rPr>
          <w:rPrChange w:id="350" w:author="Frances" w:date="2023-03-16T10:16:00Z">
            <w:rPr>
              <w:b/>
              <w:bCs/>
            </w:rPr>
          </w:rPrChange>
        </w:rPr>
        <w:t xml:space="preserve">fit on </w:t>
      </w:r>
      <w:ins w:id="351" w:author="Frances" w:date="2023-03-16T10:16:00Z">
        <w:r>
          <w:t>the</w:t>
        </w:r>
      </w:ins>
      <w:del w:id="352" w:author="Frances" w:date="2023-03-16T10:16:00Z">
        <w:r w:rsidR="00E0794E" w:rsidRPr="00020779" w:rsidDel="00020779">
          <w:rPr>
            <w:rPrChange w:id="353" w:author="Frances" w:date="2023-03-16T10:16:00Z">
              <w:rPr>
                <w:b/>
                <w:bCs/>
              </w:rPr>
            </w:rPrChange>
          </w:rPr>
          <w:delText>our</w:delText>
        </w:r>
      </w:del>
      <w:r w:rsidR="00E0794E" w:rsidRPr="00020779">
        <w:rPr>
          <w:rPrChange w:id="354" w:author="Frances" w:date="2023-03-16T10:16:00Z">
            <w:rPr>
              <w:b/>
              <w:bCs/>
            </w:rPr>
          </w:rPrChange>
        </w:rPr>
        <w:t xml:space="preserve"> slides.</w:t>
      </w:r>
      <w:r w:rsidR="00E0794E" w:rsidRPr="00020779">
        <w:t xml:space="preserve"> When we’re working in a</w:t>
      </w:r>
      <w:ins w:id="355" w:author="Frances" w:date="2023-03-16T10:16:00Z">
        <w:r>
          <w:t xml:space="preserve"> </w:t>
        </w:r>
      </w:ins>
      <w:del w:id="356" w:author="Frances" w:date="2023-03-16T10:16:00Z">
        <w:r w:rsidR="00E0794E" w:rsidRPr="00020779" w:rsidDel="00020779">
          <w:delText>n R Markdown</w:delText>
        </w:r>
        <w:r w:rsidR="00E0794E" w:rsidDel="00020779">
          <w:delText xml:space="preserve"> </w:delText>
        </w:r>
      </w:del>
      <w:r w:rsidR="00E0794E">
        <w:t>document that will be knitted to Word, its length doesn’t matter</w:t>
      </w:r>
      <w:ins w:id="357" w:author="Frances" w:date="2023-03-16T10:16:00Z">
        <w:r>
          <w:t>,</w:t>
        </w:r>
      </w:ins>
      <w:r w:rsidR="00E0794E">
        <w:t xml:space="preserve"> because reports can be one page or 100 pages. Working with </w:t>
      </w:r>
      <w:proofErr w:type="spellStart"/>
      <w:r w:rsidR="00E0794E" w:rsidRPr="00AC0342">
        <w:rPr>
          <w:rStyle w:val="Literal"/>
        </w:rPr>
        <w:t>xaringan</w:t>
      </w:r>
      <w:proofErr w:type="spellEnd"/>
      <w:r w:rsidR="00E0794E">
        <w:t xml:space="preserve">, however, </w:t>
      </w:r>
      <w:del w:id="358" w:author="Frances" w:date="2023-03-16T10:17:00Z">
        <w:r w:rsidR="00E0794E" w:rsidDel="00020779">
          <w:delText>we need to be conscientious about</w:delText>
        </w:r>
      </w:del>
      <w:ins w:id="359" w:author="Frances" w:date="2023-03-16T10:17:00Z">
        <w:r>
          <w:t>requires considering</w:t>
        </w:r>
      </w:ins>
      <w:r w:rsidR="00E0794E">
        <w:t xml:space="preserve"> how much content </w:t>
      </w:r>
      <w:ins w:id="360" w:author="Frances" w:date="2023-03-16T10:17:00Z">
        <w:r>
          <w:t>can</w:t>
        </w:r>
      </w:ins>
      <w:del w:id="361" w:author="Frances" w:date="2023-03-16T10:17:00Z">
        <w:r w:rsidR="00E0794E" w:rsidDel="00020779">
          <w:delText>will</w:delText>
        </w:r>
      </w:del>
      <w:r w:rsidR="00E0794E">
        <w:t xml:space="preserve"> fit on </w:t>
      </w:r>
      <w:ins w:id="362" w:author="Frances" w:date="2023-03-16T10:17:00Z">
        <w:r>
          <w:t>a single</w:t>
        </w:r>
      </w:ins>
      <w:del w:id="363" w:author="Frances" w:date="2023-03-16T10:17:00Z">
        <w:r w:rsidR="00E0794E" w:rsidDel="00020779">
          <w:delText>one</w:delText>
        </w:r>
      </w:del>
      <w:r w:rsidR="00E0794E">
        <w:t xml:space="preserve"> slide. Our cut-off histogram shows us what happens </w:t>
      </w:r>
      <w:ins w:id="364" w:author="Frances" w:date="2023-03-16T10:17:00Z">
        <w:r>
          <w:t>if we don’t do this</w:t>
        </w:r>
      </w:ins>
      <w:del w:id="365" w:author="Frances" w:date="2023-03-16T10:17:00Z">
        <w:r w:rsidR="00E0794E" w:rsidDel="00020779">
          <w:delText>without doing this</w:delText>
        </w:r>
      </w:del>
      <w:r w:rsidR="00E0794E">
        <w:t>. Let’s fix it.</w:t>
      </w:r>
    </w:p>
    <w:p w14:paraId="6A7A1277" w14:textId="40030FA6" w:rsidR="00E0794E" w:rsidRDefault="00E0794E" w:rsidP="000913A5">
      <w:pPr>
        <w:pStyle w:val="HeadB"/>
      </w:pPr>
      <w:bookmarkStart w:id="366" w:name="breaking-content-across-slides"/>
      <w:bookmarkStart w:id="367" w:name="_Toc129864016"/>
      <w:del w:id="368" w:author="Frances" w:date="2023-03-16T10:18:00Z">
        <w:r w:rsidDel="00020779">
          <w:delText>Breaking Content Across</w:delText>
        </w:r>
      </w:del>
      <w:ins w:id="369" w:author="Frances" w:date="2023-03-16T10:18:00Z">
        <w:r w:rsidR="00020779">
          <w:t>Creating a New</w:t>
        </w:r>
      </w:ins>
      <w:r>
        <w:t xml:space="preserve"> Slide</w:t>
      </w:r>
      <w:del w:id="370" w:author="Frances" w:date="2023-03-16T10:18:00Z">
        <w:r w:rsidDel="00020779">
          <w:delText>s</w:delText>
        </w:r>
      </w:del>
      <w:bookmarkEnd w:id="367"/>
    </w:p>
    <w:p w14:paraId="68233EFD" w14:textId="254EBC83" w:rsidR="00E0794E" w:rsidRDefault="00E0794E" w:rsidP="00C0036E">
      <w:pPr>
        <w:pStyle w:val="Body"/>
      </w:pPr>
      <w:r>
        <w:t xml:space="preserve">Let’s make our histogram fully visible by putting it </w:t>
      </w:r>
      <w:ins w:id="371" w:author="Frances" w:date="2023-03-16T10:18:00Z">
        <w:r w:rsidR="00020779">
          <w:t>i</w:t>
        </w:r>
      </w:ins>
      <w:del w:id="372" w:author="Frances" w:date="2023-03-16T10:18:00Z">
        <w:r w:rsidDel="00020779">
          <w:delText>o</w:delText>
        </w:r>
      </w:del>
      <w:r>
        <w:t xml:space="preserve">n its own slide. To make a new slide, </w:t>
      </w:r>
      <w:del w:id="373" w:author="Frances" w:date="2023-03-16T10:18:00Z">
        <w:r w:rsidDel="00020779">
          <w:delText xml:space="preserve">we </w:delText>
        </w:r>
      </w:del>
      <w:r>
        <w:t xml:space="preserve">add three dashes </w:t>
      </w:r>
      <w:ins w:id="374" w:author="Frances" w:date="2023-03-16T10:18:00Z">
        <w:r w:rsidR="00020779">
          <w:t>(</w:t>
        </w:r>
        <w:r w:rsidR="00020779" w:rsidRPr="00020779">
          <w:rPr>
            <w:rStyle w:val="Literal"/>
            <w:rPrChange w:id="375" w:author="Frances" w:date="2023-03-16T10:19:00Z">
              <w:rPr/>
            </w:rPrChange>
          </w:rPr>
          <w:t>---</w:t>
        </w:r>
        <w:r w:rsidR="00020779">
          <w:t xml:space="preserve">) </w:t>
        </w:r>
      </w:ins>
      <w:del w:id="376" w:author="Frances" w:date="2023-03-16T10:19:00Z">
        <w:r w:rsidDel="00020779">
          <w:delText>at any point in our R Markdown document</w:delText>
        </w:r>
      </w:del>
      <w:ins w:id="377" w:author="Frances" w:date="2023-03-16T10:19:00Z">
        <w:r w:rsidR="00020779">
          <w:t>where you’d like the slide to begin</w:t>
        </w:r>
      </w:ins>
      <w:r>
        <w:t xml:space="preserve">. I’ve </w:t>
      </w:r>
      <w:del w:id="378" w:author="Frances" w:date="2023-03-16T10:20:00Z">
        <w:r w:rsidDel="00020779">
          <w:delText xml:space="preserve">copied the relevant portion of the document and </w:delText>
        </w:r>
      </w:del>
      <w:r>
        <w:t>added these dashes</w:t>
      </w:r>
      <w:ins w:id="379" w:author="Frances" w:date="2023-03-16T10:20:00Z">
        <w:r w:rsidR="00020779">
          <w:t xml:space="preserve"> before the histogram code:</w:t>
        </w:r>
      </w:ins>
      <w:del w:id="380" w:author="Frances" w:date="2023-03-16T10:20:00Z">
        <w:r w:rsidDel="00020779">
          <w:delText>.</w:delText>
        </w:r>
      </w:del>
    </w:p>
    <w:p w14:paraId="07FF96C4" w14:textId="77777777" w:rsidR="007E1D3E" w:rsidRDefault="00E0794E" w:rsidP="00700F9E">
      <w:pPr>
        <w:pStyle w:val="Code"/>
      </w:pPr>
      <w:r w:rsidRPr="00700F9E">
        <w:rPr>
          <w:sz w:val="17"/>
        </w:rPr>
        <w:t>---</w:t>
      </w:r>
    </w:p>
    <w:p w14:paraId="1BD6B144" w14:textId="77777777" w:rsidR="007E1D3E" w:rsidRDefault="007E1D3E" w:rsidP="00700F9E">
      <w:pPr>
        <w:pStyle w:val="Code"/>
      </w:pPr>
    </w:p>
    <w:p w14:paraId="4363846B" w14:textId="77777777" w:rsidR="007E1D3E" w:rsidRDefault="00E0794E" w:rsidP="00700F9E">
      <w:pPr>
        <w:pStyle w:val="Code"/>
      </w:pPr>
      <w:r w:rsidRPr="00700F9E">
        <w:rPr>
          <w:sz w:val="17"/>
        </w:rPr>
        <w:t>## Bill Length</w:t>
      </w:r>
    </w:p>
    <w:p w14:paraId="1AE89FE1" w14:textId="77777777" w:rsidR="007E1D3E" w:rsidRDefault="007E1D3E" w:rsidP="00700F9E">
      <w:pPr>
        <w:pStyle w:val="Code"/>
      </w:pPr>
    </w:p>
    <w:p w14:paraId="5FF82D56" w14:textId="77777777" w:rsidR="007E1D3E" w:rsidRDefault="00E0794E" w:rsidP="00700F9E">
      <w:pPr>
        <w:pStyle w:val="Code"/>
      </w:pPr>
      <w:r w:rsidRPr="00700F9E">
        <w:rPr>
          <w:sz w:val="17"/>
        </w:rPr>
        <w:t>We can make a histogram to see the distribution of bill lengths.</w:t>
      </w:r>
    </w:p>
    <w:p w14:paraId="701B00CB" w14:textId="77777777" w:rsidR="007E1D3E" w:rsidRDefault="007E1D3E" w:rsidP="00700F9E">
      <w:pPr>
        <w:pStyle w:val="Code"/>
      </w:pPr>
    </w:p>
    <w:p w14:paraId="5C744468" w14:textId="77777777" w:rsidR="007E1D3E" w:rsidRDefault="00E0794E" w:rsidP="00700F9E">
      <w:pPr>
        <w:pStyle w:val="Code"/>
      </w:pPr>
      <w:r w:rsidRPr="00700F9E">
        <w:rPr>
          <w:sz w:val="17"/>
        </w:rPr>
        <w:lastRenderedPageBreak/>
        <w:t>```{r}</w:t>
      </w:r>
    </w:p>
    <w:p w14:paraId="5992585A" w14:textId="77777777" w:rsidR="007E1D3E" w:rsidRDefault="00E0794E" w:rsidP="00700F9E">
      <w:pPr>
        <w:pStyle w:val="Code"/>
      </w:pPr>
      <w:r w:rsidRPr="00700F9E">
        <w:rPr>
          <w:sz w:val="17"/>
        </w:rPr>
        <w:t xml:space="preserve">penguins %&gt;% </w:t>
      </w:r>
    </w:p>
    <w:p w14:paraId="63726E25" w14:textId="77777777" w:rsidR="007E1D3E" w:rsidRDefault="00E0794E" w:rsidP="00700F9E">
      <w:pPr>
        <w:pStyle w:val="Code"/>
      </w:pPr>
      <w:r w:rsidRPr="00700F9E">
        <w:rPr>
          <w:sz w:val="17"/>
        </w:rPr>
        <w:t xml:space="preserve">  </w:t>
      </w:r>
      <w:proofErr w:type="gramStart"/>
      <w:r w:rsidRPr="00700F9E">
        <w:rPr>
          <w:sz w:val="17"/>
        </w:rPr>
        <w:t>ggplot(</w:t>
      </w:r>
      <w:proofErr w:type="spellStart"/>
      <w:proofErr w:type="gramEnd"/>
      <w:r w:rsidRPr="00700F9E">
        <w:rPr>
          <w:sz w:val="17"/>
        </w:rPr>
        <w:t>aes</w:t>
      </w:r>
      <w:proofErr w:type="spellEnd"/>
      <w:r w:rsidRPr="00700F9E">
        <w:rPr>
          <w:sz w:val="17"/>
        </w:rPr>
        <w:t xml:space="preserve">(x = </w:t>
      </w:r>
      <w:proofErr w:type="spellStart"/>
      <w:r w:rsidRPr="00700F9E">
        <w:rPr>
          <w:sz w:val="17"/>
        </w:rPr>
        <w:t>bill_length_mm</w:t>
      </w:r>
      <w:proofErr w:type="spellEnd"/>
      <w:r w:rsidRPr="00700F9E">
        <w:rPr>
          <w:sz w:val="17"/>
        </w:rPr>
        <w:t>)) +</w:t>
      </w:r>
    </w:p>
    <w:p w14:paraId="5313EE4E" w14:textId="77777777" w:rsidR="007E1D3E" w:rsidRDefault="00E0794E" w:rsidP="00700F9E">
      <w:pPr>
        <w:pStyle w:val="Code"/>
      </w:pPr>
      <w:r w:rsidRPr="00700F9E">
        <w:rPr>
          <w:sz w:val="17"/>
        </w:rPr>
        <w:t xml:space="preserve">  </w:t>
      </w:r>
      <w:proofErr w:type="spellStart"/>
      <w:r w:rsidRPr="00700F9E">
        <w:rPr>
          <w:sz w:val="17"/>
        </w:rPr>
        <w:t>geom_</w:t>
      </w:r>
      <w:proofErr w:type="gramStart"/>
      <w:r w:rsidRPr="00700F9E">
        <w:rPr>
          <w:sz w:val="17"/>
        </w:rPr>
        <w:t>histogram</w:t>
      </w:r>
      <w:proofErr w:type="spellEnd"/>
      <w:r w:rsidRPr="00700F9E">
        <w:rPr>
          <w:sz w:val="17"/>
        </w:rPr>
        <w:t>(</w:t>
      </w:r>
      <w:proofErr w:type="gramEnd"/>
      <w:r w:rsidRPr="00700F9E">
        <w:rPr>
          <w:sz w:val="17"/>
        </w:rPr>
        <w:t>) +</w:t>
      </w:r>
    </w:p>
    <w:p w14:paraId="1931E2E7" w14:textId="77777777" w:rsidR="007E1D3E" w:rsidRDefault="00E0794E" w:rsidP="00700F9E">
      <w:pPr>
        <w:pStyle w:val="Code"/>
      </w:pPr>
      <w:r w:rsidRPr="00700F9E">
        <w:rPr>
          <w:sz w:val="17"/>
        </w:rPr>
        <w:t xml:space="preserve">  </w:t>
      </w:r>
      <w:proofErr w:type="spellStart"/>
      <w:r w:rsidRPr="00700F9E">
        <w:rPr>
          <w:sz w:val="17"/>
        </w:rPr>
        <w:t>theme_</w:t>
      </w:r>
      <w:proofErr w:type="gramStart"/>
      <w:r w:rsidRPr="00700F9E">
        <w:rPr>
          <w:sz w:val="17"/>
        </w:rPr>
        <w:t>minimal</w:t>
      </w:r>
      <w:proofErr w:type="spellEnd"/>
      <w:r w:rsidRPr="00700F9E">
        <w:rPr>
          <w:sz w:val="17"/>
        </w:rPr>
        <w:t>(</w:t>
      </w:r>
      <w:proofErr w:type="gramEnd"/>
      <w:r w:rsidRPr="00700F9E">
        <w:rPr>
          <w:sz w:val="17"/>
        </w:rPr>
        <w:t>)</w:t>
      </w:r>
    </w:p>
    <w:p w14:paraId="2B344EFF" w14:textId="3EA9F53C" w:rsidR="00E0794E" w:rsidRPr="00700F9E" w:rsidRDefault="00E0794E" w:rsidP="00700F9E">
      <w:pPr>
        <w:pStyle w:val="Code"/>
      </w:pPr>
      <w:r w:rsidRPr="00700F9E">
        <w:rPr>
          <w:sz w:val="17"/>
        </w:rPr>
        <w:t>```</w:t>
      </w:r>
    </w:p>
    <w:p w14:paraId="10C7535F" w14:textId="67F6AB4C" w:rsidR="00E0794E" w:rsidRDefault="00E0794E" w:rsidP="00C0036E">
      <w:pPr>
        <w:pStyle w:val="Body"/>
      </w:pPr>
      <w:r>
        <w:t xml:space="preserve">If </w:t>
      </w:r>
      <w:ins w:id="381" w:author="Frances" w:date="2023-03-16T10:20:00Z">
        <w:r w:rsidR="00020779">
          <w:t>you</w:t>
        </w:r>
      </w:ins>
      <w:del w:id="382" w:author="Frances" w:date="2023-03-16T10:20:00Z">
        <w:r w:rsidDel="00020779">
          <w:delText>I</w:delText>
        </w:r>
      </w:del>
      <w:r>
        <w:t xml:space="preserve"> knit </w:t>
      </w:r>
      <w:ins w:id="383" w:author="Frances" w:date="2023-03-16T10:20:00Z">
        <w:r w:rsidR="00020779">
          <w:t xml:space="preserve">the document </w:t>
        </w:r>
      </w:ins>
      <w:r>
        <w:t xml:space="preserve">again, what was one slide </w:t>
      </w:r>
      <w:ins w:id="384" w:author="Frances" w:date="2023-03-16T10:21:00Z">
        <w:r w:rsidR="00020779">
          <w:t>should</w:t>
        </w:r>
      </w:ins>
      <w:del w:id="385" w:author="Frances" w:date="2023-03-16T10:21:00Z">
        <w:r w:rsidDel="00020779">
          <w:delText>is</w:delText>
        </w:r>
      </w:del>
      <w:r>
        <w:t xml:space="preserve"> now </w:t>
      </w:r>
      <w:ins w:id="386" w:author="Frances" w:date="2023-03-16T10:21:00Z">
        <w:r w:rsidR="00020779">
          <w:t xml:space="preserve">be </w:t>
        </w:r>
      </w:ins>
      <w:r>
        <w:t xml:space="preserve">broken into two: an Introduction slide and a Bill Length slide. </w:t>
      </w:r>
      <w:ins w:id="387" w:author="Frances" w:date="2023-03-16T10:21:00Z">
        <w:r w:rsidR="00020779">
          <w:t>You</w:t>
        </w:r>
      </w:ins>
      <w:del w:id="388" w:author="Frances" w:date="2023-03-16T10:21:00Z">
        <w:r w:rsidDel="00020779">
          <w:delText>We</w:delText>
        </w:r>
      </w:del>
      <w:r>
        <w:t xml:space="preserve"> can see both in </w:t>
      </w:r>
      <w:r w:rsidR="0029593F">
        <w:t>Figure 8-</w:t>
      </w:r>
      <w:r>
        <w:t>4.</w:t>
      </w:r>
    </w:p>
    <w:p w14:paraId="49D628F8" w14:textId="77777777" w:rsidR="00E0794E" w:rsidRDefault="00E0794E" w:rsidP="00A27357">
      <w:pPr>
        <w:pStyle w:val="GraphicSlug"/>
      </w:pPr>
      <w:r>
        <w:t>[F08004.png]</w:t>
      </w:r>
    </w:p>
    <w:p w14:paraId="37EE9A8B" w14:textId="77777777" w:rsidR="00E0794E" w:rsidRDefault="00E0794E" w:rsidP="00E0794E">
      <w:pPr>
        <w:pStyle w:val="CaptionedFigure"/>
      </w:pPr>
      <w:r>
        <w:rPr>
          <w:noProof/>
        </w:rPr>
        <w:lastRenderedPageBreak/>
        <w:drawing>
          <wp:inline distT="0" distB="0" distL="0" distR="0" wp14:anchorId="646BF2AA" wp14:editId="1C49574D">
            <wp:extent cx="5334000" cy="8056205"/>
            <wp:effectExtent l="0" t="0" r="0" b="0"/>
            <wp:docPr id="348" name="Picture" descr="Figure 8.4: The presentation broken into two slides"/>
            <wp:cNvGraphicFramePr/>
            <a:graphic xmlns:a="http://schemas.openxmlformats.org/drawingml/2006/main">
              <a:graphicData uri="http://schemas.openxmlformats.org/drawingml/2006/picture">
                <pic:pic xmlns:pic="http://schemas.openxmlformats.org/drawingml/2006/picture">
                  <pic:nvPicPr>
                    <pic:cNvPr id="349" name="Picture" descr="../../assets/penguins-report-2-pages.png"/>
                    <pic:cNvPicPr>
                      <a:picLocks noChangeAspect="1" noChangeArrowheads="1"/>
                    </pic:cNvPicPr>
                  </pic:nvPicPr>
                  <pic:blipFill>
                    <a:blip r:embed="rId13"/>
                    <a:stretch>
                      <a:fillRect/>
                    </a:stretch>
                  </pic:blipFill>
                  <pic:spPr bwMode="auto">
                    <a:xfrm>
                      <a:off x="0" y="0"/>
                      <a:ext cx="5334000" cy="8056205"/>
                    </a:xfrm>
                    <a:prstGeom prst="rect">
                      <a:avLst/>
                    </a:prstGeom>
                    <a:noFill/>
                    <a:ln w="9525">
                      <a:noFill/>
                      <a:headEnd/>
                      <a:tailEnd/>
                    </a:ln>
                  </pic:spPr>
                </pic:pic>
              </a:graphicData>
            </a:graphic>
          </wp:inline>
        </w:drawing>
      </w:r>
    </w:p>
    <w:p w14:paraId="57ABA847" w14:textId="6070AF30" w:rsidR="00E0794E" w:rsidDel="009B3E60" w:rsidRDefault="00E0794E" w:rsidP="00D26687">
      <w:pPr>
        <w:pStyle w:val="CaptionLine"/>
        <w:rPr>
          <w:del w:id="389" w:author="Frances" w:date="2023-03-16T10:22:00Z"/>
        </w:rPr>
      </w:pPr>
      <w:r>
        <w:lastRenderedPageBreak/>
        <w:t xml:space="preserve"> The presentation broken into two slides</w:t>
      </w:r>
    </w:p>
    <w:p w14:paraId="442EA5A9" w14:textId="59C11830" w:rsidR="009B3E60" w:rsidRDefault="009B3E60" w:rsidP="009B3E60">
      <w:pPr>
        <w:pStyle w:val="CaptionLine"/>
        <w:rPr>
          <w:ins w:id="390" w:author="Frances" w:date="2023-03-16T10:22:00Z"/>
        </w:rPr>
        <w:pPrChange w:id="391" w:author="Frances" w:date="2023-03-16T10:22:00Z">
          <w:pPr>
            <w:pStyle w:val="Body"/>
          </w:pPr>
        </w:pPrChange>
      </w:pPr>
    </w:p>
    <w:p w14:paraId="5724FE7D" w14:textId="28E8DF76" w:rsidR="005C687D" w:rsidRDefault="005C687D" w:rsidP="005C687D">
      <w:pPr>
        <w:pStyle w:val="Body"/>
        <w:rPr>
          <w:ins w:id="392" w:author="Frances" w:date="2023-03-16T12:52:00Z"/>
        </w:rPr>
        <w:pPrChange w:id="393" w:author="Frances" w:date="2023-03-16T12:52:00Z">
          <w:pPr>
            <w:pStyle w:val="HeadB"/>
          </w:pPr>
        </w:pPrChange>
      </w:pPr>
      <w:ins w:id="394" w:author="Frances" w:date="2023-03-16T12:52:00Z">
        <w:r>
          <w:t>If you look closely, you’ll notice that the bottom of histogram is still slightly cut off.</w:t>
        </w:r>
        <w:r>
          <w:t xml:space="preserve"> To correct this, we’ll change its size.</w:t>
        </w:r>
      </w:ins>
    </w:p>
    <w:p w14:paraId="21E04618" w14:textId="5317E7D0" w:rsidR="009B3E60" w:rsidRDefault="009B3E60" w:rsidP="009B3E60">
      <w:pPr>
        <w:pStyle w:val="HeadB"/>
        <w:rPr>
          <w:ins w:id="395" w:author="Frances" w:date="2023-03-16T10:23:00Z"/>
        </w:rPr>
        <w:pPrChange w:id="396" w:author="Frances" w:date="2023-03-16T10:23:00Z">
          <w:pPr>
            <w:pStyle w:val="Body"/>
          </w:pPr>
        </w:pPrChange>
      </w:pPr>
      <w:bookmarkStart w:id="397" w:name="_Toc129864017"/>
      <w:ins w:id="398" w:author="Frances" w:date="2023-03-16T10:23:00Z">
        <w:r>
          <w:t>Adjusting the Size of Figures</w:t>
        </w:r>
        <w:bookmarkEnd w:id="397"/>
      </w:ins>
    </w:p>
    <w:p w14:paraId="6F638734" w14:textId="2821F30E" w:rsidR="00E0794E" w:rsidRDefault="00E0794E" w:rsidP="00C0036E">
      <w:pPr>
        <w:pStyle w:val="Body"/>
      </w:pPr>
      <w:del w:id="399" w:author="Frances" w:date="2023-03-16T10:21:00Z">
        <w:r w:rsidDel="009B3E60">
          <w:delText>I</w:delText>
        </w:r>
      </w:del>
      <w:del w:id="400" w:author="Frances" w:date="2023-03-16T10:27:00Z">
        <w:r w:rsidDel="009B3E60">
          <w:delText>f</w:delText>
        </w:r>
      </w:del>
      <w:del w:id="401" w:author="Frances" w:date="2023-03-16T12:52:00Z">
        <w:r w:rsidDel="005C687D">
          <w:delText xml:space="preserve"> </w:delText>
        </w:r>
      </w:del>
      <w:del w:id="402" w:author="Frances" w:date="2023-03-16T10:21:00Z">
        <w:r w:rsidDel="009B3E60">
          <w:delText>I</w:delText>
        </w:r>
      </w:del>
      <w:del w:id="403" w:author="Frances" w:date="2023-03-16T12:52:00Z">
        <w:r w:rsidDel="005C687D">
          <w:delText xml:space="preserve"> look closely, </w:delText>
        </w:r>
      </w:del>
      <w:del w:id="404" w:author="Frances" w:date="2023-03-16T10:21:00Z">
        <w:r w:rsidDel="009B3E60">
          <w:delText>I can see</w:delText>
        </w:r>
      </w:del>
      <w:del w:id="405" w:author="Frances" w:date="2023-03-16T12:52:00Z">
        <w:r w:rsidDel="005C687D">
          <w:delText xml:space="preserve"> that the bottom of histogram is </w:delText>
        </w:r>
      </w:del>
      <w:del w:id="406" w:author="Frances" w:date="2023-03-16T10:22:00Z">
        <w:r w:rsidDel="009B3E60">
          <w:delText>ever so</w:delText>
        </w:r>
      </w:del>
      <w:del w:id="407" w:author="Frances" w:date="2023-03-16T12:52:00Z">
        <w:r w:rsidDel="005C687D">
          <w:delText xml:space="preserve"> slightly cut off. </w:delText>
        </w:r>
      </w:del>
      <w:del w:id="408" w:author="Frances" w:date="2023-03-16T10:22:00Z">
        <w:r w:rsidDel="009B3E60">
          <w:delText>I</w:delText>
        </w:r>
      </w:del>
      <w:del w:id="409" w:author="Frances" w:date="2023-03-16T12:52:00Z">
        <w:r w:rsidDel="005C687D">
          <w:delText xml:space="preserve"> can fix this by </w:delText>
        </w:r>
      </w:del>
      <w:ins w:id="410" w:author="Frances" w:date="2023-03-16T12:52:00Z">
        <w:r w:rsidR="005C687D">
          <w:t>A</w:t>
        </w:r>
      </w:ins>
      <w:del w:id="411" w:author="Frances" w:date="2023-03-16T12:52:00Z">
        <w:r w:rsidDel="005C687D">
          <w:delText>a</w:delText>
        </w:r>
      </w:del>
      <w:r>
        <w:t>djust</w:t>
      </w:r>
      <w:del w:id="412" w:author="Frances" w:date="2023-03-16T12:52:00Z">
        <w:r w:rsidDel="005C687D">
          <w:delText>ing</w:delText>
        </w:r>
      </w:del>
      <w:r>
        <w:t xml:space="preserve"> </w:t>
      </w:r>
      <w:del w:id="413" w:author="Frances" w:date="2023-03-16T12:52:00Z">
        <w:r w:rsidDel="005C687D">
          <w:delText xml:space="preserve">its </w:delText>
        </w:r>
      </w:del>
      <w:ins w:id="414" w:author="Frances" w:date="2023-03-16T12:52:00Z">
        <w:r w:rsidR="005C687D">
          <w:t>the</w:t>
        </w:r>
        <w:r w:rsidR="005C687D">
          <w:t xml:space="preserve"> </w:t>
        </w:r>
      </w:ins>
      <w:r>
        <w:t>size</w:t>
      </w:r>
      <w:del w:id="415" w:author="Frances" w:date="2023-03-16T10:23:00Z">
        <w:r w:rsidDel="009B3E60">
          <w:delText>. We do this</w:delText>
        </w:r>
      </w:del>
      <w:r>
        <w:t xml:space="preserve"> </w:t>
      </w:r>
      <w:ins w:id="416" w:author="Frances" w:date="2023-03-16T12:52:00Z">
        <w:r w:rsidR="005C687D">
          <w:t xml:space="preserve">of the histogram </w:t>
        </w:r>
      </w:ins>
      <w:r>
        <w:t xml:space="preserve">using the code chunk option </w:t>
      </w:r>
      <w:proofErr w:type="spellStart"/>
      <w:proofErr w:type="gramStart"/>
      <w:r w:rsidRPr="00AC0342">
        <w:rPr>
          <w:rStyle w:val="Literal"/>
        </w:rPr>
        <w:t>fig.height</w:t>
      </w:r>
      <w:proofErr w:type="spellEnd"/>
      <w:proofErr w:type="gramEnd"/>
      <w:del w:id="417" w:author="Frances" w:date="2023-03-16T10:23:00Z">
        <w:r w:rsidDel="009B3E60">
          <w:delText xml:space="preserve"> as follows</w:delText>
        </w:r>
      </w:del>
      <w:r>
        <w:t>:</w:t>
      </w:r>
    </w:p>
    <w:p w14:paraId="3F33A6E0" w14:textId="77777777" w:rsidR="007E1D3E" w:rsidRDefault="00E0794E" w:rsidP="00700F9E">
      <w:pPr>
        <w:pStyle w:val="Code"/>
      </w:pPr>
      <w:r w:rsidRPr="00700F9E">
        <w:rPr>
          <w:sz w:val="17"/>
        </w:rPr>
        <w:t>---</w:t>
      </w:r>
    </w:p>
    <w:p w14:paraId="7A230252" w14:textId="77777777" w:rsidR="007E1D3E" w:rsidRDefault="007E1D3E" w:rsidP="00700F9E">
      <w:pPr>
        <w:pStyle w:val="Code"/>
      </w:pPr>
    </w:p>
    <w:p w14:paraId="707F7565" w14:textId="77777777" w:rsidR="007E1D3E" w:rsidRDefault="00E0794E" w:rsidP="00700F9E">
      <w:pPr>
        <w:pStyle w:val="Code"/>
      </w:pPr>
      <w:r w:rsidRPr="00700F9E">
        <w:rPr>
          <w:sz w:val="17"/>
        </w:rPr>
        <w:t>## Bill Length</w:t>
      </w:r>
    </w:p>
    <w:p w14:paraId="5AD5EF47" w14:textId="77777777" w:rsidR="007E1D3E" w:rsidRDefault="007E1D3E" w:rsidP="00700F9E">
      <w:pPr>
        <w:pStyle w:val="Code"/>
      </w:pPr>
    </w:p>
    <w:p w14:paraId="06282BB0" w14:textId="77777777" w:rsidR="007E1D3E" w:rsidRDefault="00E0794E" w:rsidP="00700F9E">
      <w:pPr>
        <w:pStyle w:val="Code"/>
      </w:pPr>
      <w:r w:rsidRPr="00700F9E">
        <w:rPr>
          <w:sz w:val="17"/>
        </w:rPr>
        <w:t>We can make a histogram to see the distribution of bill lengths.</w:t>
      </w:r>
    </w:p>
    <w:p w14:paraId="579A3BFB" w14:textId="77777777" w:rsidR="007E1D3E" w:rsidRDefault="007E1D3E" w:rsidP="00700F9E">
      <w:pPr>
        <w:pStyle w:val="Code"/>
      </w:pPr>
    </w:p>
    <w:p w14:paraId="25A2DB1F" w14:textId="77777777" w:rsidR="007E1D3E" w:rsidRDefault="00E0794E" w:rsidP="00700F9E">
      <w:pPr>
        <w:pStyle w:val="Code"/>
      </w:pPr>
      <w:r w:rsidRPr="00700F9E">
        <w:rPr>
          <w:sz w:val="17"/>
        </w:rPr>
        <w:t>``</w:t>
      </w:r>
      <w:proofErr w:type="gramStart"/>
      <w:r w:rsidRPr="00700F9E">
        <w:rPr>
          <w:sz w:val="17"/>
        </w:rPr>
        <w:t>`{</w:t>
      </w:r>
      <w:proofErr w:type="gramEnd"/>
      <w:r w:rsidRPr="00700F9E">
        <w:rPr>
          <w:sz w:val="17"/>
        </w:rPr>
        <w:t xml:space="preserve">r </w:t>
      </w:r>
      <w:proofErr w:type="spellStart"/>
      <w:r w:rsidRPr="00700F9E">
        <w:rPr>
          <w:sz w:val="17"/>
        </w:rPr>
        <w:t>fig.height</w:t>
      </w:r>
      <w:proofErr w:type="spellEnd"/>
      <w:r w:rsidRPr="00700F9E">
        <w:rPr>
          <w:sz w:val="17"/>
        </w:rPr>
        <w:t xml:space="preserve"> = 4}</w:t>
      </w:r>
    </w:p>
    <w:p w14:paraId="317D6A8C" w14:textId="77777777" w:rsidR="007E1D3E" w:rsidRDefault="00E0794E" w:rsidP="00700F9E">
      <w:pPr>
        <w:pStyle w:val="Code"/>
      </w:pPr>
      <w:r w:rsidRPr="00700F9E">
        <w:rPr>
          <w:sz w:val="17"/>
        </w:rPr>
        <w:t xml:space="preserve">penguins %&gt;% </w:t>
      </w:r>
    </w:p>
    <w:p w14:paraId="04BAE1AB" w14:textId="77777777" w:rsidR="007E1D3E" w:rsidRDefault="00E0794E" w:rsidP="00700F9E">
      <w:pPr>
        <w:pStyle w:val="Code"/>
      </w:pPr>
      <w:r w:rsidRPr="00700F9E">
        <w:rPr>
          <w:sz w:val="17"/>
        </w:rPr>
        <w:t xml:space="preserve">  </w:t>
      </w:r>
      <w:proofErr w:type="gramStart"/>
      <w:r w:rsidRPr="00700F9E">
        <w:rPr>
          <w:sz w:val="17"/>
        </w:rPr>
        <w:t>ggplot(</w:t>
      </w:r>
      <w:proofErr w:type="spellStart"/>
      <w:proofErr w:type="gramEnd"/>
      <w:r w:rsidRPr="00700F9E">
        <w:rPr>
          <w:sz w:val="17"/>
        </w:rPr>
        <w:t>aes</w:t>
      </w:r>
      <w:proofErr w:type="spellEnd"/>
      <w:r w:rsidRPr="00700F9E">
        <w:rPr>
          <w:sz w:val="17"/>
        </w:rPr>
        <w:t xml:space="preserve">(x = </w:t>
      </w:r>
      <w:proofErr w:type="spellStart"/>
      <w:r w:rsidRPr="00700F9E">
        <w:rPr>
          <w:sz w:val="17"/>
        </w:rPr>
        <w:t>bill_length_mm</w:t>
      </w:r>
      <w:proofErr w:type="spellEnd"/>
      <w:r w:rsidRPr="00700F9E">
        <w:rPr>
          <w:sz w:val="17"/>
        </w:rPr>
        <w:t>)) +</w:t>
      </w:r>
    </w:p>
    <w:p w14:paraId="36F746B8" w14:textId="77777777" w:rsidR="007E1D3E" w:rsidRDefault="00E0794E" w:rsidP="00700F9E">
      <w:pPr>
        <w:pStyle w:val="Code"/>
      </w:pPr>
      <w:r w:rsidRPr="00700F9E">
        <w:rPr>
          <w:sz w:val="17"/>
        </w:rPr>
        <w:t xml:space="preserve">  </w:t>
      </w:r>
      <w:proofErr w:type="spellStart"/>
      <w:r w:rsidRPr="00700F9E">
        <w:rPr>
          <w:sz w:val="17"/>
        </w:rPr>
        <w:t>geom_</w:t>
      </w:r>
      <w:proofErr w:type="gramStart"/>
      <w:r w:rsidRPr="00700F9E">
        <w:rPr>
          <w:sz w:val="17"/>
        </w:rPr>
        <w:t>histogram</w:t>
      </w:r>
      <w:proofErr w:type="spellEnd"/>
      <w:r w:rsidRPr="00700F9E">
        <w:rPr>
          <w:sz w:val="17"/>
        </w:rPr>
        <w:t>(</w:t>
      </w:r>
      <w:proofErr w:type="gramEnd"/>
      <w:r w:rsidRPr="00700F9E">
        <w:rPr>
          <w:sz w:val="17"/>
        </w:rPr>
        <w:t>) +</w:t>
      </w:r>
    </w:p>
    <w:p w14:paraId="691CC3F8" w14:textId="77777777" w:rsidR="007E1D3E" w:rsidRDefault="00E0794E" w:rsidP="00700F9E">
      <w:pPr>
        <w:pStyle w:val="Code"/>
      </w:pPr>
      <w:r w:rsidRPr="00700F9E">
        <w:rPr>
          <w:sz w:val="17"/>
        </w:rPr>
        <w:t xml:space="preserve">  </w:t>
      </w:r>
      <w:proofErr w:type="spellStart"/>
      <w:r w:rsidRPr="00700F9E">
        <w:rPr>
          <w:sz w:val="17"/>
        </w:rPr>
        <w:t>theme_</w:t>
      </w:r>
      <w:proofErr w:type="gramStart"/>
      <w:r w:rsidRPr="00700F9E">
        <w:rPr>
          <w:sz w:val="17"/>
        </w:rPr>
        <w:t>minimal</w:t>
      </w:r>
      <w:proofErr w:type="spellEnd"/>
      <w:r w:rsidRPr="00700F9E">
        <w:rPr>
          <w:sz w:val="17"/>
        </w:rPr>
        <w:t>(</w:t>
      </w:r>
      <w:proofErr w:type="gramEnd"/>
      <w:r w:rsidRPr="00700F9E">
        <w:rPr>
          <w:sz w:val="17"/>
        </w:rPr>
        <w:t>)</w:t>
      </w:r>
    </w:p>
    <w:p w14:paraId="5846C6CE" w14:textId="4760D6C9" w:rsidR="00E0794E" w:rsidRPr="00700F9E" w:rsidRDefault="00E0794E" w:rsidP="00700F9E">
      <w:pPr>
        <w:pStyle w:val="Code"/>
      </w:pPr>
      <w:r w:rsidRPr="00700F9E">
        <w:rPr>
          <w:sz w:val="17"/>
        </w:rPr>
        <w:t>```</w:t>
      </w:r>
    </w:p>
    <w:p w14:paraId="2E45C2D9" w14:textId="17DF9EC2" w:rsidR="00E0794E" w:rsidRDefault="00E0794E" w:rsidP="00C0036E">
      <w:pPr>
        <w:pStyle w:val="Body"/>
      </w:pPr>
      <w:r>
        <w:t>Doing this makes the histogram fit on the slide and also reveals the text that was hidden below.</w:t>
      </w:r>
      <w:ins w:id="418" w:author="Frances" w:date="2023-03-16T10:23:00Z">
        <w:r w:rsidR="009B3E60">
          <w:t xml:space="preserve"> </w:t>
        </w:r>
        <w:commentRangeStart w:id="419"/>
        <w:r w:rsidR="009B3E60">
          <w:t>XXXX</w:t>
        </w:r>
        <w:commentRangeEnd w:id="419"/>
        <w:r w:rsidR="009B3E60">
          <w:rPr>
            <w:rStyle w:val="CommentReference"/>
            <w:rFonts w:ascii="Times New Roman" w:hAnsi="Times New Roman" w:cs="Times New Roman"/>
            <w:color w:val="auto"/>
            <w:lang w:val="en-CA"/>
          </w:rPr>
          <w:commentReference w:id="419"/>
        </w:r>
      </w:ins>
    </w:p>
    <w:p w14:paraId="4550DBE5" w14:textId="77777777" w:rsidR="00E0794E" w:rsidRDefault="00E0794E" w:rsidP="000913A5">
      <w:pPr>
        <w:pStyle w:val="HeadB"/>
      </w:pPr>
      <w:bookmarkStart w:id="420" w:name="incrementally-revealing-content"/>
      <w:bookmarkStart w:id="421" w:name="_Toc129864018"/>
      <w:bookmarkEnd w:id="366"/>
      <w:r>
        <w:t>Incrementally Revealing Content</w:t>
      </w:r>
      <w:bookmarkEnd w:id="421"/>
    </w:p>
    <w:p w14:paraId="2C2885A9" w14:textId="131CA4AB" w:rsidR="009B3E60" w:rsidRDefault="00E0794E" w:rsidP="00C0036E">
      <w:pPr>
        <w:pStyle w:val="Body"/>
        <w:rPr>
          <w:ins w:id="422" w:author="Frances" w:date="2023-03-16T10:28:00Z"/>
        </w:rPr>
      </w:pPr>
      <w:r>
        <w:t xml:space="preserve">When presenting, it’s often useful to </w:t>
      </w:r>
      <w:del w:id="423" w:author="Frances" w:date="2023-03-16T12:53:00Z">
        <w:r w:rsidDel="005C687D">
          <w:delText xml:space="preserve">only </w:delText>
        </w:r>
      </w:del>
      <w:r>
        <w:t xml:space="preserve">show </w:t>
      </w:r>
      <w:ins w:id="424" w:author="Frances" w:date="2023-03-16T12:53:00Z">
        <w:r w:rsidR="005C687D">
          <w:t xml:space="preserve">only </w:t>
        </w:r>
      </w:ins>
      <w:r>
        <w:t xml:space="preserve">a portion of the content on each slide at a time. Let’s say, for example, </w:t>
      </w:r>
      <w:del w:id="425" w:author="Frances" w:date="2023-03-16T10:27:00Z">
        <w:r w:rsidDel="009B3E60">
          <w:delText>we know that</w:delText>
        </w:r>
      </w:del>
      <w:ins w:id="426" w:author="Frances" w:date="2023-03-16T10:27:00Z">
        <w:r w:rsidR="009B3E60">
          <w:t>that</w:t>
        </w:r>
      </w:ins>
      <w:r>
        <w:t xml:space="preserve"> when we’re presenting the first slide, we want to talk a bit about each penguin species. Rather than </w:t>
      </w:r>
      <w:del w:id="427" w:author="Frances" w:date="2023-03-16T10:27:00Z">
        <w:r w:rsidDel="009B3E60">
          <w:delText xml:space="preserve">have </w:delText>
        </w:r>
      </w:del>
      <w:ins w:id="428" w:author="Frances" w:date="2023-03-16T10:27:00Z">
        <w:r w:rsidR="009B3E60">
          <w:t>show</w:t>
        </w:r>
        <w:r w:rsidR="009B3E60">
          <w:t xml:space="preserve"> </w:t>
        </w:r>
      </w:ins>
      <w:r>
        <w:t>all three species</w:t>
      </w:r>
      <w:ins w:id="429" w:author="Frances" w:date="2023-03-16T10:27:00Z">
        <w:r w:rsidR="009B3E60">
          <w:t xml:space="preserve"> </w:t>
        </w:r>
      </w:ins>
      <w:del w:id="430" w:author="Frances" w:date="2023-03-16T10:27:00Z">
        <w:r w:rsidDel="009B3E60">
          <w:delText xml:space="preserve"> visible </w:delText>
        </w:r>
      </w:del>
      <w:r>
        <w:t xml:space="preserve">when we open this slide, it would be nice to have the names come up one at a time. </w:t>
      </w:r>
    </w:p>
    <w:p w14:paraId="4A10AA98" w14:textId="64152ACD" w:rsidR="00E0794E" w:rsidDel="009B3E60" w:rsidRDefault="00E0794E" w:rsidP="00C0036E">
      <w:pPr>
        <w:pStyle w:val="Body"/>
        <w:rPr>
          <w:del w:id="431" w:author="Frances" w:date="2023-03-16T10:28:00Z"/>
        </w:rPr>
      </w:pPr>
      <w:r>
        <w:t xml:space="preserve">We can do this using what </w:t>
      </w:r>
      <w:proofErr w:type="spellStart"/>
      <w:r w:rsidRPr="00AC0342">
        <w:rPr>
          <w:rStyle w:val="Literal"/>
        </w:rPr>
        <w:t>xaringan</w:t>
      </w:r>
      <w:proofErr w:type="spellEnd"/>
      <w:r>
        <w:t xml:space="preserve"> calls </w:t>
      </w:r>
      <w:r w:rsidRPr="009B3E60">
        <w:rPr>
          <w:rStyle w:val="Italic"/>
          <w:rPrChange w:id="432" w:author="Frances" w:date="2023-03-16T10:28:00Z">
            <w:rPr/>
          </w:rPrChange>
        </w:rPr>
        <w:t>incremental reveal</w:t>
      </w:r>
      <w:r>
        <w:t>.</w:t>
      </w:r>
      <w:ins w:id="433" w:author="Frances" w:date="2023-03-16T10:28:00Z">
        <w:r w:rsidR="009B3E60">
          <w:t xml:space="preserve"> </w:t>
        </w:r>
      </w:ins>
    </w:p>
    <w:p w14:paraId="7C6D7137" w14:textId="27C015CD" w:rsidR="00E0794E" w:rsidRDefault="00E0794E" w:rsidP="009B3E60">
      <w:pPr>
        <w:pStyle w:val="Body"/>
      </w:pPr>
      <w:r>
        <w:t xml:space="preserve">To use this feature, </w:t>
      </w:r>
      <w:del w:id="434" w:author="Frances" w:date="2023-03-16T10:28:00Z">
        <w:r w:rsidDel="009B3E60">
          <w:delText>we put</w:delText>
        </w:r>
      </w:del>
      <w:ins w:id="435" w:author="Frances" w:date="2023-03-16T10:28:00Z">
        <w:r w:rsidR="009B3E60">
          <w:t>place</w:t>
        </w:r>
      </w:ins>
      <w:r>
        <w:t xml:space="preserve"> two dashes</w:t>
      </w:r>
      <w:ins w:id="436" w:author="Frances" w:date="2023-03-16T10:28:00Z">
        <w:r w:rsidR="009B3E60">
          <w:t xml:space="preserve"> (</w:t>
        </w:r>
        <w:r w:rsidR="009B3E60" w:rsidRPr="009B3E60">
          <w:rPr>
            <w:rStyle w:val="Literal"/>
            <w:rPrChange w:id="437" w:author="Frances" w:date="2023-03-16T10:28:00Z">
              <w:rPr/>
            </w:rPrChange>
          </w:rPr>
          <w:t>--</w:t>
        </w:r>
        <w:r w:rsidR="009B3E60">
          <w:t>)</w:t>
        </w:r>
      </w:ins>
      <w:r>
        <w:t xml:space="preserve"> between any content </w:t>
      </w:r>
      <w:ins w:id="438" w:author="Frances" w:date="2023-03-16T12:53:00Z">
        <w:r w:rsidR="005C687D">
          <w:t>you</w:t>
        </w:r>
      </w:ins>
      <w:del w:id="439" w:author="Frances" w:date="2023-03-16T12:53:00Z">
        <w:r w:rsidDel="005C687D">
          <w:delText>we</w:delText>
        </w:r>
      </w:del>
      <w:r>
        <w:t xml:space="preserve"> want to </w:t>
      </w:r>
      <w:del w:id="440" w:author="Frances" w:date="2023-03-16T10:30:00Z">
        <w:r w:rsidDel="009B3E60">
          <w:delText>incrementally reveal</w:delText>
        </w:r>
      </w:del>
      <w:ins w:id="441" w:author="Frances" w:date="2023-03-16T10:30:00Z">
        <w:r w:rsidR="009B3E60">
          <w:t>display incrementally</w:t>
        </w:r>
      </w:ins>
      <w:r>
        <w:t>. This code, for example, will let us show Adelie on the screen, then Adelie and Gentoo, then Adelie, Gentoo, and Chinstrap</w:t>
      </w:r>
      <w:ins w:id="442" w:author="Frances" w:date="2023-03-16T10:29:00Z">
        <w:r w:rsidR="009B3E60">
          <w:t>:</w:t>
        </w:r>
      </w:ins>
      <w:del w:id="443" w:author="Frances" w:date="2023-03-16T10:29:00Z">
        <w:r w:rsidDel="009B3E60">
          <w:delText>.</w:delText>
        </w:r>
      </w:del>
    </w:p>
    <w:p w14:paraId="2CA6EE7A" w14:textId="77777777" w:rsidR="007E1D3E" w:rsidRDefault="00E0794E" w:rsidP="00700F9E">
      <w:pPr>
        <w:pStyle w:val="Code"/>
      </w:pPr>
      <w:r w:rsidRPr="00700F9E">
        <w:rPr>
          <w:rStyle w:val="FunctionTok"/>
          <w:rFonts w:ascii="Courier" w:hAnsi="Courier"/>
          <w:i w:val="0"/>
          <w:sz w:val="17"/>
          <w:shd w:val="clear" w:color="auto" w:fill="auto"/>
        </w:rPr>
        <w:t># Introduction</w:t>
      </w:r>
    </w:p>
    <w:p w14:paraId="6FCB55E1" w14:textId="77777777" w:rsidR="007E1D3E" w:rsidRDefault="007E1D3E" w:rsidP="00700F9E">
      <w:pPr>
        <w:pStyle w:val="Code"/>
      </w:pPr>
    </w:p>
    <w:p w14:paraId="37AEFED6" w14:textId="77777777" w:rsidR="007E1D3E" w:rsidRDefault="00E0794E" w:rsidP="00700F9E">
      <w:pPr>
        <w:pStyle w:val="Code"/>
      </w:pPr>
      <w:r w:rsidRPr="00700F9E">
        <w:rPr>
          <w:rStyle w:val="NormalTok"/>
          <w:rFonts w:ascii="Courier" w:hAnsi="Courier"/>
          <w:i w:val="0"/>
          <w:sz w:val="17"/>
          <w:shd w:val="clear" w:color="auto" w:fill="auto"/>
        </w:rPr>
        <w:t>We are writing a report about the **Palmer Penguins**. These penguins are *really* amazing. There are three species:</w:t>
      </w:r>
    </w:p>
    <w:p w14:paraId="0FA6E54C" w14:textId="77777777" w:rsidR="007E1D3E" w:rsidRDefault="007E1D3E" w:rsidP="00700F9E">
      <w:pPr>
        <w:pStyle w:val="Code"/>
      </w:pPr>
    </w:p>
    <w:p w14:paraId="6457CE83" w14:textId="77777777" w:rsidR="007E1D3E" w:rsidRDefault="00E0794E" w:rsidP="00700F9E">
      <w:pPr>
        <w:pStyle w:val="Code"/>
      </w:pPr>
      <w:r w:rsidRPr="00700F9E">
        <w:rPr>
          <w:rStyle w:val="SpecialStringTok"/>
          <w:rFonts w:ascii="Courier" w:hAnsi="Courier" w:cs="TheSansMonoCondensed-Plain"/>
          <w:i w:val="0"/>
          <w:color w:val="000000"/>
          <w:sz w:val="17"/>
          <w:szCs w:val="17"/>
          <w:shd w:val="clear" w:color="auto" w:fill="auto"/>
          <w:lang w:val="en-US"/>
        </w:rPr>
        <w:t xml:space="preserve">- </w:t>
      </w:r>
      <w:r w:rsidRPr="00700F9E">
        <w:rPr>
          <w:rStyle w:val="NormalTok"/>
          <w:rFonts w:ascii="Courier" w:hAnsi="Courier"/>
          <w:i w:val="0"/>
          <w:sz w:val="17"/>
          <w:shd w:val="clear" w:color="auto" w:fill="auto"/>
        </w:rPr>
        <w:t>Adelie</w:t>
      </w:r>
    </w:p>
    <w:p w14:paraId="1A90E854" w14:textId="77777777" w:rsidR="007E1D3E" w:rsidRDefault="007E1D3E" w:rsidP="00700F9E">
      <w:pPr>
        <w:pStyle w:val="Code"/>
      </w:pPr>
    </w:p>
    <w:p w14:paraId="246EA1A0" w14:textId="77777777" w:rsidR="007E1D3E" w:rsidRDefault="00E0794E" w:rsidP="00700F9E">
      <w:pPr>
        <w:pStyle w:val="Code"/>
      </w:pPr>
      <w:r w:rsidRPr="00700F9E">
        <w:rPr>
          <w:rStyle w:val="NormalTok"/>
          <w:rFonts w:ascii="Courier" w:hAnsi="Courier"/>
          <w:i w:val="0"/>
          <w:sz w:val="17"/>
          <w:shd w:val="clear" w:color="auto" w:fill="auto"/>
        </w:rPr>
        <w:t>--</w:t>
      </w:r>
    </w:p>
    <w:p w14:paraId="552DCA72" w14:textId="77777777" w:rsidR="007E1D3E" w:rsidRDefault="007E1D3E" w:rsidP="00700F9E">
      <w:pPr>
        <w:pStyle w:val="Code"/>
      </w:pPr>
    </w:p>
    <w:p w14:paraId="4C8B9084" w14:textId="77777777" w:rsidR="007E1D3E" w:rsidRDefault="00E0794E" w:rsidP="00700F9E">
      <w:pPr>
        <w:pStyle w:val="Code"/>
      </w:pPr>
      <w:r w:rsidRPr="00700F9E">
        <w:rPr>
          <w:rStyle w:val="SpecialStringTok"/>
          <w:rFonts w:ascii="Courier" w:hAnsi="Courier" w:cs="TheSansMonoCondensed-Plain"/>
          <w:i w:val="0"/>
          <w:color w:val="000000"/>
          <w:sz w:val="17"/>
          <w:szCs w:val="17"/>
          <w:shd w:val="clear" w:color="auto" w:fill="auto"/>
          <w:lang w:val="en-US"/>
        </w:rPr>
        <w:t xml:space="preserve">- </w:t>
      </w:r>
      <w:r w:rsidRPr="00700F9E">
        <w:rPr>
          <w:rStyle w:val="NormalTok"/>
          <w:rFonts w:ascii="Courier" w:hAnsi="Courier"/>
          <w:i w:val="0"/>
          <w:sz w:val="17"/>
          <w:shd w:val="clear" w:color="auto" w:fill="auto"/>
        </w:rPr>
        <w:t>Gentoo</w:t>
      </w:r>
    </w:p>
    <w:p w14:paraId="62091C52" w14:textId="77777777" w:rsidR="007E1D3E" w:rsidRDefault="007E1D3E" w:rsidP="00700F9E">
      <w:pPr>
        <w:pStyle w:val="Code"/>
      </w:pPr>
    </w:p>
    <w:p w14:paraId="46E6B2AB" w14:textId="77777777" w:rsidR="007E1D3E" w:rsidRDefault="00E0794E" w:rsidP="00700F9E">
      <w:pPr>
        <w:pStyle w:val="Code"/>
      </w:pPr>
      <w:r w:rsidRPr="00700F9E">
        <w:rPr>
          <w:rStyle w:val="NormalTok"/>
          <w:rFonts w:ascii="Courier" w:hAnsi="Courier"/>
          <w:i w:val="0"/>
          <w:sz w:val="17"/>
          <w:shd w:val="clear" w:color="auto" w:fill="auto"/>
        </w:rPr>
        <w:t>--</w:t>
      </w:r>
    </w:p>
    <w:p w14:paraId="76885EBD" w14:textId="77777777" w:rsidR="007E1D3E" w:rsidRDefault="007E1D3E" w:rsidP="00700F9E">
      <w:pPr>
        <w:pStyle w:val="Code"/>
      </w:pPr>
    </w:p>
    <w:p w14:paraId="0D9D4FAF" w14:textId="1B6115A7" w:rsidR="00E0794E" w:rsidRPr="00700F9E" w:rsidRDefault="00E0794E" w:rsidP="00700F9E">
      <w:pPr>
        <w:pStyle w:val="Code"/>
      </w:pPr>
      <w:r w:rsidRPr="00700F9E">
        <w:rPr>
          <w:rStyle w:val="SpecialStringTok"/>
          <w:rFonts w:ascii="Courier" w:hAnsi="Courier" w:cs="TheSansMonoCondensed-Plain"/>
          <w:i w:val="0"/>
          <w:color w:val="000000"/>
          <w:sz w:val="17"/>
          <w:szCs w:val="17"/>
          <w:shd w:val="clear" w:color="auto" w:fill="auto"/>
          <w:lang w:val="en-US"/>
        </w:rPr>
        <w:t xml:space="preserve">- </w:t>
      </w:r>
      <w:r w:rsidRPr="00700F9E">
        <w:rPr>
          <w:rStyle w:val="NormalTok"/>
          <w:rFonts w:ascii="Courier" w:hAnsi="Courier"/>
          <w:i w:val="0"/>
          <w:sz w:val="17"/>
          <w:shd w:val="clear" w:color="auto" w:fill="auto"/>
        </w:rPr>
        <w:t>Chinstrap</w:t>
      </w:r>
    </w:p>
    <w:p w14:paraId="6706940F" w14:textId="3A71044A" w:rsidR="00E0794E" w:rsidRDefault="00E0794E" w:rsidP="00C0036E">
      <w:pPr>
        <w:pStyle w:val="Body"/>
      </w:pPr>
      <w:r>
        <w:t xml:space="preserve">When presenting your slides, you’ll use the right arrow to incrementally reveal the species. </w:t>
      </w:r>
      <w:commentRangeStart w:id="444"/>
      <w:del w:id="445" w:author="Frances" w:date="2023-03-16T10:29:00Z">
        <w:r w:rsidDel="009B3E60">
          <w:delText xml:space="preserve">We can see what this looks like in </w:delText>
        </w:r>
        <w:r w:rsidR="0029593F" w:rsidDel="009B3E60">
          <w:delText>Figure 8-</w:delText>
        </w:r>
        <w:r w:rsidDel="009B3E60">
          <w:delText>5.</w:delText>
        </w:r>
      </w:del>
      <w:commentRangeEnd w:id="444"/>
      <w:r w:rsidR="009B3E60">
        <w:rPr>
          <w:rStyle w:val="CommentReference"/>
          <w:rFonts w:ascii="Times New Roman" w:hAnsi="Times New Roman" w:cs="Times New Roman"/>
          <w:color w:val="auto"/>
          <w:lang w:val="en-CA"/>
        </w:rPr>
        <w:commentReference w:id="444"/>
      </w:r>
    </w:p>
    <w:p w14:paraId="026AF917" w14:textId="2870EC60" w:rsidR="00E0794E" w:rsidDel="009B3E60" w:rsidRDefault="00E0794E" w:rsidP="00A27357">
      <w:pPr>
        <w:pStyle w:val="GraphicSlug"/>
        <w:rPr>
          <w:del w:id="446" w:author="Frances" w:date="2023-03-16T10:29:00Z"/>
        </w:rPr>
      </w:pPr>
      <w:del w:id="447" w:author="Frances" w:date="2023-03-16T10:29:00Z">
        <w:r w:rsidDel="009B3E60">
          <w:delText>[F08005.png]</w:delText>
        </w:r>
      </w:del>
    </w:p>
    <w:p w14:paraId="5CE2A193" w14:textId="0F28EF47" w:rsidR="00E0794E" w:rsidDel="009B3E60" w:rsidRDefault="00E0794E" w:rsidP="00E0794E">
      <w:pPr>
        <w:pStyle w:val="CaptionedFigure"/>
        <w:rPr>
          <w:del w:id="448" w:author="Frances" w:date="2023-03-16T10:29:00Z"/>
        </w:rPr>
      </w:pPr>
      <w:del w:id="449" w:author="Frances" w:date="2023-03-16T10:29:00Z">
        <w:r w:rsidDel="009B3E60">
          <w:rPr>
            <w:noProof/>
          </w:rPr>
          <w:lastRenderedPageBreak/>
          <w:drawing>
            <wp:inline distT="0" distB="0" distL="0" distR="0" wp14:anchorId="44A6DBE5" wp14:editId="7E7D7C9D">
              <wp:extent cx="5334000" cy="12107454"/>
              <wp:effectExtent l="0" t="0" r="0" b="0"/>
              <wp:docPr id="352" name="Picture" descr="Figure 8.5: One slide shown with incremental reveal"/>
              <wp:cNvGraphicFramePr/>
              <a:graphic xmlns:a="http://schemas.openxmlformats.org/drawingml/2006/main">
                <a:graphicData uri="http://schemas.openxmlformats.org/drawingml/2006/picture">
                  <pic:pic xmlns:pic="http://schemas.openxmlformats.org/drawingml/2006/picture">
                    <pic:nvPicPr>
                      <pic:cNvPr id="353" name="Picture" descr="../../assets/incremental-reveal.png"/>
                      <pic:cNvPicPr>
                        <a:picLocks noChangeAspect="1" noChangeArrowheads="1"/>
                      </pic:cNvPicPr>
                    </pic:nvPicPr>
                    <pic:blipFill>
                      <a:blip r:embed="rId14"/>
                      <a:stretch>
                        <a:fillRect/>
                      </a:stretch>
                    </pic:blipFill>
                    <pic:spPr bwMode="auto">
                      <a:xfrm>
                        <a:off x="0" y="0"/>
                        <a:ext cx="5334000" cy="12107454"/>
                      </a:xfrm>
                      <a:prstGeom prst="rect">
                        <a:avLst/>
                      </a:prstGeom>
                      <a:noFill/>
                      <a:ln w="9525">
                        <a:noFill/>
                        <a:headEnd/>
                        <a:tailEnd/>
                      </a:ln>
                    </pic:spPr>
                  </pic:pic>
                </a:graphicData>
              </a:graphic>
            </wp:inline>
          </w:drawing>
        </w:r>
      </w:del>
    </w:p>
    <w:p w14:paraId="7D5D6369" w14:textId="2B8F7CFD" w:rsidR="00E0794E" w:rsidDel="009B3E60" w:rsidRDefault="00E0794E" w:rsidP="00D26687">
      <w:pPr>
        <w:pStyle w:val="CaptionLine"/>
        <w:rPr>
          <w:del w:id="450" w:author="Frances" w:date="2023-03-16T10:29:00Z"/>
        </w:rPr>
      </w:pPr>
      <w:del w:id="451" w:author="Frances" w:date="2023-03-16T10:29:00Z">
        <w:r w:rsidDel="009B3E60">
          <w:lastRenderedPageBreak/>
          <w:delText xml:space="preserve"> One slide shown with incremental reveal</w:delText>
        </w:r>
      </w:del>
    </w:p>
    <w:p w14:paraId="02BBB047" w14:textId="4C3E6FE0" w:rsidR="00E0794E" w:rsidRDefault="00E0794E" w:rsidP="000913A5">
      <w:pPr>
        <w:pStyle w:val="HeadB"/>
      </w:pPr>
      <w:bookmarkStart w:id="452" w:name="aligning-content"/>
      <w:bookmarkStart w:id="453" w:name="_Toc129864019"/>
      <w:bookmarkEnd w:id="420"/>
      <w:r>
        <w:t>Aligning Content</w:t>
      </w:r>
      <w:ins w:id="454" w:author="Frances" w:date="2023-03-16T11:22:00Z">
        <w:r w:rsidR="00F81F57">
          <w:t xml:space="preserve"> with Content Classes</w:t>
        </w:r>
      </w:ins>
      <w:bookmarkEnd w:id="453"/>
    </w:p>
    <w:p w14:paraId="75665474" w14:textId="3598CC9B" w:rsidR="00E0794E" w:rsidRDefault="00E0794E" w:rsidP="00C0036E">
      <w:pPr>
        <w:pStyle w:val="Body"/>
      </w:pPr>
      <w:r>
        <w:t xml:space="preserve">When designing your presentation, you’ll also likely want to control the alignment of content. We </w:t>
      </w:r>
      <w:ins w:id="455" w:author="Frances" w:date="2023-03-16T12:54:00Z">
        <w:r w:rsidR="005C687D">
          <w:t xml:space="preserve">can </w:t>
        </w:r>
      </w:ins>
      <w:r>
        <w:t xml:space="preserve">do this by adding what are known as </w:t>
      </w:r>
      <w:r w:rsidRPr="00816256">
        <w:rPr>
          <w:rStyle w:val="Italic"/>
          <w:rPrChange w:id="456" w:author="Frances" w:date="2023-03-16T11:15:00Z">
            <w:rPr/>
          </w:rPrChange>
        </w:rPr>
        <w:t>content classes</w:t>
      </w:r>
      <w:r>
        <w:t xml:space="preserve">. </w:t>
      </w:r>
      <w:ins w:id="457" w:author="Frances" w:date="2023-03-16T11:15:00Z">
        <w:r w:rsidR="00816256">
          <w:t>S</w:t>
        </w:r>
      </w:ins>
      <w:del w:id="458" w:author="Frances" w:date="2023-03-16T11:15:00Z">
        <w:r w:rsidDel="00816256">
          <w:delText>You can s</w:delText>
        </w:r>
      </w:del>
      <w:r>
        <w:t xml:space="preserve">urround any content with the </w:t>
      </w:r>
      <w:proofErr w:type="gramStart"/>
      <w:r>
        <w:t xml:space="preserve">classes </w:t>
      </w:r>
      <w:r w:rsidRPr="00AC0342">
        <w:rPr>
          <w:rStyle w:val="Literal"/>
        </w:rPr>
        <w:t>.left</w:t>
      </w:r>
      <w:proofErr w:type="gramEnd"/>
      <w:r w:rsidRPr="00AC0342">
        <w:rPr>
          <w:rStyle w:val="Literal"/>
        </w:rPr>
        <w:t>[]</w:t>
      </w:r>
      <w:r>
        <w:t xml:space="preserve">, </w:t>
      </w:r>
      <w:r w:rsidRPr="00AC0342">
        <w:rPr>
          <w:rStyle w:val="Literal"/>
        </w:rPr>
        <w:t>right[]</w:t>
      </w:r>
      <w:r>
        <w:t xml:space="preserve">, and </w:t>
      </w:r>
      <w:r w:rsidRPr="00AC0342">
        <w:rPr>
          <w:rStyle w:val="Literal"/>
        </w:rPr>
        <w:t>center[]</w:t>
      </w:r>
      <w:r>
        <w:t xml:space="preserve"> to align them. For example, </w:t>
      </w:r>
      <w:del w:id="459" w:author="Frances" w:date="2023-03-16T11:16:00Z">
        <w:r w:rsidDel="00816256">
          <w:delText>on our slide that creates a histogram and associated text, we could put</w:delText>
        </w:r>
      </w:del>
      <w:ins w:id="460" w:author="Frances" w:date="2023-03-16T11:16:00Z">
        <w:r w:rsidR="00816256">
          <w:t xml:space="preserve">let’s </w:t>
        </w:r>
        <w:proofErr w:type="gramStart"/>
        <w:r w:rsidR="00816256">
          <w:t>use</w:t>
        </w:r>
      </w:ins>
      <w:r>
        <w:t xml:space="preserve"> </w:t>
      </w:r>
      <w:r w:rsidRPr="00AC0342">
        <w:rPr>
          <w:rStyle w:val="Literal"/>
        </w:rPr>
        <w:t>.center</w:t>
      </w:r>
      <w:proofErr w:type="gramEnd"/>
      <w:r w:rsidRPr="00AC0342">
        <w:rPr>
          <w:rStyle w:val="Literal"/>
        </w:rPr>
        <w:t>[]</w:t>
      </w:r>
      <w:r>
        <w:t xml:space="preserve"> </w:t>
      </w:r>
      <w:del w:id="461" w:author="Frances" w:date="2023-03-16T11:16:00Z">
        <w:r w:rsidDel="00816256">
          <w:delText xml:space="preserve">around </w:delText>
        </w:r>
      </w:del>
      <w:ins w:id="462" w:author="Frances" w:date="2023-03-16T11:16:00Z">
        <w:r w:rsidR="00816256">
          <w:t>to align</w:t>
        </w:r>
        <w:r w:rsidR="00816256">
          <w:t xml:space="preserve"> </w:t>
        </w:r>
      </w:ins>
      <w:r>
        <w:t>the code chunk that makes the histogram:</w:t>
      </w:r>
    </w:p>
    <w:p w14:paraId="78FD48D3" w14:textId="07DF5141" w:rsidR="007E1D3E" w:rsidDel="00816256" w:rsidRDefault="00E0794E" w:rsidP="000A2563">
      <w:pPr>
        <w:pStyle w:val="Code"/>
        <w:rPr>
          <w:del w:id="463" w:author="Frances" w:date="2023-03-16T11:16:00Z"/>
        </w:rPr>
      </w:pPr>
      <w:del w:id="464" w:author="Frances" w:date="2023-03-16T11:16:00Z">
        <w:r w:rsidRPr="000A2563" w:rsidDel="00816256">
          <w:rPr>
            <w:rStyle w:val="FunctionTok"/>
            <w:rFonts w:ascii="Courier" w:hAnsi="Courier"/>
            <w:i w:val="0"/>
            <w:sz w:val="17"/>
            <w:shd w:val="clear" w:color="auto" w:fill="auto"/>
          </w:rPr>
          <w:delText>## Bill Length</w:delText>
        </w:r>
      </w:del>
    </w:p>
    <w:p w14:paraId="4C27D08C" w14:textId="1D3CE330" w:rsidR="007E1D3E" w:rsidDel="00816256" w:rsidRDefault="007E1D3E" w:rsidP="000A2563">
      <w:pPr>
        <w:pStyle w:val="Code"/>
        <w:rPr>
          <w:del w:id="465" w:author="Frances" w:date="2023-03-16T11:16:00Z"/>
        </w:rPr>
      </w:pPr>
    </w:p>
    <w:p w14:paraId="5D1D88CA" w14:textId="2B730880" w:rsidR="007E1D3E" w:rsidDel="00816256" w:rsidRDefault="00E0794E" w:rsidP="000A2563">
      <w:pPr>
        <w:pStyle w:val="Code"/>
        <w:rPr>
          <w:del w:id="466" w:author="Frances" w:date="2023-03-16T11:16:00Z"/>
        </w:rPr>
      </w:pPr>
      <w:del w:id="467" w:author="Frances" w:date="2023-03-16T11:16:00Z">
        <w:r w:rsidRPr="000A2563" w:rsidDel="00816256">
          <w:rPr>
            <w:rStyle w:val="NormalTok"/>
            <w:rFonts w:ascii="Courier" w:hAnsi="Courier"/>
            <w:i w:val="0"/>
            <w:sz w:val="17"/>
            <w:shd w:val="clear" w:color="auto" w:fill="auto"/>
          </w:rPr>
          <w:delText>We can make a histogram to see the distribution of bill lengths.</w:delText>
        </w:r>
      </w:del>
    </w:p>
    <w:p w14:paraId="46669409" w14:textId="7719D7D6" w:rsidR="007E1D3E" w:rsidDel="00816256" w:rsidRDefault="007E1D3E" w:rsidP="000A2563">
      <w:pPr>
        <w:pStyle w:val="Code"/>
        <w:rPr>
          <w:del w:id="468" w:author="Frances" w:date="2023-03-16T11:16:00Z"/>
        </w:rPr>
      </w:pPr>
    </w:p>
    <w:p w14:paraId="7A90C835" w14:textId="77777777" w:rsidR="007E1D3E" w:rsidRDefault="00E0794E" w:rsidP="000A2563">
      <w:pPr>
        <w:pStyle w:val="Code"/>
      </w:pPr>
      <w:proofErr w:type="gramStart"/>
      <w:r w:rsidRPr="000A2563">
        <w:rPr>
          <w:rStyle w:val="NormalTok"/>
          <w:rFonts w:ascii="Courier" w:hAnsi="Courier"/>
          <w:i w:val="0"/>
          <w:sz w:val="17"/>
          <w:shd w:val="clear" w:color="auto" w:fill="auto"/>
        </w:rPr>
        <w:t>.center</w:t>
      </w:r>
      <w:proofErr w:type="gramEnd"/>
      <w:r w:rsidRPr="000A2563">
        <w:rPr>
          <w:rStyle w:val="NormalTok"/>
          <w:rFonts w:ascii="Courier" w:hAnsi="Courier"/>
          <w:i w:val="0"/>
          <w:sz w:val="17"/>
          <w:shd w:val="clear" w:color="auto" w:fill="auto"/>
        </w:rPr>
        <w:t>[</w:t>
      </w:r>
    </w:p>
    <w:p w14:paraId="65EBC2A1" w14:textId="77777777" w:rsidR="007E1D3E" w:rsidRDefault="00E0794E" w:rsidP="000A2563">
      <w:pPr>
        <w:pStyle w:val="Code"/>
      </w:pPr>
      <w:r w:rsidRPr="000A2563">
        <w:rPr>
          <w:rStyle w:val="InformationTok"/>
          <w:rFonts w:ascii="Courier" w:hAnsi="Courier"/>
          <w:b w:val="0"/>
          <w:color w:val="000000"/>
          <w:sz w:val="17"/>
          <w:shd w:val="clear" w:color="auto" w:fill="auto"/>
        </w:rPr>
        <w:t>``</w:t>
      </w:r>
      <w:proofErr w:type="gramStart"/>
      <w:r w:rsidRPr="000A2563">
        <w:rPr>
          <w:rStyle w:val="InformationTok"/>
          <w:rFonts w:ascii="Courier" w:hAnsi="Courier"/>
          <w:b w:val="0"/>
          <w:color w:val="000000"/>
          <w:sz w:val="17"/>
          <w:shd w:val="clear" w:color="auto" w:fill="auto"/>
        </w:rPr>
        <w:t>`{</w:t>
      </w:r>
      <w:proofErr w:type="gramEnd"/>
      <w:r w:rsidRPr="000A2563">
        <w:rPr>
          <w:rStyle w:val="InformationTok"/>
          <w:rFonts w:ascii="Courier" w:hAnsi="Courier"/>
          <w:b w:val="0"/>
          <w:color w:val="000000"/>
          <w:sz w:val="17"/>
          <w:shd w:val="clear" w:color="auto" w:fill="auto"/>
        </w:rPr>
        <w:t xml:space="preserve">r </w:t>
      </w:r>
      <w:proofErr w:type="spellStart"/>
      <w:r w:rsidRPr="000A2563">
        <w:rPr>
          <w:rStyle w:val="InformationTok"/>
          <w:rFonts w:ascii="Courier" w:hAnsi="Courier"/>
          <w:b w:val="0"/>
          <w:color w:val="000000"/>
          <w:sz w:val="17"/>
          <w:shd w:val="clear" w:color="auto" w:fill="auto"/>
        </w:rPr>
        <w:t>fig.height</w:t>
      </w:r>
      <w:proofErr w:type="spellEnd"/>
      <w:r w:rsidRPr="000A2563">
        <w:rPr>
          <w:rStyle w:val="InformationTok"/>
          <w:rFonts w:ascii="Courier" w:hAnsi="Courier"/>
          <w:b w:val="0"/>
          <w:color w:val="000000"/>
          <w:sz w:val="17"/>
          <w:shd w:val="clear" w:color="auto" w:fill="auto"/>
        </w:rPr>
        <w:t xml:space="preserve"> = 4}</w:t>
      </w:r>
    </w:p>
    <w:p w14:paraId="4A3E068E"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penguins %&gt;% </w:t>
      </w:r>
    </w:p>
    <w:p w14:paraId="14FA4C40"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w:t>
      </w:r>
      <w:proofErr w:type="gramStart"/>
      <w:r w:rsidRPr="000A2563">
        <w:rPr>
          <w:rStyle w:val="InformationTok"/>
          <w:rFonts w:ascii="Courier" w:hAnsi="Courier"/>
          <w:b w:val="0"/>
          <w:color w:val="000000"/>
          <w:sz w:val="17"/>
          <w:shd w:val="clear" w:color="auto" w:fill="auto"/>
        </w:rPr>
        <w:t>ggplot(</w:t>
      </w:r>
      <w:proofErr w:type="spellStart"/>
      <w:proofErr w:type="gramEnd"/>
      <w:r w:rsidRPr="000A2563">
        <w:rPr>
          <w:rStyle w:val="InformationTok"/>
          <w:rFonts w:ascii="Courier" w:hAnsi="Courier"/>
          <w:b w:val="0"/>
          <w:color w:val="000000"/>
          <w:sz w:val="17"/>
          <w:shd w:val="clear" w:color="auto" w:fill="auto"/>
        </w:rPr>
        <w:t>aes</w:t>
      </w:r>
      <w:proofErr w:type="spellEnd"/>
      <w:r w:rsidRPr="000A2563">
        <w:rPr>
          <w:rStyle w:val="InformationTok"/>
          <w:rFonts w:ascii="Courier" w:hAnsi="Courier"/>
          <w:b w:val="0"/>
          <w:color w:val="000000"/>
          <w:sz w:val="17"/>
          <w:shd w:val="clear" w:color="auto" w:fill="auto"/>
        </w:rPr>
        <w:t xml:space="preserve">(x = </w:t>
      </w:r>
      <w:proofErr w:type="spellStart"/>
      <w:r w:rsidRPr="000A2563">
        <w:rPr>
          <w:rStyle w:val="InformationTok"/>
          <w:rFonts w:ascii="Courier" w:hAnsi="Courier"/>
          <w:b w:val="0"/>
          <w:color w:val="000000"/>
          <w:sz w:val="17"/>
          <w:shd w:val="clear" w:color="auto" w:fill="auto"/>
        </w:rPr>
        <w:t>bill_length_mm</w:t>
      </w:r>
      <w:proofErr w:type="spellEnd"/>
      <w:r w:rsidRPr="000A2563">
        <w:rPr>
          <w:rStyle w:val="InformationTok"/>
          <w:rFonts w:ascii="Courier" w:hAnsi="Courier"/>
          <w:b w:val="0"/>
          <w:color w:val="000000"/>
          <w:sz w:val="17"/>
          <w:shd w:val="clear" w:color="auto" w:fill="auto"/>
        </w:rPr>
        <w:t>)) +</w:t>
      </w:r>
    </w:p>
    <w:p w14:paraId="3769648C"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w:t>
      </w:r>
      <w:proofErr w:type="spellStart"/>
      <w:r w:rsidRPr="000A2563">
        <w:rPr>
          <w:rStyle w:val="InformationTok"/>
          <w:rFonts w:ascii="Courier" w:hAnsi="Courier"/>
          <w:b w:val="0"/>
          <w:color w:val="000000"/>
          <w:sz w:val="17"/>
          <w:shd w:val="clear" w:color="auto" w:fill="auto"/>
        </w:rPr>
        <w:t>geom_</w:t>
      </w:r>
      <w:proofErr w:type="gramStart"/>
      <w:r w:rsidRPr="000A2563">
        <w:rPr>
          <w:rStyle w:val="InformationTok"/>
          <w:rFonts w:ascii="Courier" w:hAnsi="Courier"/>
          <w:b w:val="0"/>
          <w:color w:val="000000"/>
          <w:sz w:val="17"/>
          <w:shd w:val="clear" w:color="auto" w:fill="auto"/>
        </w:rPr>
        <w:t>histogram</w:t>
      </w:r>
      <w:proofErr w:type="spellEnd"/>
      <w:r w:rsidRPr="000A2563">
        <w:rPr>
          <w:rStyle w:val="InformationTok"/>
          <w:rFonts w:ascii="Courier" w:hAnsi="Courier"/>
          <w:b w:val="0"/>
          <w:color w:val="000000"/>
          <w:sz w:val="17"/>
          <w:shd w:val="clear" w:color="auto" w:fill="auto"/>
        </w:rPr>
        <w:t>(</w:t>
      </w:r>
      <w:proofErr w:type="gramEnd"/>
      <w:r w:rsidRPr="000A2563">
        <w:rPr>
          <w:rStyle w:val="InformationTok"/>
          <w:rFonts w:ascii="Courier" w:hAnsi="Courier"/>
          <w:b w:val="0"/>
          <w:color w:val="000000"/>
          <w:sz w:val="17"/>
          <w:shd w:val="clear" w:color="auto" w:fill="auto"/>
        </w:rPr>
        <w:t>) +</w:t>
      </w:r>
    </w:p>
    <w:p w14:paraId="64FF34EB" w14:textId="77777777" w:rsidR="007E1D3E" w:rsidRDefault="00E0794E" w:rsidP="000A2563">
      <w:pPr>
        <w:pStyle w:val="Code"/>
      </w:pPr>
      <w:r w:rsidRPr="000A2563">
        <w:rPr>
          <w:rStyle w:val="InformationTok"/>
          <w:rFonts w:ascii="Courier" w:hAnsi="Courier"/>
          <w:b w:val="0"/>
          <w:color w:val="000000"/>
          <w:sz w:val="17"/>
          <w:shd w:val="clear" w:color="auto" w:fill="auto"/>
        </w:rPr>
        <w:t xml:space="preserve">  </w:t>
      </w:r>
      <w:proofErr w:type="spellStart"/>
      <w:r w:rsidRPr="000A2563">
        <w:rPr>
          <w:rStyle w:val="InformationTok"/>
          <w:rFonts w:ascii="Courier" w:hAnsi="Courier"/>
          <w:b w:val="0"/>
          <w:color w:val="000000"/>
          <w:sz w:val="17"/>
          <w:shd w:val="clear" w:color="auto" w:fill="auto"/>
        </w:rPr>
        <w:t>theme_</w:t>
      </w:r>
      <w:proofErr w:type="gramStart"/>
      <w:r w:rsidRPr="000A2563">
        <w:rPr>
          <w:rStyle w:val="InformationTok"/>
          <w:rFonts w:ascii="Courier" w:hAnsi="Courier"/>
          <w:b w:val="0"/>
          <w:color w:val="000000"/>
          <w:sz w:val="17"/>
          <w:shd w:val="clear" w:color="auto" w:fill="auto"/>
        </w:rPr>
        <w:t>minimal</w:t>
      </w:r>
      <w:proofErr w:type="spellEnd"/>
      <w:r w:rsidRPr="000A2563">
        <w:rPr>
          <w:rStyle w:val="InformationTok"/>
          <w:rFonts w:ascii="Courier" w:hAnsi="Courier"/>
          <w:b w:val="0"/>
          <w:color w:val="000000"/>
          <w:sz w:val="17"/>
          <w:shd w:val="clear" w:color="auto" w:fill="auto"/>
        </w:rPr>
        <w:t>(</w:t>
      </w:r>
      <w:proofErr w:type="gramEnd"/>
      <w:r w:rsidRPr="000A2563">
        <w:rPr>
          <w:rStyle w:val="InformationTok"/>
          <w:rFonts w:ascii="Courier" w:hAnsi="Courier"/>
          <w:b w:val="0"/>
          <w:color w:val="000000"/>
          <w:sz w:val="17"/>
          <w:shd w:val="clear" w:color="auto" w:fill="auto"/>
        </w:rPr>
        <w:t>)</w:t>
      </w:r>
    </w:p>
    <w:p w14:paraId="221C700A" w14:textId="77777777" w:rsidR="007E1D3E" w:rsidRDefault="00E0794E" w:rsidP="000A2563">
      <w:pPr>
        <w:pStyle w:val="Code"/>
      </w:pPr>
      <w:r w:rsidRPr="000A2563">
        <w:rPr>
          <w:rStyle w:val="InformationTok"/>
          <w:rFonts w:ascii="Courier" w:hAnsi="Courier"/>
          <w:b w:val="0"/>
          <w:color w:val="000000"/>
          <w:sz w:val="17"/>
          <w:shd w:val="clear" w:color="auto" w:fill="auto"/>
        </w:rPr>
        <w:t>```</w:t>
      </w:r>
    </w:p>
    <w:p w14:paraId="62DACED1" w14:textId="77777777" w:rsidR="007E1D3E" w:rsidRDefault="00E0794E" w:rsidP="000A2563">
      <w:pPr>
        <w:pStyle w:val="Code"/>
      </w:pPr>
      <w:r w:rsidRPr="000A2563">
        <w:rPr>
          <w:rStyle w:val="NormalTok"/>
          <w:rFonts w:ascii="Courier" w:hAnsi="Courier"/>
          <w:i w:val="0"/>
          <w:sz w:val="17"/>
          <w:shd w:val="clear" w:color="auto" w:fill="auto"/>
        </w:rPr>
        <w:t>]</w:t>
      </w:r>
    </w:p>
    <w:p w14:paraId="6276AE01" w14:textId="3B5EC273" w:rsidR="007E1D3E" w:rsidDel="00816256" w:rsidRDefault="007E1D3E" w:rsidP="000A2563">
      <w:pPr>
        <w:pStyle w:val="Code"/>
        <w:rPr>
          <w:del w:id="469" w:author="Frances" w:date="2023-03-16T11:16:00Z"/>
        </w:rPr>
      </w:pPr>
    </w:p>
    <w:p w14:paraId="1D01F419" w14:textId="3A1E911C" w:rsidR="007E1D3E" w:rsidDel="00816256" w:rsidRDefault="00E0794E" w:rsidP="000A2563">
      <w:pPr>
        <w:pStyle w:val="Code"/>
        <w:rPr>
          <w:del w:id="470" w:author="Frances" w:date="2023-03-16T11:16:00Z"/>
        </w:rPr>
      </w:pPr>
      <w:del w:id="471" w:author="Frances" w:date="2023-03-16T11:16:00Z">
        <w:r w:rsidRPr="000A2563" w:rsidDel="00816256">
          <w:rPr>
            <w:rStyle w:val="InformationTok"/>
            <w:rFonts w:ascii="Courier" w:hAnsi="Courier"/>
            <w:b w:val="0"/>
            <w:color w:val="000000"/>
            <w:sz w:val="17"/>
            <w:shd w:val="clear" w:color="auto" w:fill="auto"/>
          </w:rPr>
          <w:delText>```{r}</w:delText>
        </w:r>
      </w:del>
    </w:p>
    <w:p w14:paraId="284094C2" w14:textId="58C04905" w:rsidR="007E1D3E" w:rsidDel="00816256" w:rsidRDefault="00E0794E" w:rsidP="000A2563">
      <w:pPr>
        <w:pStyle w:val="Code"/>
        <w:rPr>
          <w:del w:id="472" w:author="Frances" w:date="2023-03-16T11:16:00Z"/>
        </w:rPr>
      </w:pPr>
      <w:del w:id="473" w:author="Frances" w:date="2023-03-16T11:16:00Z">
        <w:r w:rsidRPr="000A2563" w:rsidDel="00816256">
          <w:rPr>
            <w:rStyle w:val="InformationTok"/>
            <w:rFonts w:ascii="Courier" w:hAnsi="Courier"/>
            <w:b w:val="0"/>
            <w:color w:val="000000"/>
            <w:sz w:val="17"/>
            <w:shd w:val="clear" w:color="auto" w:fill="auto"/>
          </w:rPr>
          <w:delText xml:space="preserve">average_bill_length &lt;- penguins %&gt;% </w:delText>
        </w:r>
      </w:del>
    </w:p>
    <w:p w14:paraId="60D92435" w14:textId="137C38BC" w:rsidR="007E1D3E" w:rsidDel="00816256" w:rsidRDefault="00E0794E" w:rsidP="000A2563">
      <w:pPr>
        <w:pStyle w:val="Code"/>
        <w:rPr>
          <w:del w:id="474" w:author="Frances" w:date="2023-03-16T11:16:00Z"/>
        </w:rPr>
      </w:pPr>
      <w:del w:id="475" w:author="Frances" w:date="2023-03-16T11:16:00Z">
        <w:r w:rsidRPr="000A2563" w:rsidDel="00816256">
          <w:rPr>
            <w:rStyle w:val="InformationTok"/>
            <w:rFonts w:ascii="Courier" w:hAnsi="Courier"/>
            <w:b w:val="0"/>
            <w:color w:val="000000"/>
            <w:sz w:val="17"/>
            <w:shd w:val="clear" w:color="auto" w:fill="auto"/>
          </w:rPr>
          <w:delText xml:space="preserve">  summarize(avg_bill_length = mean(bill_length_mm,</w:delText>
        </w:r>
      </w:del>
    </w:p>
    <w:p w14:paraId="402D123C" w14:textId="56A999D2" w:rsidR="007E1D3E" w:rsidDel="00816256" w:rsidRDefault="00E0794E" w:rsidP="000A2563">
      <w:pPr>
        <w:pStyle w:val="Code"/>
        <w:rPr>
          <w:del w:id="476" w:author="Frances" w:date="2023-03-16T11:16:00Z"/>
        </w:rPr>
      </w:pPr>
      <w:del w:id="477" w:author="Frances" w:date="2023-03-16T11:16:00Z">
        <w:r w:rsidRPr="000A2563" w:rsidDel="00816256">
          <w:rPr>
            <w:rStyle w:val="InformationTok"/>
            <w:rFonts w:ascii="Courier" w:hAnsi="Courier"/>
            <w:b w:val="0"/>
            <w:color w:val="000000"/>
            <w:sz w:val="17"/>
            <w:shd w:val="clear" w:color="auto" w:fill="auto"/>
          </w:rPr>
          <w:delText xml:space="preserve">                                   na.rm = TRUE)) %&gt;% </w:delText>
        </w:r>
      </w:del>
    </w:p>
    <w:p w14:paraId="446421A6" w14:textId="78E292B9" w:rsidR="007E1D3E" w:rsidDel="00816256" w:rsidRDefault="00E0794E" w:rsidP="000A2563">
      <w:pPr>
        <w:pStyle w:val="Code"/>
        <w:rPr>
          <w:del w:id="478" w:author="Frances" w:date="2023-03-16T11:16:00Z"/>
        </w:rPr>
      </w:pPr>
      <w:del w:id="479" w:author="Frances" w:date="2023-03-16T11:16:00Z">
        <w:r w:rsidRPr="000A2563" w:rsidDel="00816256">
          <w:rPr>
            <w:rStyle w:val="InformationTok"/>
            <w:rFonts w:ascii="Courier" w:hAnsi="Courier"/>
            <w:b w:val="0"/>
            <w:color w:val="000000"/>
            <w:sz w:val="17"/>
            <w:shd w:val="clear" w:color="auto" w:fill="auto"/>
          </w:rPr>
          <w:delText xml:space="preserve">  pull(avg_bill_length)</w:delText>
        </w:r>
      </w:del>
    </w:p>
    <w:p w14:paraId="51690093" w14:textId="20D0331F" w:rsidR="007E1D3E" w:rsidDel="00816256" w:rsidRDefault="00E0794E" w:rsidP="000A2563">
      <w:pPr>
        <w:pStyle w:val="Code"/>
        <w:rPr>
          <w:del w:id="480" w:author="Frances" w:date="2023-03-16T11:16:00Z"/>
        </w:rPr>
      </w:pPr>
      <w:del w:id="481" w:author="Frances" w:date="2023-03-16T11:16:00Z">
        <w:r w:rsidRPr="000A2563" w:rsidDel="00816256">
          <w:rPr>
            <w:rStyle w:val="InformationTok"/>
            <w:rFonts w:ascii="Courier" w:hAnsi="Courier"/>
            <w:b w:val="0"/>
            <w:color w:val="000000"/>
            <w:sz w:val="17"/>
            <w:shd w:val="clear" w:color="auto" w:fill="auto"/>
          </w:rPr>
          <w:delText>```</w:delText>
        </w:r>
      </w:del>
    </w:p>
    <w:p w14:paraId="171CBC3B" w14:textId="6E45DF36" w:rsidR="007E1D3E" w:rsidDel="00816256" w:rsidRDefault="007E1D3E" w:rsidP="000A2563">
      <w:pPr>
        <w:pStyle w:val="Code"/>
        <w:rPr>
          <w:del w:id="482" w:author="Frances" w:date="2023-03-16T11:16:00Z"/>
        </w:rPr>
      </w:pPr>
    </w:p>
    <w:p w14:paraId="71C2DCFA" w14:textId="1265894F" w:rsidR="00E0794E" w:rsidRPr="000A2563" w:rsidDel="00816256" w:rsidRDefault="00E0794E" w:rsidP="000A2563">
      <w:pPr>
        <w:pStyle w:val="Code"/>
        <w:rPr>
          <w:del w:id="483" w:author="Frances" w:date="2023-03-16T11:16:00Z"/>
        </w:rPr>
      </w:pPr>
      <w:del w:id="484" w:author="Frances" w:date="2023-03-16T11:16:00Z">
        <w:r w:rsidRPr="000A2563" w:rsidDel="00816256">
          <w:rPr>
            <w:rStyle w:val="NormalTok"/>
            <w:rFonts w:ascii="Courier" w:hAnsi="Courier"/>
            <w:i w:val="0"/>
            <w:sz w:val="17"/>
            <w:shd w:val="clear" w:color="auto" w:fill="auto"/>
          </w:rPr>
          <w:delText xml:space="preserve">The chart shows the distribution of bill lengths. The average bill length is </w:delText>
        </w:r>
        <w:r w:rsidRPr="000A2563" w:rsidDel="00816256">
          <w:rPr>
            <w:rStyle w:val="InformationTok"/>
            <w:rFonts w:ascii="Courier" w:hAnsi="Courier"/>
            <w:b w:val="0"/>
            <w:color w:val="000000"/>
            <w:sz w:val="17"/>
            <w:shd w:val="clear" w:color="auto" w:fill="auto"/>
          </w:rPr>
          <w:delText>`r average_bill_length`</w:delText>
        </w:r>
        <w:r w:rsidRPr="000A2563" w:rsidDel="00816256">
          <w:rPr>
            <w:rStyle w:val="NormalTok"/>
            <w:rFonts w:ascii="Courier" w:hAnsi="Courier"/>
            <w:i w:val="0"/>
            <w:sz w:val="17"/>
            <w:shd w:val="clear" w:color="auto" w:fill="auto"/>
          </w:rPr>
          <w:delText xml:space="preserve"> millimeters.</w:delText>
        </w:r>
      </w:del>
    </w:p>
    <w:p w14:paraId="5BA456E2" w14:textId="3A571E49" w:rsidR="00E0794E" w:rsidRDefault="00E0794E" w:rsidP="00C0036E">
      <w:pPr>
        <w:pStyle w:val="Body"/>
      </w:pPr>
      <w:r>
        <w:t xml:space="preserve">Doing this would center the chart on </w:t>
      </w:r>
      <w:ins w:id="485" w:author="Frances" w:date="2023-03-16T12:54:00Z">
        <w:r w:rsidR="005C687D">
          <w:t>the</w:t>
        </w:r>
      </w:ins>
      <w:del w:id="486" w:author="Frances" w:date="2023-03-16T12:54:00Z">
        <w:r w:rsidDel="005C687D">
          <w:delText>our</w:delText>
        </w:r>
      </w:del>
      <w:r>
        <w:t xml:space="preserve"> slide</w:t>
      </w:r>
      <w:del w:id="487" w:author="Frances" w:date="2023-03-16T11:21:00Z">
        <w:r w:rsidDel="00F81F57">
          <w:delText xml:space="preserve">, as </w:delText>
        </w:r>
      </w:del>
      <w:del w:id="488" w:author="Frances" w:date="2023-03-16T11:16:00Z">
        <w:r w:rsidDel="00816256">
          <w:delText>we can see</w:delText>
        </w:r>
      </w:del>
      <w:del w:id="489" w:author="Frances" w:date="2023-03-16T11:21:00Z">
        <w:r w:rsidDel="00F81F57">
          <w:delText xml:space="preserve"> in </w:delText>
        </w:r>
        <w:r w:rsidR="0029593F" w:rsidDel="00F81F57">
          <w:delText>Figure 8-</w:delText>
        </w:r>
        <w:r w:rsidDel="00F81F57">
          <w:delText>6</w:delText>
        </w:r>
      </w:del>
      <w:r>
        <w:t>.</w:t>
      </w:r>
    </w:p>
    <w:p w14:paraId="4AA603E0" w14:textId="1C943604" w:rsidR="00E0794E" w:rsidDel="00F81F57" w:rsidRDefault="00E0794E" w:rsidP="00A27357">
      <w:pPr>
        <w:pStyle w:val="GraphicSlug"/>
        <w:rPr>
          <w:del w:id="490" w:author="Frances" w:date="2023-03-16T11:21:00Z"/>
        </w:rPr>
      </w:pPr>
      <w:del w:id="491" w:author="Frances" w:date="2023-03-16T11:21:00Z">
        <w:r w:rsidDel="00F81F57">
          <w:delText>[F08006.png]</w:delText>
        </w:r>
      </w:del>
    </w:p>
    <w:p w14:paraId="5DEF982B" w14:textId="7C2F9356" w:rsidR="00E0794E" w:rsidDel="00F81F57" w:rsidRDefault="00E0794E" w:rsidP="00E0794E">
      <w:pPr>
        <w:pStyle w:val="CaptionedFigure"/>
        <w:rPr>
          <w:del w:id="492" w:author="Frances" w:date="2023-03-16T11:21:00Z"/>
        </w:rPr>
      </w:pPr>
      <w:del w:id="493" w:author="Frances" w:date="2023-03-16T11:21:00Z">
        <w:r w:rsidDel="00F81F57">
          <w:rPr>
            <w:noProof/>
          </w:rPr>
          <w:lastRenderedPageBreak/>
          <w:drawing>
            <wp:inline distT="0" distB="0" distL="0" distR="0" wp14:anchorId="78156D22" wp14:editId="6908B72C">
              <wp:extent cx="5334000" cy="3997347"/>
              <wp:effectExtent l="0" t="0" r="0" b="0"/>
              <wp:docPr id="356" name="Picture" descr="Figure 8.6: A slide with the chart centered"/>
              <wp:cNvGraphicFramePr/>
              <a:graphic xmlns:a="http://schemas.openxmlformats.org/drawingml/2006/main">
                <a:graphicData uri="http://schemas.openxmlformats.org/drawingml/2006/picture">
                  <pic:pic xmlns:pic="http://schemas.openxmlformats.org/drawingml/2006/picture">
                    <pic:nvPicPr>
                      <pic:cNvPr id="357" name="Picture" descr="../../assets/center-chart.png"/>
                      <pic:cNvPicPr>
                        <a:picLocks noChangeAspect="1" noChangeArrowheads="1"/>
                      </pic:cNvPicPr>
                    </pic:nvPicPr>
                    <pic:blipFill>
                      <a:blip r:embed="rId15"/>
                      <a:stretch>
                        <a:fillRect/>
                      </a:stretch>
                    </pic:blipFill>
                    <pic:spPr bwMode="auto">
                      <a:xfrm>
                        <a:off x="0" y="0"/>
                        <a:ext cx="5334000" cy="3997347"/>
                      </a:xfrm>
                      <a:prstGeom prst="rect">
                        <a:avLst/>
                      </a:prstGeom>
                      <a:noFill/>
                      <a:ln w="9525">
                        <a:noFill/>
                        <a:headEnd/>
                        <a:tailEnd/>
                      </a:ln>
                    </pic:spPr>
                  </pic:pic>
                </a:graphicData>
              </a:graphic>
            </wp:inline>
          </w:drawing>
        </w:r>
      </w:del>
    </w:p>
    <w:p w14:paraId="4BAD83C2" w14:textId="19A5A2C0" w:rsidR="00E0794E" w:rsidDel="00F81F57" w:rsidRDefault="00E0794E" w:rsidP="00D26687">
      <w:pPr>
        <w:pStyle w:val="CaptionLine"/>
        <w:rPr>
          <w:del w:id="494" w:author="Frances" w:date="2023-03-16T11:21:00Z"/>
        </w:rPr>
      </w:pPr>
      <w:del w:id="495" w:author="Frances" w:date="2023-03-16T11:21:00Z">
        <w:r w:rsidDel="00F81F57">
          <w:delText xml:space="preserve"> A slide with the chart centered</w:delText>
        </w:r>
      </w:del>
    </w:p>
    <w:p w14:paraId="5AA49705" w14:textId="00467B56" w:rsidR="00E0794E" w:rsidRDefault="00E0794E" w:rsidP="00C0036E">
      <w:pPr>
        <w:pStyle w:val="Body"/>
      </w:pPr>
      <w:del w:id="496" w:author="Frances" w:date="2023-03-16T11:17:00Z">
        <w:r w:rsidDel="00816256">
          <w:delText>There are also</w:delText>
        </w:r>
      </w:del>
      <w:ins w:id="497" w:author="Frances" w:date="2023-03-16T11:17:00Z">
        <w:r w:rsidR="00816256">
          <w:t>Other</w:t>
        </w:r>
      </w:ins>
      <w:r>
        <w:t xml:space="preserve"> built-in options </w:t>
      </w:r>
      <w:ins w:id="498" w:author="Frances" w:date="2023-03-16T11:17:00Z">
        <w:r w:rsidR="00F81F57">
          <w:t>can</w:t>
        </w:r>
      </w:ins>
      <w:del w:id="499" w:author="Frances" w:date="2023-03-16T11:17:00Z">
        <w:r w:rsidDel="00F81F57">
          <w:delText>to</w:delText>
        </w:r>
      </w:del>
      <w:r>
        <w:t xml:space="preserve"> make two-column layouts. Adding </w:t>
      </w:r>
      <w:r w:rsidRPr="00AC0342">
        <w:rPr>
          <w:rStyle w:val="Literal"/>
        </w:rPr>
        <w:t>pull-</w:t>
      </w:r>
      <w:proofErr w:type="gramStart"/>
      <w:r w:rsidRPr="00AC0342">
        <w:rPr>
          <w:rStyle w:val="Literal"/>
        </w:rPr>
        <w:t>left[</w:t>
      </w:r>
      <w:proofErr w:type="gramEnd"/>
      <w:r w:rsidRPr="00AC0342">
        <w:rPr>
          <w:rStyle w:val="Literal"/>
        </w:rPr>
        <w:t>]</w:t>
      </w:r>
      <w:r>
        <w:t xml:space="preserve"> and </w:t>
      </w:r>
      <w:r w:rsidRPr="00AC0342">
        <w:rPr>
          <w:rStyle w:val="Literal"/>
        </w:rPr>
        <w:t>pull-right[]</w:t>
      </w:r>
      <w:r>
        <w:t xml:space="preserve"> </w:t>
      </w:r>
      <w:del w:id="500" w:author="Frances" w:date="2023-03-16T11:17:00Z">
        <w:r w:rsidDel="00F81F57">
          <w:delText xml:space="preserve">in this way </w:delText>
        </w:r>
      </w:del>
      <w:r>
        <w:t>will make two equally spaced columns</w:t>
      </w:r>
      <w:ins w:id="501" w:author="Frances" w:date="2023-03-16T11:17:00Z">
        <w:r w:rsidR="00F81F57">
          <w:t>. Let’s use these to display the histogram on the left side of the slide and th</w:t>
        </w:r>
      </w:ins>
      <w:ins w:id="502" w:author="Frances" w:date="2023-03-16T11:18:00Z">
        <w:r w:rsidR="00F81F57">
          <w:t>e accompanying text on the right</w:t>
        </w:r>
      </w:ins>
      <w:ins w:id="503" w:author="Frances" w:date="2023-03-16T11:17:00Z">
        <w:r w:rsidR="00F81F57">
          <w:t>:</w:t>
        </w:r>
      </w:ins>
      <w:del w:id="504" w:author="Frances" w:date="2023-03-16T11:17:00Z">
        <w:r w:rsidDel="00F81F57">
          <w:delText>.</w:delText>
        </w:r>
      </w:del>
    </w:p>
    <w:p w14:paraId="446D3F3B" w14:textId="07A5403C" w:rsidR="007E1D3E" w:rsidDel="00F81F57" w:rsidRDefault="00E0794E" w:rsidP="00422CA4">
      <w:pPr>
        <w:pStyle w:val="Code"/>
        <w:rPr>
          <w:del w:id="505" w:author="Frances" w:date="2023-03-16T11:18:00Z"/>
        </w:rPr>
      </w:pPr>
      <w:del w:id="506" w:author="Frances" w:date="2023-03-16T11:18:00Z">
        <w:r w:rsidRPr="00422CA4" w:rsidDel="00F81F57">
          <w:rPr>
            <w:rStyle w:val="FunctionTok"/>
            <w:rFonts w:ascii="Courier" w:hAnsi="Courier"/>
            <w:i w:val="0"/>
            <w:sz w:val="17"/>
            <w:shd w:val="clear" w:color="auto" w:fill="auto"/>
          </w:rPr>
          <w:delText>## Bill Length</w:delText>
        </w:r>
      </w:del>
    </w:p>
    <w:p w14:paraId="0CEF8E73" w14:textId="699DEFC6" w:rsidR="007E1D3E" w:rsidDel="00F81F57" w:rsidRDefault="007E1D3E" w:rsidP="00422CA4">
      <w:pPr>
        <w:pStyle w:val="Code"/>
        <w:rPr>
          <w:del w:id="507" w:author="Frances" w:date="2023-03-16T11:18:00Z"/>
        </w:rPr>
      </w:pPr>
    </w:p>
    <w:p w14:paraId="5D0F1844" w14:textId="2D7D5DFD" w:rsidR="007E1D3E" w:rsidDel="00F81F57" w:rsidRDefault="00E0794E" w:rsidP="00422CA4">
      <w:pPr>
        <w:pStyle w:val="Code"/>
        <w:rPr>
          <w:del w:id="508" w:author="Frances" w:date="2023-03-16T11:18:00Z"/>
        </w:rPr>
      </w:pPr>
      <w:del w:id="509" w:author="Frances" w:date="2023-03-16T11:18:00Z">
        <w:r w:rsidRPr="00422CA4" w:rsidDel="00F81F57">
          <w:rPr>
            <w:rStyle w:val="NormalTok"/>
            <w:rFonts w:ascii="Courier" w:hAnsi="Courier"/>
            <w:i w:val="0"/>
            <w:sz w:val="17"/>
            <w:shd w:val="clear" w:color="auto" w:fill="auto"/>
          </w:rPr>
          <w:delText>We can make a histogram to see the distribution of bill lengths.</w:delText>
        </w:r>
      </w:del>
    </w:p>
    <w:p w14:paraId="7D710A70" w14:textId="3D8B7F56" w:rsidR="007E1D3E" w:rsidDel="00F81F57" w:rsidRDefault="007E1D3E" w:rsidP="00422CA4">
      <w:pPr>
        <w:pStyle w:val="Code"/>
        <w:rPr>
          <w:del w:id="510" w:author="Frances" w:date="2023-03-16T11:18:00Z"/>
        </w:rPr>
      </w:pPr>
    </w:p>
    <w:p w14:paraId="487D4274" w14:textId="77777777" w:rsidR="007E1D3E" w:rsidRDefault="00E0794E" w:rsidP="00422CA4">
      <w:pPr>
        <w:pStyle w:val="Code"/>
      </w:pPr>
      <w:proofErr w:type="gramStart"/>
      <w:r w:rsidRPr="00422CA4">
        <w:rPr>
          <w:rStyle w:val="NormalTok"/>
          <w:rFonts w:ascii="Courier" w:hAnsi="Courier"/>
          <w:i w:val="0"/>
          <w:sz w:val="17"/>
          <w:shd w:val="clear" w:color="auto" w:fill="auto"/>
        </w:rPr>
        <w:t>.pull</w:t>
      </w:r>
      <w:proofErr w:type="gramEnd"/>
      <w:r w:rsidRPr="00422CA4">
        <w:rPr>
          <w:rStyle w:val="NormalTok"/>
          <w:rFonts w:ascii="Courier" w:hAnsi="Courier"/>
          <w:i w:val="0"/>
          <w:sz w:val="17"/>
          <w:shd w:val="clear" w:color="auto" w:fill="auto"/>
        </w:rPr>
        <w:t>-left[</w:t>
      </w:r>
    </w:p>
    <w:p w14:paraId="164755BC" w14:textId="77777777" w:rsidR="007E1D3E" w:rsidRDefault="00E0794E" w:rsidP="00422CA4">
      <w:pPr>
        <w:pStyle w:val="Code"/>
      </w:pPr>
      <w:r w:rsidRPr="00422CA4">
        <w:rPr>
          <w:rStyle w:val="InformationTok"/>
          <w:rFonts w:ascii="Courier" w:hAnsi="Courier"/>
          <w:b w:val="0"/>
          <w:color w:val="000000"/>
          <w:sz w:val="17"/>
          <w:shd w:val="clear" w:color="auto" w:fill="auto"/>
        </w:rPr>
        <w:t>``</w:t>
      </w:r>
      <w:proofErr w:type="gramStart"/>
      <w:r w:rsidRPr="00422CA4">
        <w:rPr>
          <w:rStyle w:val="InformationTok"/>
          <w:rFonts w:ascii="Courier" w:hAnsi="Courier"/>
          <w:b w:val="0"/>
          <w:color w:val="000000"/>
          <w:sz w:val="17"/>
          <w:shd w:val="clear" w:color="auto" w:fill="auto"/>
        </w:rPr>
        <w:t>`{</w:t>
      </w:r>
      <w:proofErr w:type="gramEnd"/>
      <w:r w:rsidRPr="00422CA4">
        <w:rPr>
          <w:rStyle w:val="InformationTok"/>
          <w:rFonts w:ascii="Courier" w:hAnsi="Courier"/>
          <w:b w:val="0"/>
          <w:color w:val="000000"/>
          <w:sz w:val="17"/>
          <w:shd w:val="clear" w:color="auto" w:fill="auto"/>
        </w:rPr>
        <w:t xml:space="preserve">r </w:t>
      </w:r>
      <w:proofErr w:type="spellStart"/>
      <w:r w:rsidRPr="00422CA4">
        <w:rPr>
          <w:rStyle w:val="InformationTok"/>
          <w:rFonts w:ascii="Courier" w:hAnsi="Courier"/>
          <w:b w:val="0"/>
          <w:color w:val="000000"/>
          <w:sz w:val="17"/>
          <w:shd w:val="clear" w:color="auto" w:fill="auto"/>
        </w:rPr>
        <w:t>fig.height</w:t>
      </w:r>
      <w:proofErr w:type="spellEnd"/>
      <w:r w:rsidRPr="00422CA4">
        <w:rPr>
          <w:rStyle w:val="InformationTok"/>
          <w:rFonts w:ascii="Courier" w:hAnsi="Courier"/>
          <w:b w:val="0"/>
          <w:color w:val="000000"/>
          <w:sz w:val="17"/>
          <w:shd w:val="clear" w:color="auto" w:fill="auto"/>
        </w:rPr>
        <w:t xml:space="preserve"> = 4}</w:t>
      </w:r>
    </w:p>
    <w:p w14:paraId="1E89AA77"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penguins %&gt;% </w:t>
      </w:r>
    </w:p>
    <w:p w14:paraId="708C0D79"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w:t>
      </w:r>
      <w:proofErr w:type="gramStart"/>
      <w:r w:rsidRPr="00422CA4">
        <w:rPr>
          <w:rStyle w:val="InformationTok"/>
          <w:rFonts w:ascii="Courier" w:hAnsi="Courier"/>
          <w:b w:val="0"/>
          <w:color w:val="000000"/>
          <w:sz w:val="17"/>
          <w:shd w:val="clear" w:color="auto" w:fill="auto"/>
        </w:rPr>
        <w:t>ggplot(</w:t>
      </w:r>
      <w:proofErr w:type="spellStart"/>
      <w:proofErr w:type="gramEnd"/>
      <w:r w:rsidRPr="00422CA4">
        <w:rPr>
          <w:rStyle w:val="InformationTok"/>
          <w:rFonts w:ascii="Courier" w:hAnsi="Courier"/>
          <w:b w:val="0"/>
          <w:color w:val="000000"/>
          <w:sz w:val="17"/>
          <w:shd w:val="clear" w:color="auto" w:fill="auto"/>
        </w:rPr>
        <w:t>aes</w:t>
      </w:r>
      <w:proofErr w:type="spellEnd"/>
      <w:r w:rsidRPr="00422CA4">
        <w:rPr>
          <w:rStyle w:val="InformationTok"/>
          <w:rFonts w:ascii="Courier" w:hAnsi="Courier"/>
          <w:b w:val="0"/>
          <w:color w:val="000000"/>
          <w:sz w:val="17"/>
          <w:shd w:val="clear" w:color="auto" w:fill="auto"/>
        </w:rPr>
        <w:t xml:space="preserve">(x = </w:t>
      </w:r>
      <w:proofErr w:type="spellStart"/>
      <w:r w:rsidRPr="00422CA4">
        <w:rPr>
          <w:rStyle w:val="InformationTok"/>
          <w:rFonts w:ascii="Courier" w:hAnsi="Courier"/>
          <w:b w:val="0"/>
          <w:color w:val="000000"/>
          <w:sz w:val="17"/>
          <w:shd w:val="clear" w:color="auto" w:fill="auto"/>
        </w:rPr>
        <w:t>bill_length_mm</w:t>
      </w:r>
      <w:proofErr w:type="spellEnd"/>
      <w:r w:rsidRPr="00422CA4">
        <w:rPr>
          <w:rStyle w:val="InformationTok"/>
          <w:rFonts w:ascii="Courier" w:hAnsi="Courier"/>
          <w:b w:val="0"/>
          <w:color w:val="000000"/>
          <w:sz w:val="17"/>
          <w:shd w:val="clear" w:color="auto" w:fill="auto"/>
        </w:rPr>
        <w:t>)) +</w:t>
      </w:r>
    </w:p>
    <w:p w14:paraId="0B42828B"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w:t>
      </w:r>
      <w:proofErr w:type="spellStart"/>
      <w:r w:rsidRPr="00422CA4">
        <w:rPr>
          <w:rStyle w:val="InformationTok"/>
          <w:rFonts w:ascii="Courier" w:hAnsi="Courier"/>
          <w:b w:val="0"/>
          <w:color w:val="000000"/>
          <w:sz w:val="17"/>
          <w:shd w:val="clear" w:color="auto" w:fill="auto"/>
        </w:rPr>
        <w:t>geom_</w:t>
      </w:r>
      <w:proofErr w:type="gramStart"/>
      <w:r w:rsidRPr="00422CA4">
        <w:rPr>
          <w:rStyle w:val="InformationTok"/>
          <w:rFonts w:ascii="Courier" w:hAnsi="Courier"/>
          <w:b w:val="0"/>
          <w:color w:val="000000"/>
          <w:sz w:val="17"/>
          <w:shd w:val="clear" w:color="auto" w:fill="auto"/>
        </w:rPr>
        <w:t>histogram</w:t>
      </w:r>
      <w:proofErr w:type="spellEnd"/>
      <w:r w:rsidRPr="00422CA4">
        <w:rPr>
          <w:rStyle w:val="InformationTok"/>
          <w:rFonts w:ascii="Courier" w:hAnsi="Courier"/>
          <w:b w:val="0"/>
          <w:color w:val="000000"/>
          <w:sz w:val="17"/>
          <w:shd w:val="clear" w:color="auto" w:fill="auto"/>
        </w:rPr>
        <w:t>(</w:t>
      </w:r>
      <w:proofErr w:type="gramEnd"/>
      <w:r w:rsidRPr="00422CA4">
        <w:rPr>
          <w:rStyle w:val="InformationTok"/>
          <w:rFonts w:ascii="Courier" w:hAnsi="Courier"/>
          <w:b w:val="0"/>
          <w:color w:val="000000"/>
          <w:sz w:val="17"/>
          <w:shd w:val="clear" w:color="auto" w:fill="auto"/>
        </w:rPr>
        <w:t>) +</w:t>
      </w:r>
    </w:p>
    <w:p w14:paraId="5D437A28"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w:t>
      </w:r>
      <w:proofErr w:type="spellStart"/>
      <w:r w:rsidRPr="00422CA4">
        <w:rPr>
          <w:rStyle w:val="InformationTok"/>
          <w:rFonts w:ascii="Courier" w:hAnsi="Courier"/>
          <w:b w:val="0"/>
          <w:color w:val="000000"/>
          <w:sz w:val="17"/>
          <w:shd w:val="clear" w:color="auto" w:fill="auto"/>
        </w:rPr>
        <w:t>theme_</w:t>
      </w:r>
      <w:proofErr w:type="gramStart"/>
      <w:r w:rsidRPr="00422CA4">
        <w:rPr>
          <w:rStyle w:val="InformationTok"/>
          <w:rFonts w:ascii="Courier" w:hAnsi="Courier"/>
          <w:b w:val="0"/>
          <w:color w:val="000000"/>
          <w:sz w:val="17"/>
          <w:shd w:val="clear" w:color="auto" w:fill="auto"/>
        </w:rPr>
        <w:t>minimal</w:t>
      </w:r>
      <w:proofErr w:type="spellEnd"/>
      <w:r w:rsidRPr="00422CA4">
        <w:rPr>
          <w:rStyle w:val="InformationTok"/>
          <w:rFonts w:ascii="Courier" w:hAnsi="Courier"/>
          <w:b w:val="0"/>
          <w:color w:val="000000"/>
          <w:sz w:val="17"/>
          <w:shd w:val="clear" w:color="auto" w:fill="auto"/>
        </w:rPr>
        <w:t>(</w:t>
      </w:r>
      <w:proofErr w:type="gramEnd"/>
      <w:r w:rsidRPr="00422CA4">
        <w:rPr>
          <w:rStyle w:val="InformationTok"/>
          <w:rFonts w:ascii="Courier" w:hAnsi="Courier"/>
          <w:b w:val="0"/>
          <w:color w:val="000000"/>
          <w:sz w:val="17"/>
          <w:shd w:val="clear" w:color="auto" w:fill="auto"/>
        </w:rPr>
        <w:t>)</w:t>
      </w:r>
    </w:p>
    <w:p w14:paraId="50971316" w14:textId="77777777" w:rsidR="007E1D3E" w:rsidRDefault="00E0794E" w:rsidP="00422CA4">
      <w:pPr>
        <w:pStyle w:val="Code"/>
      </w:pPr>
      <w:r w:rsidRPr="00422CA4">
        <w:rPr>
          <w:rStyle w:val="InformationTok"/>
          <w:rFonts w:ascii="Courier" w:hAnsi="Courier"/>
          <w:b w:val="0"/>
          <w:color w:val="000000"/>
          <w:sz w:val="17"/>
          <w:shd w:val="clear" w:color="auto" w:fill="auto"/>
        </w:rPr>
        <w:t>```</w:t>
      </w:r>
    </w:p>
    <w:p w14:paraId="5121D08B" w14:textId="77777777" w:rsidR="007E1D3E" w:rsidRDefault="00E0794E" w:rsidP="00422CA4">
      <w:pPr>
        <w:pStyle w:val="Code"/>
      </w:pPr>
      <w:r w:rsidRPr="00422CA4">
        <w:rPr>
          <w:rStyle w:val="NormalTok"/>
          <w:rFonts w:ascii="Courier" w:hAnsi="Courier"/>
          <w:i w:val="0"/>
          <w:sz w:val="17"/>
          <w:shd w:val="clear" w:color="auto" w:fill="auto"/>
        </w:rPr>
        <w:t>]</w:t>
      </w:r>
    </w:p>
    <w:p w14:paraId="4EF30A2D" w14:textId="77777777" w:rsidR="007E1D3E" w:rsidRDefault="007E1D3E" w:rsidP="00422CA4">
      <w:pPr>
        <w:pStyle w:val="Code"/>
      </w:pPr>
    </w:p>
    <w:p w14:paraId="3908AB5B" w14:textId="77777777" w:rsidR="007E1D3E" w:rsidRDefault="00E0794E" w:rsidP="00422CA4">
      <w:pPr>
        <w:pStyle w:val="Code"/>
      </w:pPr>
      <w:proofErr w:type="gramStart"/>
      <w:r w:rsidRPr="00422CA4">
        <w:rPr>
          <w:rStyle w:val="NormalTok"/>
          <w:rFonts w:ascii="Courier" w:hAnsi="Courier"/>
          <w:i w:val="0"/>
          <w:sz w:val="17"/>
          <w:shd w:val="clear" w:color="auto" w:fill="auto"/>
        </w:rPr>
        <w:t>.pull</w:t>
      </w:r>
      <w:proofErr w:type="gramEnd"/>
      <w:r w:rsidRPr="00422CA4">
        <w:rPr>
          <w:rStyle w:val="NormalTok"/>
          <w:rFonts w:ascii="Courier" w:hAnsi="Courier"/>
          <w:i w:val="0"/>
          <w:sz w:val="17"/>
          <w:shd w:val="clear" w:color="auto" w:fill="auto"/>
        </w:rPr>
        <w:t>-right[</w:t>
      </w:r>
    </w:p>
    <w:p w14:paraId="222FFBAA" w14:textId="77777777" w:rsidR="007E1D3E" w:rsidRDefault="00E0794E" w:rsidP="00422CA4">
      <w:pPr>
        <w:pStyle w:val="Code"/>
      </w:pPr>
      <w:r w:rsidRPr="00422CA4">
        <w:rPr>
          <w:rStyle w:val="InformationTok"/>
          <w:rFonts w:ascii="Courier" w:hAnsi="Courier"/>
          <w:b w:val="0"/>
          <w:color w:val="000000"/>
          <w:sz w:val="17"/>
          <w:shd w:val="clear" w:color="auto" w:fill="auto"/>
        </w:rPr>
        <w:t>```{r}</w:t>
      </w:r>
    </w:p>
    <w:p w14:paraId="2E0A1F89" w14:textId="77777777" w:rsidR="007E1D3E" w:rsidRDefault="00E0794E" w:rsidP="00422CA4">
      <w:pPr>
        <w:pStyle w:val="Code"/>
      </w:pPr>
      <w:proofErr w:type="spellStart"/>
      <w:r w:rsidRPr="00422CA4">
        <w:rPr>
          <w:rStyle w:val="InformationTok"/>
          <w:rFonts w:ascii="Courier" w:hAnsi="Courier"/>
          <w:b w:val="0"/>
          <w:color w:val="000000"/>
          <w:sz w:val="17"/>
          <w:shd w:val="clear" w:color="auto" w:fill="auto"/>
        </w:rPr>
        <w:t>average_bill_length</w:t>
      </w:r>
      <w:proofErr w:type="spellEnd"/>
      <w:r w:rsidRPr="00422CA4">
        <w:rPr>
          <w:rStyle w:val="InformationTok"/>
          <w:rFonts w:ascii="Courier" w:hAnsi="Courier"/>
          <w:b w:val="0"/>
          <w:color w:val="000000"/>
          <w:sz w:val="17"/>
          <w:shd w:val="clear" w:color="auto" w:fill="auto"/>
        </w:rPr>
        <w:t xml:space="preserve"> &lt;- penguins %&gt;% </w:t>
      </w:r>
    </w:p>
    <w:p w14:paraId="29439492"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w:t>
      </w:r>
      <w:proofErr w:type="gramStart"/>
      <w:r w:rsidRPr="00422CA4">
        <w:rPr>
          <w:rStyle w:val="InformationTok"/>
          <w:rFonts w:ascii="Courier" w:hAnsi="Courier"/>
          <w:b w:val="0"/>
          <w:color w:val="000000"/>
          <w:sz w:val="17"/>
          <w:shd w:val="clear" w:color="auto" w:fill="auto"/>
        </w:rPr>
        <w:t>summarize(</w:t>
      </w:r>
      <w:proofErr w:type="spellStart"/>
      <w:proofErr w:type="gramEnd"/>
      <w:r w:rsidRPr="00422CA4">
        <w:rPr>
          <w:rStyle w:val="InformationTok"/>
          <w:rFonts w:ascii="Courier" w:hAnsi="Courier"/>
          <w:b w:val="0"/>
          <w:color w:val="000000"/>
          <w:sz w:val="17"/>
          <w:shd w:val="clear" w:color="auto" w:fill="auto"/>
        </w:rPr>
        <w:t>avg_bill_length</w:t>
      </w:r>
      <w:proofErr w:type="spellEnd"/>
      <w:r w:rsidRPr="00422CA4">
        <w:rPr>
          <w:rStyle w:val="InformationTok"/>
          <w:rFonts w:ascii="Courier" w:hAnsi="Courier"/>
          <w:b w:val="0"/>
          <w:color w:val="000000"/>
          <w:sz w:val="17"/>
          <w:shd w:val="clear" w:color="auto" w:fill="auto"/>
        </w:rPr>
        <w:t xml:space="preserve"> = mean(</w:t>
      </w:r>
      <w:proofErr w:type="spellStart"/>
      <w:r w:rsidRPr="00422CA4">
        <w:rPr>
          <w:rStyle w:val="InformationTok"/>
          <w:rFonts w:ascii="Courier" w:hAnsi="Courier"/>
          <w:b w:val="0"/>
          <w:color w:val="000000"/>
          <w:sz w:val="17"/>
          <w:shd w:val="clear" w:color="auto" w:fill="auto"/>
        </w:rPr>
        <w:t>bill_length_mm</w:t>
      </w:r>
      <w:proofErr w:type="spellEnd"/>
      <w:r w:rsidRPr="00422CA4">
        <w:rPr>
          <w:rStyle w:val="InformationTok"/>
          <w:rFonts w:ascii="Courier" w:hAnsi="Courier"/>
          <w:b w:val="0"/>
          <w:color w:val="000000"/>
          <w:sz w:val="17"/>
          <w:shd w:val="clear" w:color="auto" w:fill="auto"/>
        </w:rPr>
        <w:t>,</w:t>
      </w:r>
    </w:p>
    <w:p w14:paraId="539BDC58"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na.rm = TRUE)) %&gt;% </w:t>
      </w:r>
    </w:p>
    <w:p w14:paraId="2A3629B8" w14:textId="77777777" w:rsidR="007E1D3E" w:rsidRDefault="00E0794E" w:rsidP="00422CA4">
      <w:pPr>
        <w:pStyle w:val="Code"/>
      </w:pPr>
      <w:r w:rsidRPr="00422CA4">
        <w:rPr>
          <w:rStyle w:val="InformationTok"/>
          <w:rFonts w:ascii="Courier" w:hAnsi="Courier"/>
          <w:b w:val="0"/>
          <w:color w:val="000000"/>
          <w:sz w:val="17"/>
          <w:shd w:val="clear" w:color="auto" w:fill="auto"/>
        </w:rPr>
        <w:t xml:space="preserve">  pull(</w:t>
      </w:r>
      <w:proofErr w:type="spellStart"/>
      <w:r w:rsidRPr="00422CA4">
        <w:rPr>
          <w:rStyle w:val="InformationTok"/>
          <w:rFonts w:ascii="Courier" w:hAnsi="Courier"/>
          <w:b w:val="0"/>
          <w:color w:val="000000"/>
          <w:sz w:val="17"/>
          <w:shd w:val="clear" w:color="auto" w:fill="auto"/>
        </w:rPr>
        <w:t>avg_bill_length</w:t>
      </w:r>
      <w:proofErr w:type="spellEnd"/>
      <w:r w:rsidRPr="00422CA4">
        <w:rPr>
          <w:rStyle w:val="InformationTok"/>
          <w:rFonts w:ascii="Courier" w:hAnsi="Courier"/>
          <w:b w:val="0"/>
          <w:color w:val="000000"/>
          <w:sz w:val="17"/>
          <w:shd w:val="clear" w:color="auto" w:fill="auto"/>
        </w:rPr>
        <w:t>)</w:t>
      </w:r>
    </w:p>
    <w:p w14:paraId="2F9584AA" w14:textId="77777777" w:rsidR="007E1D3E" w:rsidRDefault="00E0794E" w:rsidP="00422CA4">
      <w:pPr>
        <w:pStyle w:val="Code"/>
      </w:pPr>
      <w:r w:rsidRPr="00422CA4">
        <w:rPr>
          <w:rStyle w:val="InformationTok"/>
          <w:rFonts w:ascii="Courier" w:hAnsi="Courier"/>
          <w:b w:val="0"/>
          <w:color w:val="000000"/>
          <w:sz w:val="17"/>
          <w:shd w:val="clear" w:color="auto" w:fill="auto"/>
        </w:rPr>
        <w:t>```</w:t>
      </w:r>
    </w:p>
    <w:p w14:paraId="5F3B384B" w14:textId="77777777" w:rsidR="007E1D3E" w:rsidRDefault="007E1D3E" w:rsidP="00422CA4">
      <w:pPr>
        <w:pStyle w:val="Code"/>
      </w:pPr>
    </w:p>
    <w:p w14:paraId="4D64A167" w14:textId="77777777" w:rsidR="007E1D3E" w:rsidRDefault="00E0794E" w:rsidP="00422CA4">
      <w:pPr>
        <w:pStyle w:val="Code"/>
      </w:pPr>
      <w:r w:rsidRPr="00422CA4">
        <w:rPr>
          <w:rStyle w:val="NormalTok"/>
          <w:rFonts w:ascii="Courier" w:hAnsi="Courier"/>
          <w:i w:val="0"/>
          <w:sz w:val="17"/>
          <w:shd w:val="clear" w:color="auto" w:fill="auto"/>
        </w:rPr>
        <w:t xml:space="preserve">The chart shows the distribution of bill lengths. The average bill length is </w:t>
      </w:r>
      <w:r w:rsidRPr="00422CA4">
        <w:rPr>
          <w:rStyle w:val="InformationTok"/>
          <w:rFonts w:ascii="Courier" w:hAnsi="Courier"/>
          <w:b w:val="0"/>
          <w:color w:val="000000"/>
          <w:sz w:val="17"/>
          <w:shd w:val="clear" w:color="auto" w:fill="auto"/>
        </w:rPr>
        <w:t xml:space="preserve">`r </w:t>
      </w:r>
      <w:proofErr w:type="spellStart"/>
      <w:r w:rsidRPr="00422CA4">
        <w:rPr>
          <w:rStyle w:val="InformationTok"/>
          <w:rFonts w:ascii="Courier" w:hAnsi="Courier"/>
          <w:b w:val="0"/>
          <w:color w:val="000000"/>
          <w:sz w:val="17"/>
          <w:shd w:val="clear" w:color="auto" w:fill="auto"/>
        </w:rPr>
        <w:t>average_bill_length</w:t>
      </w:r>
      <w:proofErr w:type="spellEnd"/>
      <w:r w:rsidRPr="00422CA4">
        <w:rPr>
          <w:rStyle w:val="InformationTok"/>
          <w:rFonts w:ascii="Courier" w:hAnsi="Courier"/>
          <w:b w:val="0"/>
          <w:color w:val="000000"/>
          <w:sz w:val="17"/>
          <w:shd w:val="clear" w:color="auto" w:fill="auto"/>
        </w:rPr>
        <w:t>`</w:t>
      </w:r>
      <w:r w:rsidRPr="00422CA4">
        <w:rPr>
          <w:rStyle w:val="NormalTok"/>
          <w:rFonts w:ascii="Courier" w:hAnsi="Courier"/>
          <w:i w:val="0"/>
          <w:sz w:val="17"/>
          <w:shd w:val="clear" w:color="auto" w:fill="auto"/>
        </w:rPr>
        <w:t xml:space="preserve"> millimeters.</w:t>
      </w:r>
    </w:p>
    <w:p w14:paraId="77428A15" w14:textId="7DEB77EC" w:rsidR="00E0794E" w:rsidRPr="00422CA4" w:rsidRDefault="00E0794E" w:rsidP="00422CA4">
      <w:pPr>
        <w:pStyle w:val="Code"/>
      </w:pPr>
      <w:r w:rsidRPr="00422CA4">
        <w:rPr>
          <w:rStyle w:val="NormalTok"/>
          <w:rFonts w:ascii="Courier" w:hAnsi="Courier"/>
          <w:i w:val="0"/>
          <w:sz w:val="17"/>
          <w:shd w:val="clear" w:color="auto" w:fill="auto"/>
        </w:rPr>
        <w:t>]</w:t>
      </w:r>
    </w:p>
    <w:p w14:paraId="4EB83DB7" w14:textId="73C56AB8" w:rsidR="00E0794E" w:rsidRDefault="00F81F57" w:rsidP="00C0036E">
      <w:pPr>
        <w:pStyle w:val="Body"/>
      </w:pPr>
      <w:ins w:id="511" w:author="Frances" w:date="2023-03-16T11:21:00Z">
        <w:r>
          <w:lastRenderedPageBreak/>
          <w:t>You</w:t>
        </w:r>
      </w:ins>
      <w:del w:id="512" w:author="Frances" w:date="2023-03-16T11:21:00Z">
        <w:r w:rsidR="00E0794E" w:rsidDel="00F81F57">
          <w:delText>We</w:delText>
        </w:r>
      </w:del>
      <w:r w:rsidR="00E0794E">
        <w:t xml:space="preserve"> can see what this looks like in </w:t>
      </w:r>
      <w:r w:rsidR="0029593F">
        <w:t>Figure 8-</w:t>
      </w:r>
      <w:r w:rsidR="00E0794E">
        <w:t>7</w:t>
      </w:r>
      <w:del w:id="513" w:author="Frances" w:date="2023-03-16T11:21:00Z">
        <w:r w:rsidR="00E0794E" w:rsidDel="00F81F57">
          <w:delText xml:space="preserve"> below</w:delText>
        </w:r>
      </w:del>
      <w:r w:rsidR="00E0794E">
        <w:t>.</w:t>
      </w:r>
    </w:p>
    <w:p w14:paraId="0D247983" w14:textId="77777777" w:rsidR="00E0794E" w:rsidRDefault="00E0794E" w:rsidP="00A27357">
      <w:pPr>
        <w:pStyle w:val="GraphicSlug"/>
      </w:pPr>
      <w:r>
        <w:t>[F08007.png]</w:t>
      </w:r>
    </w:p>
    <w:p w14:paraId="4B565CDF" w14:textId="77777777" w:rsidR="00E0794E" w:rsidRDefault="00E0794E" w:rsidP="00E0794E">
      <w:pPr>
        <w:pStyle w:val="CaptionedFigure"/>
      </w:pPr>
      <w:r>
        <w:rPr>
          <w:noProof/>
        </w:rPr>
        <w:drawing>
          <wp:inline distT="0" distB="0" distL="0" distR="0" wp14:anchorId="0E67FCB6" wp14:editId="465690E8">
            <wp:extent cx="5334000" cy="3996293"/>
            <wp:effectExtent l="0" t="0" r="0" b="0"/>
            <wp:docPr id="359" name="Picture" descr="Figure 8.7: A slide with two columns"/>
            <wp:cNvGraphicFramePr/>
            <a:graphic xmlns:a="http://schemas.openxmlformats.org/drawingml/2006/main">
              <a:graphicData uri="http://schemas.openxmlformats.org/drawingml/2006/picture">
                <pic:pic xmlns:pic="http://schemas.openxmlformats.org/drawingml/2006/picture">
                  <pic:nvPicPr>
                    <pic:cNvPr id="360" name="Picture" descr="../../assets/slide-two-columns.png"/>
                    <pic:cNvPicPr>
                      <a:picLocks noChangeAspect="1" noChangeArrowheads="1"/>
                    </pic:cNvPicPr>
                  </pic:nvPicPr>
                  <pic:blipFill>
                    <a:blip r:embed="rId16"/>
                    <a:stretch>
                      <a:fillRect/>
                    </a:stretch>
                  </pic:blipFill>
                  <pic:spPr bwMode="auto">
                    <a:xfrm>
                      <a:off x="0" y="0"/>
                      <a:ext cx="5334000" cy="3996293"/>
                    </a:xfrm>
                    <a:prstGeom prst="rect">
                      <a:avLst/>
                    </a:prstGeom>
                    <a:noFill/>
                    <a:ln w="9525">
                      <a:noFill/>
                      <a:headEnd/>
                      <a:tailEnd/>
                    </a:ln>
                  </pic:spPr>
                </pic:pic>
              </a:graphicData>
            </a:graphic>
          </wp:inline>
        </w:drawing>
      </w:r>
    </w:p>
    <w:p w14:paraId="4B35BF63" w14:textId="497A1726" w:rsidR="00E0794E" w:rsidRDefault="00E0794E" w:rsidP="00D26687">
      <w:pPr>
        <w:pStyle w:val="CaptionLine"/>
      </w:pPr>
      <w:r>
        <w:t xml:space="preserve"> A slide with two columns</w:t>
      </w:r>
    </w:p>
    <w:p w14:paraId="67FC13C7" w14:textId="5340CA60" w:rsidR="00E0794E" w:rsidDel="00CE5851" w:rsidRDefault="00F81F57" w:rsidP="005650B0">
      <w:pPr>
        <w:pStyle w:val="Body"/>
        <w:rPr>
          <w:del w:id="514" w:author="Frances" w:date="2023-03-16T11:23:00Z"/>
        </w:rPr>
      </w:pPr>
      <w:ins w:id="515" w:author="Frances" w:date="2023-03-16T11:22:00Z">
        <w:r>
          <w:t>T</w:t>
        </w:r>
        <w:r>
          <w:t>o make a narrow left column and wide right column</w:t>
        </w:r>
        <w:r>
          <w:t xml:space="preserve">, use </w:t>
        </w:r>
      </w:ins>
      <w:del w:id="516" w:author="Frances" w:date="2023-03-16T11:22:00Z">
        <w:r w:rsidR="00E0794E" w:rsidDel="00F81F57">
          <w:delText xml:space="preserve">You can also use </w:delText>
        </w:r>
      </w:del>
      <w:r w:rsidR="00E0794E">
        <w:t xml:space="preserve">the content </w:t>
      </w:r>
      <w:proofErr w:type="gramStart"/>
      <w:r w:rsidR="00E0794E">
        <w:t xml:space="preserve">classes </w:t>
      </w:r>
      <w:r w:rsidR="00E0794E" w:rsidRPr="00AC0342">
        <w:rPr>
          <w:rStyle w:val="Literal"/>
        </w:rPr>
        <w:t>.left</w:t>
      </w:r>
      <w:proofErr w:type="gramEnd"/>
      <w:r w:rsidR="00E0794E" w:rsidRPr="00AC0342">
        <w:rPr>
          <w:rStyle w:val="Literal"/>
        </w:rPr>
        <w:t>-column[]</w:t>
      </w:r>
      <w:r w:rsidR="00E0794E">
        <w:t xml:space="preserve"> and </w:t>
      </w:r>
      <w:r w:rsidR="00E0794E" w:rsidRPr="00AC0342">
        <w:rPr>
          <w:rStyle w:val="Literal"/>
        </w:rPr>
        <w:t>.right-column[]</w:t>
      </w:r>
      <w:del w:id="517" w:author="Frances" w:date="2023-03-16T11:22:00Z">
        <w:r w:rsidR="00E0794E" w:rsidDel="00F81F57">
          <w:delText xml:space="preserve"> to make a layout with a narrow left column and wide right column</w:delText>
        </w:r>
      </w:del>
      <w:r w:rsidR="00E0794E">
        <w:t xml:space="preserve">. </w:t>
      </w:r>
      <w:ins w:id="518" w:author="Frances" w:date="2023-03-16T11:23:00Z">
        <w:r w:rsidR="00CE5851">
          <w:t xml:space="preserve">Figure 8-8 shows what the slide would look like with </w:t>
        </w:r>
      </w:ins>
      <w:del w:id="519" w:author="Frances" w:date="2023-03-16T11:23:00Z">
        <w:r w:rsidR="00E0794E" w:rsidDel="00CE5851">
          <w:delText>The code</w:delText>
        </w:r>
        <w:r w:rsidR="00E0794E" w:rsidDel="00F81F57">
          <w:delText xml:space="preserve"> below</w:delText>
        </w:r>
        <w:r w:rsidR="00E0794E" w:rsidDel="00CE5851">
          <w:delText xml:space="preserve"> puts </w:delText>
        </w:r>
      </w:del>
      <w:r w:rsidR="00E0794E">
        <w:t>the text on the left and the histogram on the right</w:t>
      </w:r>
      <w:ins w:id="520" w:author="Frances" w:date="2023-03-16T11:23:00Z">
        <w:r w:rsidR="00CE5851">
          <w:t>.</w:t>
        </w:r>
      </w:ins>
      <w:del w:id="521" w:author="Frances" w:date="2023-03-16T11:23:00Z">
        <w:r w:rsidR="00E0794E" w:rsidDel="00F81F57">
          <w:delText>.</w:delText>
        </w:r>
      </w:del>
    </w:p>
    <w:p w14:paraId="56DE8EF5" w14:textId="558E2586" w:rsidR="007E1D3E" w:rsidDel="00F81F57" w:rsidRDefault="00E0794E" w:rsidP="00CE5851">
      <w:pPr>
        <w:pStyle w:val="Body"/>
        <w:rPr>
          <w:del w:id="522" w:author="Frances" w:date="2023-03-16T11:23:00Z"/>
        </w:rPr>
        <w:pPrChange w:id="523" w:author="Frances" w:date="2023-03-16T11:23:00Z">
          <w:pPr>
            <w:pStyle w:val="Code"/>
          </w:pPr>
        </w:pPrChange>
      </w:pPr>
      <w:del w:id="524" w:author="Frances" w:date="2023-03-16T11:23:00Z">
        <w:r w:rsidRPr="00422CA4" w:rsidDel="00F81F57">
          <w:rPr>
            <w:rStyle w:val="FunctionTok"/>
            <w:rFonts w:ascii="Courier" w:hAnsi="Courier"/>
            <w:i w:val="0"/>
            <w:sz w:val="17"/>
            <w:shd w:val="clear" w:color="auto" w:fill="auto"/>
          </w:rPr>
          <w:delText>## Bill Length</w:delText>
        </w:r>
      </w:del>
    </w:p>
    <w:p w14:paraId="4BFCCB55" w14:textId="49425C12" w:rsidR="007E1D3E" w:rsidDel="00F81F57" w:rsidRDefault="007E1D3E" w:rsidP="00CE5851">
      <w:pPr>
        <w:pStyle w:val="Body"/>
        <w:rPr>
          <w:del w:id="525" w:author="Frances" w:date="2023-03-16T11:23:00Z"/>
        </w:rPr>
        <w:pPrChange w:id="526" w:author="Frances" w:date="2023-03-16T11:23:00Z">
          <w:pPr>
            <w:pStyle w:val="Code"/>
          </w:pPr>
        </w:pPrChange>
      </w:pPr>
    </w:p>
    <w:p w14:paraId="7FC1C922" w14:textId="680AB654" w:rsidR="007E1D3E" w:rsidDel="00F81F57" w:rsidRDefault="00E0794E" w:rsidP="00CE5851">
      <w:pPr>
        <w:pStyle w:val="Body"/>
        <w:rPr>
          <w:del w:id="527" w:author="Frances" w:date="2023-03-16T11:23:00Z"/>
        </w:rPr>
        <w:pPrChange w:id="528" w:author="Frances" w:date="2023-03-16T11:23:00Z">
          <w:pPr>
            <w:pStyle w:val="Code"/>
          </w:pPr>
        </w:pPrChange>
      </w:pPr>
      <w:del w:id="529" w:author="Frances" w:date="2023-03-16T11:23:00Z">
        <w:r w:rsidRPr="00422CA4" w:rsidDel="00F81F57">
          <w:rPr>
            <w:rStyle w:val="NormalTok"/>
            <w:rFonts w:ascii="Courier" w:hAnsi="Courier"/>
            <w:i w:val="0"/>
            <w:sz w:val="17"/>
            <w:shd w:val="clear" w:color="auto" w:fill="auto"/>
          </w:rPr>
          <w:delText>We can make a histogram to see the distribution of bill lengths.</w:delText>
        </w:r>
      </w:del>
    </w:p>
    <w:p w14:paraId="77CAE297" w14:textId="7E0197DE" w:rsidR="007E1D3E" w:rsidDel="00F81F57" w:rsidRDefault="007E1D3E" w:rsidP="00CE5851">
      <w:pPr>
        <w:pStyle w:val="Body"/>
        <w:rPr>
          <w:del w:id="530" w:author="Frances" w:date="2023-03-16T11:23:00Z"/>
        </w:rPr>
        <w:pPrChange w:id="531" w:author="Frances" w:date="2023-03-16T11:23:00Z">
          <w:pPr>
            <w:pStyle w:val="Code"/>
          </w:pPr>
        </w:pPrChange>
      </w:pPr>
    </w:p>
    <w:p w14:paraId="328288DC" w14:textId="1940BBB8" w:rsidR="007E1D3E" w:rsidDel="00CE5851" w:rsidRDefault="00E0794E" w:rsidP="00CE5851">
      <w:pPr>
        <w:pStyle w:val="Body"/>
        <w:rPr>
          <w:del w:id="532" w:author="Frances" w:date="2023-03-16T11:23:00Z"/>
        </w:rPr>
        <w:pPrChange w:id="533" w:author="Frances" w:date="2023-03-16T11:23:00Z">
          <w:pPr>
            <w:pStyle w:val="Code"/>
          </w:pPr>
        </w:pPrChange>
      </w:pPr>
      <w:del w:id="534" w:author="Frances" w:date="2023-03-16T11:23:00Z">
        <w:r w:rsidRPr="00422CA4" w:rsidDel="00CE5851">
          <w:rPr>
            <w:rStyle w:val="NormalTok"/>
            <w:rFonts w:ascii="Courier" w:hAnsi="Courier"/>
            <w:i w:val="0"/>
            <w:sz w:val="17"/>
            <w:shd w:val="clear" w:color="auto" w:fill="auto"/>
          </w:rPr>
          <w:delText>.right-column[</w:delText>
        </w:r>
      </w:del>
    </w:p>
    <w:p w14:paraId="45B9EB06" w14:textId="1AA666EC" w:rsidR="007E1D3E" w:rsidDel="00CE5851" w:rsidRDefault="00E0794E" w:rsidP="00CE5851">
      <w:pPr>
        <w:pStyle w:val="Body"/>
        <w:rPr>
          <w:del w:id="535" w:author="Frances" w:date="2023-03-16T11:23:00Z"/>
        </w:rPr>
        <w:pPrChange w:id="536" w:author="Frances" w:date="2023-03-16T11:23:00Z">
          <w:pPr>
            <w:pStyle w:val="Code"/>
          </w:pPr>
        </w:pPrChange>
      </w:pPr>
      <w:del w:id="537" w:author="Frances" w:date="2023-03-16T11:23:00Z">
        <w:r w:rsidRPr="00422CA4" w:rsidDel="00CE5851">
          <w:rPr>
            <w:rStyle w:val="InformationTok"/>
            <w:rFonts w:ascii="Courier" w:hAnsi="Courier"/>
            <w:b w:val="0"/>
            <w:color w:val="000000"/>
            <w:sz w:val="17"/>
            <w:shd w:val="clear" w:color="auto" w:fill="auto"/>
          </w:rPr>
          <w:delText>```{r fig.height = 4}</w:delText>
        </w:r>
      </w:del>
    </w:p>
    <w:p w14:paraId="4D6CD25D" w14:textId="00FC0A27" w:rsidR="007E1D3E" w:rsidDel="00CE5851" w:rsidRDefault="00E0794E" w:rsidP="00CE5851">
      <w:pPr>
        <w:pStyle w:val="Body"/>
        <w:rPr>
          <w:del w:id="538" w:author="Frances" w:date="2023-03-16T11:23:00Z"/>
        </w:rPr>
        <w:pPrChange w:id="539" w:author="Frances" w:date="2023-03-16T11:23:00Z">
          <w:pPr>
            <w:pStyle w:val="Code"/>
          </w:pPr>
        </w:pPrChange>
      </w:pPr>
      <w:del w:id="540" w:author="Frances" w:date="2023-03-16T11:23:00Z">
        <w:r w:rsidRPr="00422CA4" w:rsidDel="00CE5851">
          <w:rPr>
            <w:rStyle w:val="InformationTok"/>
            <w:rFonts w:ascii="Courier" w:hAnsi="Courier"/>
            <w:b w:val="0"/>
            <w:color w:val="000000"/>
            <w:sz w:val="17"/>
            <w:shd w:val="clear" w:color="auto" w:fill="auto"/>
          </w:rPr>
          <w:delText xml:space="preserve">penguins %&gt;% </w:delText>
        </w:r>
      </w:del>
    </w:p>
    <w:p w14:paraId="3C0E5FDC" w14:textId="7EAD7CED" w:rsidR="007E1D3E" w:rsidDel="00CE5851" w:rsidRDefault="00E0794E" w:rsidP="00CE5851">
      <w:pPr>
        <w:pStyle w:val="Body"/>
        <w:rPr>
          <w:del w:id="541" w:author="Frances" w:date="2023-03-16T11:23:00Z"/>
        </w:rPr>
        <w:pPrChange w:id="542" w:author="Frances" w:date="2023-03-16T11:23:00Z">
          <w:pPr>
            <w:pStyle w:val="Code"/>
          </w:pPr>
        </w:pPrChange>
      </w:pPr>
      <w:del w:id="543" w:author="Frances" w:date="2023-03-16T11:23:00Z">
        <w:r w:rsidRPr="00422CA4" w:rsidDel="00CE5851">
          <w:rPr>
            <w:rStyle w:val="InformationTok"/>
            <w:rFonts w:ascii="Courier" w:hAnsi="Courier"/>
            <w:b w:val="0"/>
            <w:color w:val="000000"/>
            <w:sz w:val="17"/>
            <w:shd w:val="clear" w:color="auto" w:fill="auto"/>
          </w:rPr>
          <w:delText xml:space="preserve">  ggplot(aes(x = bill_length_mm)) +</w:delText>
        </w:r>
      </w:del>
    </w:p>
    <w:p w14:paraId="6B51F93E" w14:textId="3B18EE11" w:rsidR="007E1D3E" w:rsidDel="00CE5851" w:rsidRDefault="00E0794E" w:rsidP="00CE5851">
      <w:pPr>
        <w:pStyle w:val="Body"/>
        <w:rPr>
          <w:del w:id="544" w:author="Frances" w:date="2023-03-16T11:23:00Z"/>
        </w:rPr>
        <w:pPrChange w:id="545" w:author="Frances" w:date="2023-03-16T11:23:00Z">
          <w:pPr>
            <w:pStyle w:val="Code"/>
          </w:pPr>
        </w:pPrChange>
      </w:pPr>
      <w:del w:id="546" w:author="Frances" w:date="2023-03-16T11:23:00Z">
        <w:r w:rsidRPr="00422CA4" w:rsidDel="00CE5851">
          <w:rPr>
            <w:rStyle w:val="InformationTok"/>
            <w:rFonts w:ascii="Courier" w:hAnsi="Courier"/>
            <w:b w:val="0"/>
            <w:color w:val="000000"/>
            <w:sz w:val="17"/>
            <w:shd w:val="clear" w:color="auto" w:fill="auto"/>
          </w:rPr>
          <w:delText xml:space="preserve">  geom_histogram() +</w:delText>
        </w:r>
      </w:del>
    </w:p>
    <w:p w14:paraId="4FE23ABA" w14:textId="18070328" w:rsidR="007E1D3E" w:rsidDel="00CE5851" w:rsidRDefault="00E0794E" w:rsidP="00CE5851">
      <w:pPr>
        <w:pStyle w:val="Body"/>
        <w:rPr>
          <w:del w:id="547" w:author="Frances" w:date="2023-03-16T11:23:00Z"/>
        </w:rPr>
        <w:pPrChange w:id="548" w:author="Frances" w:date="2023-03-16T11:23:00Z">
          <w:pPr>
            <w:pStyle w:val="Code"/>
          </w:pPr>
        </w:pPrChange>
      </w:pPr>
      <w:del w:id="549" w:author="Frances" w:date="2023-03-16T11:23:00Z">
        <w:r w:rsidRPr="00422CA4" w:rsidDel="00CE5851">
          <w:rPr>
            <w:rStyle w:val="InformationTok"/>
            <w:rFonts w:ascii="Courier" w:hAnsi="Courier"/>
            <w:b w:val="0"/>
            <w:color w:val="000000"/>
            <w:sz w:val="17"/>
            <w:shd w:val="clear" w:color="auto" w:fill="auto"/>
          </w:rPr>
          <w:delText xml:space="preserve">  theme_minimal()</w:delText>
        </w:r>
      </w:del>
    </w:p>
    <w:p w14:paraId="0B58C415" w14:textId="7EDC84D1" w:rsidR="007E1D3E" w:rsidDel="00CE5851" w:rsidRDefault="00E0794E" w:rsidP="00CE5851">
      <w:pPr>
        <w:pStyle w:val="Body"/>
        <w:rPr>
          <w:del w:id="550" w:author="Frances" w:date="2023-03-16T11:23:00Z"/>
        </w:rPr>
        <w:pPrChange w:id="551" w:author="Frances" w:date="2023-03-16T11:23:00Z">
          <w:pPr>
            <w:pStyle w:val="Code"/>
          </w:pPr>
        </w:pPrChange>
      </w:pPr>
      <w:del w:id="552" w:author="Frances" w:date="2023-03-16T11:23:00Z">
        <w:r w:rsidRPr="00422CA4" w:rsidDel="00CE5851">
          <w:rPr>
            <w:rStyle w:val="InformationTok"/>
            <w:rFonts w:ascii="Courier" w:hAnsi="Courier"/>
            <w:b w:val="0"/>
            <w:color w:val="000000"/>
            <w:sz w:val="17"/>
            <w:shd w:val="clear" w:color="auto" w:fill="auto"/>
          </w:rPr>
          <w:delText>```</w:delText>
        </w:r>
      </w:del>
    </w:p>
    <w:p w14:paraId="784BEC85" w14:textId="73E9468E" w:rsidR="007E1D3E" w:rsidDel="00CE5851" w:rsidRDefault="00E0794E" w:rsidP="00CE5851">
      <w:pPr>
        <w:pStyle w:val="Body"/>
        <w:rPr>
          <w:del w:id="553" w:author="Frances" w:date="2023-03-16T11:23:00Z"/>
        </w:rPr>
        <w:pPrChange w:id="554" w:author="Frances" w:date="2023-03-16T11:23:00Z">
          <w:pPr>
            <w:pStyle w:val="Code"/>
          </w:pPr>
        </w:pPrChange>
      </w:pPr>
      <w:del w:id="555" w:author="Frances" w:date="2023-03-16T11:23:00Z">
        <w:r w:rsidRPr="00422CA4" w:rsidDel="00CE5851">
          <w:rPr>
            <w:rStyle w:val="NormalTok"/>
            <w:rFonts w:ascii="Courier" w:hAnsi="Courier"/>
            <w:i w:val="0"/>
            <w:sz w:val="17"/>
            <w:shd w:val="clear" w:color="auto" w:fill="auto"/>
          </w:rPr>
          <w:delText>]</w:delText>
        </w:r>
      </w:del>
    </w:p>
    <w:p w14:paraId="6CA2B4E3" w14:textId="5744B616" w:rsidR="007E1D3E" w:rsidDel="00CE5851" w:rsidRDefault="007E1D3E" w:rsidP="00CE5851">
      <w:pPr>
        <w:pStyle w:val="Body"/>
        <w:rPr>
          <w:del w:id="556" w:author="Frances" w:date="2023-03-16T11:23:00Z"/>
        </w:rPr>
        <w:pPrChange w:id="557" w:author="Frances" w:date="2023-03-16T11:23:00Z">
          <w:pPr>
            <w:pStyle w:val="Code"/>
          </w:pPr>
        </w:pPrChange>
      </w:pPr>
    </w:p>
    <w:p w14:paraId="2C0BDEBB" w14:textId="61CFF1E8" w:rsidR="007E1D3E" w:rsidDel="00CE5851" w:rsidRDefault="00E0794E" w:rsidP="00CE5851">
      <w:pPr>
        <w:pStyle w:val="Body"/>
        <w:rPr>
          <w:del w:id="558" w:author="Frances" w:date="2023-03-16T11:23:00Z"/>
        </w:rPr>
        <w:pPrChange w:id="559" w:author="Frances" w:date="2023-03-16T11:23:00Z">
          <w:pPr>
            <w:pStyle w:val="Code"/>
          </w:pPr>
        </w:pPrChange>
      </w:pPr>
      <w:del w:id="560" w:author="Frances" w:date="2023-03-16T11:23:00Z">
        <w:r w:rsidRPr="00422CA4" w:rsidDel="00CE5851">
          <w:rPr>
            <w:rStyle w:val="NormalTok"/>
            <w:rFonts w:ascii="Courier" w:hAnsi="Courier"/>
            <w:i w:val="0"/>
            <w:sz w:val="17"/>
            <w:shd w:val="clear" w:color="auto" w:fill="auto"/>
          </w:rPr>
          <w:delText>.left-column[</w:delText>
        </w:r>
      </w:del>
    </w:p>
    <w:p w14:paraId="00751B39" w14:textId="30A0C34B" w:rsidR="007E1D3E" w:rsidDel="00CE5851" w:rsidRDefault="00E0794E" w:rsidP="00CE5851">
      <w:pPr>
        <w:pStyle w:val="Body"/>
        <w:rPr>
          <w:del w:id="561" w:author="Frances" w:date="2023-03-16T11:23:00Z"/>
        </w:rPr>
        <w:pPrChange w:id="562" w:author="Frances" w:date="2023-03-16T11:23:00Z">
          <w:pPr>
            <w:pStyle w:val="Code"/>
          </w:pPr>
        </w:pPrChange>
      </w:pPr>
      <w:del w:id="563" w:author="Frances" w:date="2023-03-16T11:23:00Z">
        <w:r w:rsidRPr="00422CA4" w:rsidDel="00CE5851">
          <w:rPr>
            <w:rStyle w:val="InformationTok"/>
            <w:rFonts w:ascii="Courier" w:hAnsi="Courier"/>
            <w:b w:val="0"/>
            <w:color w:val="000000"/>
            <w:sz w:val="17"/>
            <w:shd w:val="clear" w:color="auto" w:fill="auto"/>
          </w:rPr>
          <w:delText>```{r}</w:delText>
        </w:r>
      </w:del>
    </w:p>
    <w:p w14:paraId="0F287284" w14:textId="6259346E" w:rsidR="007E1D3E" w:rsidDel="00CE5851" w:rsidRDefault="00E0794E" w:rsidP="00CE5851">
      <w:pPr>
        <w:pStyle w:val="Body"/>
        <w:rPr>
          <w:del w:id="564" w:author="Frances" w:date="2023-03-16T11:23:00Z"/>
        </w:rPr>
        <w:pPrChange w:id="565" w:author="Frances" w:date="2023-03-16T11:23:00Z">
          <w:pPr>
            <w:pStyle w:val="Code"/>
          </w:pPr>
        </w:pPrChange>
      </w:pPr>
      <w:del w:id="566" w:author="Frances" w:date="2023-03-16T11:23:00Z">
        <w:r w:rsidRPr="00422CA4" w:rsidDel="00CE5851">
          <w:rPr>
            <w:rStyle w:val="InformationTok"/>
            <w:rFonts w:ascii="Courier" w:hAnsi="Courier"/>
            <w:b w:val="0"/>
            <w:color w:val="000000"/>
            <w:sz w:val="17"/>
            <w:shd w:val="clear" w:color="auto" w:fill="auto"/>
          </w:rPr>
          <w:delText xml:space="preserve">average_bill_length &lt;- penguins %&gt;% </w:delText>
        </w:r>
      </w:del>
    </w:p>
    <w:p w14:paraId="1C8E46BD" w14:textId="317B910A" w:rsidR="007E1D3E" w:rsidDel="00CE5851" w:rsidRDefault="00E0794E" w:rsidP="00CE5851">
      <w:pPr>
        <w:pStyle w:val="Body"/>
        <w:rPr>
          <w:del w:id="567" w:author="Frances" w:date="2023-03-16T11:23:00Z"/>
        </w:rPr>
        <w:pPrChange w:id="568" w:author="Frances" w:date="2023-03-16T11:23:00Z">
          <w:pPr>
            <w:pStyle w:val="Code"/>
          </w:pPr>
        </w:pPrChange>
      </w:pPr>
      <w:del w:id="569" w:author="Frances" w:date="2023-03-16T11:23:00Z">
        <w:r w:rsidRPr="00422CA4" w:rsidDel="00CE5851">
          <w:rPr>
            <w:rStyle w:val="InformationTok"/>
            <w:rFonts w:ascii="Courier" w:hAnsi="Courier"/>
            <w:b w:val="0"/>
            <w:color w:val="000000"/>
            <w:sz w:val="17"/>
            <w:shd w:val="clear" w:color="auto" w:fill="auto"/>
          </w:rPr>
          <w:delText xml:space="preserve">  summarize(avg_bill_length = mean(bill_length_mm,</w:delText>
        </w:r>
      </w:del>
    </w:p>
    <w:p w14:paraId="41414D4D" w14:textId="532A26CD" w:rsidR="007E1D3E" w:rsidDel="00CE5851" w:rsidRDefault="00E0794E" w:rsidP="00CE5851">
      <w:pPr>
        <w:pStyle w:val="Body"/>
        <w:rPr>
          <w:del w:id="570" w:author="Frances" w:date="2023-03-16T11:23:00Z"/>
        </w:rPr>
        <w:pPrChange w:id="571" w:author="Frances" w:date="2023-03-16T11:23:00Z">
          <w:pPr>
            <w:pStyle w:val="Code"/>
          </w:pPr>
        </w:pPrChange>
      </w:pPr>
      <w:del w:id="572" w:author="Frances" w:date="2023-03-16T11:23:00Z">
        <w:r w:rsidRPr="00422CA4" w:rsidDel="00CE5851">
          <w:rPr>
            <w:rStyle w:val="InformationTok"/>
            <w:rFonts w:ascii="Courier" w:hAnsi="Courier"/>
            <w:b w:val="0"/>
            <w:color w:val="000000"/>
            <w:sz w:val="17"/>
            <w:shd w:val="clear" w:color="auto" w:fill="auto"/>
          </w:rPr>
          <w:delText xml:space="preserve">                                   na.rm = TRUE)) %&gt;% </w:delText>
        </w:r>
      </w:del>
    </w:p>
    <w:p w14:paraId="78A5C470" w14:textId="37681B98" w:rsidR="007E1D3E" w:rsidDel="00CE5851" w:rsidRDefault="00E0794E" w:rsidP="00CE5851">
      <w:pPr>
        <w:pStyle w:val="Body"/>
        <w:rPr>
          <w:del w:id="573" w:author="Frances" w:date="2023-03-16T11:23:00Z"/>
        </w:rPr>
        <w:pPrChange w:id="574" w:author="Frances" w:date="2023-03-16T11:23:00Z">
          <w:pPr>
            <w:pStyle w:val="Code"/>
          </w:pPr>
        </w:pPrChange>
      </w:pPr>
      <w:del w:id="575" w:author="Frances" w:date="2023-03-16T11:23:00Z">
        <w:r w:rsidRPr="00422CA4" w:rsidDel="00CE5851">
          <w:rPr>
            <w:rStyle w:val="InformationTok"/>
            <w:rFonts w:ascii="Courier" w:hAnsi="Courier"/>
            <w:b w:val="0"/>
            <w:color w:val="000000"/>
            <w:sz w:val="17"/>
            <w:shd w:val="clear" w:color="auto" w:fill="auto"/>
          </w:rPr>
          <w:delText xml:space="preserve">  pull(avg_bill_length)</w:delText>
        </w:r>
      </w:del>
    </w:p>
    <w:p w14:paraId="3691AAE0" w14:textId="4316FB2C" w:rsidR="007E1D3E" w:rsidDel="00CE5851" w:rsidRDefault="00E0794E" w:rsidP="00CE5851">
      <w:pPr>
        <w:pStyle w:val="Body"/>
        <w:rPr>
          <w:del w:id="576" w:author="Frances" w:date="2023-03-16T11:23:00Z"/>
        </w:rPr>
        <w:pPrChange w:id="577" w:author="Frances" w:date="2023-03-16T11:23:00Z">
          <w:pPr>
            <w:pStyle w:val="Code"/>
          </w:pPr>
        </w:pPrChange>
      </w:pPr>
      <w:del w:id="578" w:author="Frances" w:date="2023-03-16T11:23:00Z">
        <w:r w:rsidRPr="00422CA4" w:rsidDel="00CE5851">
          <w:rPr>
            <w:rStyle w:val="InformationTok"/>
            <w:rFonts w:ascii="Courier" w:hAnsi="Courier"/>
            <w:b w:val="0"/>
            <w:color w:val="000000"/>
            <w:sz w:val="17"/>
            <w:shd w:val="clear" w:color="auto" w:fill="auto"/>
          </w:rPr>
          <w:delText>```</w:delText>
        </w:r>
      </w:del>
    </w:p>
    <w:p w14:paraId="17FC456C" w14:textId="63AEA29F" w:rsidR="007E1D3E" w:rsidDel="00CE5851" w:rsidRDefault="007E1D3E" w:rsidP="00CE5851">
      <w:pPr>
        <w:pStyle w:val="Body"/>
        <w:rPr>
          <w:del w:id="579" w:author="Frances" w:date="2023-03-16T11:23:00Z"/>
        </w:rPr>
        <w:pPrChange w:id="580" w:author="Frances" w:date="2023-03-16T11:23:00Z">
          <w:pPr>
            <w:pStyle w:val="Code"/>
          </w:pPr>
        </w:pPrChange>
      </w:pPr>
    </w:p>
    <w:p w14:paraId="4EF2EABE" w14:textId="2F8EB0D1" w:rsidR="007E1D3E" w:rsidDel="00CE5851" w:rsidRDefault="00E0794E" w:rsidP="00CE5851">
      <w:pPr>
        <w:pStyle w:val="Body"/>
        <w:rPr>
          <w:del w:id="581" w:author="Frances" w:date="2023-03-16T11:23:00Z"/>
        </w:rPr>
        <w:pPrChange w:id="582" w:author="Frances" w:date="2023-03-16T11:23:00Z">
          <w:pPr>
            <w:pStyle w:val="Code"/>
          </w:pPr>
        </w:pPrChange>
      </w:pPr>
      <w:del w:id="583" w:author="Frances" w:date="2023-03-16T11:23:00Z">
        <w:r w:rsidRPr="00422CA4" w:rsidDel="00CE5851">
          <w:rPr>
            <w:rStyle w:val="NormalTok"/>
            <w:rFonts w:ascii="Courier" w:hAnsi="Courier"/>
            <w:i w:val="0"/>
            <w:sz w:val="17"/>
            <w:shd w:val="clear" w:color="auto" w:fill="auto"/>
          </w:rPr>
          <w:delText xml:space="preserve">The chart shows the distribution of bill lengths. The average bill length is </w:delText>
        </w:r>
        <w:r w:rsidRPr="00422CA4" w:rsidDel="00CE5851">
          <w:rPr>
            <w:rStyle w:val="InformationTok"/>
            <w:rFonts w:ascii="Courier" w:hAnsi="Courier"/>
            <w:b w:val="0"/>
            <w:color w:val="000000"/>
            <w:sz w:val="17"/>
            <w:shd w:val="clear" w:color="auto" w:fill="auto"/>
          </w:rPr>
          <w:delText>`r average_bill_length`</w:delText>
        </w:r>
        <w:r w:rsidRPr="00422CA4" w:rsidDel="00CE5851">
          <w:rPr>
            <w:rStyle w:val="NormalTok"/>
            <w:rFonts w:ascii="Courier" w:hAnsi="Courier"/>
            <w:i w:val="0"/>
            <w:sz w:val="17"/>
            <w:shd w:val="clear" w:color="auto" w:fill="auto"/>
          </w:rPr>
          <w:delText xml:space="preserve"> millimeters.</w:delText>
        </w:r>
      </w:del>
    </w:p>
    <w:p w14:paraId="4C8F98D3" w14:textId="0620106F" w:rsidR="00E0794E" w:rsidRPr="00422CA4" w:rsidDel="00CE5851" w:rsidRDefault="00E0794E" w:rsidP="00CE5851">
      <w:pPr>
        <w:pStyle w:val="Body"/>
        <w:rPr>
          <w:del w:id="584" w:author="Frances" w:date="2023-03-16T11:23:00Z"/>
        </w:rPr>
        <w:pPrChange w:id="585" w:author="Frances" w:date="2023-03-16T11:23:00Z">
          <w:pPr>
            <w:pStyle w:val="Code"/>
          </w:pPr>
        </w:pPrChange>
      </w:pPr>
      <w:del w:id="586" w:author="Frances" w:date="2023-03-16T11:23:00Z">
        <w:r w:rsidRPr="00422CA4" w:rsidDel="00CE5851">
          <w:rPr>
            <w:rStyle w:val="NormalTok"/>
            <w:rFonts w:ascii="Courier" w:hAnsi="Courier"/>
            <w:i w:val="0"/>
            <w:sz w:val="17"/>
            <w:shd w:val="clear" w:color="auto" w:fill="auto"/>
          </w:rPr>
          <w:delText>]</w:delText>
        </w:r>
      </w:del>
    </w:p>
    <w:p w14:paraId="3BE6C732" w14:textId="4938B972" w:rsidR="00E0794E" w:rsidRDefault="00E0794E" w:rsidP="00CE5851">
      <w:pPr>
        <w:pStyle w:val="Body"/>
      </w:pPr>
      <w:del w:id="587" w:author="Frances" w:date="2023-03-16T11:23:00Z">
        <w:r w:rsidDel="00CE5851">
          <w:delText xml:space="preserve">We can see the slide output in </w:delText>
        </w:r>
        <w:r w:rsidR="0029593F" w:rsidDel="00CE5851">
          <w:delText>Figure 8-</w:delText>
        </w:r>
        <w:r w:rsidDel="00CE5851">
          <w:delText>8.</w:delText>
        </w:r>
      </w:del>
    </w:p>
    <w:p w14:paraId="1F749C43" w14:textId="77777777" w:rsidR="00E0794E" w:rsidRDefault="00E0794E" w:rsidP="00A27357">
      <w:pPr>
        <w:pStyle w:val="GraphicSlug"/>
      </w:pPr>
      <w:r>
        <w:t>[F08008.png]</w:t>
      </w:r>
    </w:p>
    <w:p w14:paraId="579B7AAC" w14:textId="77777777" w:rsidR="00E0794E" w:rsidRDefault="00E0794E" w:rsidP="00E0794E">
      <w:pPr>
        <w:pStyle w:val="CaptionedFigure"/>
      </w:pPr>
      <w:r>
        <w:rPr>
          <w:noProof/>
        </w:rPr>
        <w:drawing>
          <wp:inline distT="0" distB="0" distL="0" distR="0" wp14:anchorId="0201F65E" wp14:editId="20551EB6">
            <wp:extent cx="5334000" cy="3998386"/>
            <wp:effectExtent l="0" t="0" r="0" b="0"/>
            <wp:docPr id="362" name="Picture" descr="Figure 8.8: A slide with a smaller left column and a larger right column"/>
            <wp:cNvGraphicFramePr/>
            <a:graphic xmlns:a="http://schemas.openxmlformats.org/drawingml/2006/main">
              <a:graphicData uri="http://schemas.openxmlformats.org/drawingml/2006/picture">
                <pic:pic xmlns:pic="http://schemas.openxmlformats.org/drawingml/2006/picture">
                  <pic:nvPicPr>
                    <pic:cNvPr id="363" name="Picture" descr="../../assets/slide-two-columns-v2.png"/>
                    <pic:cNvPicPr>
                      <a:picLocks noChangeAspect="1" noChangeArrowheads="1"/>
                    </pic:cNvPicPr>
                  </pic:nvPicPr>
                  <pic:blipFill>
                    <a:blip r:embed="rId17"/>
                    <a:stretch>
                      <a:fillRect/>
                    </a:stretch>
                  </pic:blipFill>
                  <pic:spPr bwMode="auto">
                    <a:xfrm>
                      <a:off x="0" y="0"/>
                      <a:ext cx="5334000" cy="3998386"/>
                    </a:xfrm>
                    <a:prstGeom prst="rect">
                      <a:avLst/>
                    </a:prstGeom>
                    <a:noFill/>
                    <a:ln w="9525">
                      <a:noFill/>
                      <a:headEnd/>
                      <a:tailEnd/>
                    </a:ln>
                  </pic:spPr>
                </pic:pic>
              </a:graphicData>
            </a:graphic>
          </wp:inline>
        </w:drawing>
      </w:r>
    </w:p>
    <w:p w14:paraId="02BE0B81" w14:textId="6BD6D735" w:rsidR="00E0794E" w:rsidRDefault="00E0794E" w:rsidP="00D26687">
      <w:pPr>
        <w:pStyle w:val="CaptionLine"/>
      </w:pPr>
      <w:r>
        <w:t xml:space="preserve"> A slide with a smaller left column and a larger right column</w:t>
      </w:r>
    </w:p>
    <w:p w14:paraId="64F68E34" w14:textId="4C9F601F" w:rsidR="00CE5851" w:rsidRDefault="00CE5851" w:rsidP="00C0036E">
      <w:pPr>
        <w:pStyle w:val="Body"/>
        <w:rPr>
          <w:ins w:id="588" w:author="Frances" w:date="2023-03-16T11:24:00Z"/>
        </w:rPr>
      </w:pPr>
      <w:commentRangeStart w:id="589"/>
      <w:ins w:id="590" w:author="Frances" w:date="2023-03-16T11:24:00Z">
        <w:r>
          <w:t>XXXX</w:t>
        </w:r>
        <w:commentRangeEnd w:id="589"/>
        <w:r>
          <w:rPr>
            <w:rStyle w:val="CommentReference"/>
            <w:rFonts w:ascii="Times New Roman" w:hAnsi="Times New Roman" w:cs="Times New Roman"/>
            <w:color w:val="auto"/>
            <w:lang w:val="en-CA"/>
          </w:rPr>
          <w:commentReference w:id="589"/>
        </w:r>
      </w:ins>
    </w:p>
    <w:p w14:paraId="4FCC005F" w14:textId="54704DA3" w:rsidR="00E0794E" w:rsidRDefault="00E0794E" w:rsidP="00C0036E">
      <w:pPr>
        <w:pStyle w:val="Body"/>
      </w:pPr>
      <w:r>
        <w:t xml:space="preserve">In addition to aligning particular pieces of content on slides, we can also </w:t>
      </w:r>
      <w:ins w:id="591" w:author="Frances" w:date="2023-03-16T11:42:00Z">
        <w:r w:rsidR="00AA301C">
          <w:t>horizontal</w:t>
        </w:r>
      </w:ins>
      <w:ins w:id="592" w:author="Frances" w:date="2023-03-16T11:43:00Z">
        <w:r w:rsidR="00AA301C">
          <w:t xml:space="preserve">ly </w:t>
        </w:r>
      </w:ins>
      <w:ins w:id="593" w:author="Frances" w:date="2023-03-16T11:25:00Z">
        <w:r w:rsidR="00CE5851">
          <w:t xml:space="preserve">align the entire content </w:t>
        </w:r>
      </w:ins>
      <w:del w:id="594" w:author="Frances" w:date="2023-03-16T11:25:00Z">
        <w:r w:rsidDel="00CE5851">
          <w:delText xml:space="preserve">everything </w:delText>
        </w:r>
      </w:del>
      <w:r>
        <w:t xml:space="preserve">using </w:t>
      </w:r>
      <w:proofErr w:type="gramStart"/>
      <w:r>
        <w:t xml:space="preserve">the </w:t>
      </w:r>
      <w:r w:rsidRPr="00AC0342">
        <w:rPr>
          <w:rStyle w:val="Literal"/>
        </w:rPr>
        <w:t>.left</w:t>
      </w:r>
      <w:proofErr w:type="gramEnd"/>
      <w:r>
        <w:t xml:space="preserve">, </w:t>
      </w:r>
      <w:r w:rsidRPr="00AC0342">
        <w:rPr>
          <w:rStyle w:val="Literal"/>
        </w:rPr>
        <w:t>right</w:t>
      </w:r>
      <w:r>
        <w:t xml:space="preserve">, and </w:t>
      </w:r>
      <w:r w:rsidRPr="00AC0342">
        <w:rPr>
          <w:rStyle w:val="Literal"/>
        </w:rPr>
        <w:t>center</w:t>
      </w:r>
      <w:r>
        <w:t xml:space="preserve"> classes. To do this, </w:t>
      </w:r>
      <w:del w:id="595" w:author="Frances" w:date="2023-03-16T11:25:00Z">
        <w:r w:rsidDel="00CE5851">
          <w:delText xml:space="preserve">you </w:delText>
        </w:r>
      </w:del>
      <w:r>
        <w:t>specify the class right after the three dashes that indicate a new slide</w:t>
      </w:r>
      <w:ins w:id="596" w:author="Frances" w:date="2023-03-16T11:25:00Z">
        <w:r w:rsidR="00CE5851">
          <w:t>, but</w:t>
        </w:r>
      </w:ins>
      <w:del w:id="597" w:author="Frances" w:date="2023-03-16T11:25:00Z">
        <w:r w:rsidDel="00CE5851">
          <w:delText xml:space="preserve"> and</w:delText>
        </w:r>
      </w:del>
      <w:r>
        <w:t xml:space="preserve"> before any content</w:t>
      </w:r>
      <w:ins w:id="598" w:author="Frances" w:date="2023-03-16T11:25:00Z">
        <w:r w:rsidR="00CE5851">
          <w:t>:</w:t>
        </w:r>
      </w:ins>
      <w:del w:id="599" w:author="Frances" w:date="2023-03-16T11:25:00Z">
        <w:r w:rsidDel="00CE5851">
          <w:delText>.</w:delText>
        </w:r>
      </w:del>
    </w:p>
    <w:p w14:paraId="06C9BD96" w14:textId="77777777" w:rsidR="007E1D3E" w:rsidRDefault="00E0794E" w:rsidP="00444071">
      <w:pPr>
        <w:pStyle w:val="Code"/>
      </w:pPr>
      <w:r w:rsidRPr="00444071">
        <w:rPr>
          <w:sz w:val="17"/>
        </w:rPr>
        <w:lastRenderedPageBreak/>
        <w:t>---</w:t>
      </w:r>
    </w:p>
    <w:p w14:paraId="79E8BEFE" w14:textId="77777777" w:rsidR="007E1D3E" w:rsidRDefault="007E1D3E" w:rsidP="00444071">
      <w:pPr>
        <w:pStyle w:val="Code"/>
      </w:pPr>
    </w:p>
    <w:p w14:paraId="5DA2086A" w14:textId="77777777" w:rsidR="007E1D3E" w:rsidRDefault="00E0794E" w:rsidP="00444071">
      <w:pPr>
        <w:pStyle w:val="Code"/>
      </w:pPr>
      <w:r w:rsidRPr="00444071">
        <w:rPr>
          <w:rStyle w:val="AnnotationTok"/>
          <w:rFonts w:ascii="Courier" w:hAnsi="Courier"/>
          <w:b w:val="0"/>
          <w:color w:val="000000"/>
          <w:sz w:val="17"/>
          <w:shd w:val="clear" w:color="auto" w:fill="auto"/>
        </w:rPr>
        <w:t>class:</w:t>
      </w:r>
      <w:r w:rsidRPr="00444071">
        <w:rPr>
          <w:sz w:val="17"/>
        </w:rPr>
        <w:t xml:space="preserve"> center</w:t>
      </w:r>
    </w:p>
    <w:p w14:paraId="5836121A" w14:textId="77777777" w:rsidR="007E1D3E" w:rsidRDefault="007E1D3E" w:rsidP="00444071">
      <w:pPr>
        <w:pStyle w:val="Code"/>
      </w:pPr>
    </w:p>
    <w:p w14:paraId="09537B0A" w14:textId="77777777" w:rsidR="007E1D3E" w:rsidRDefault="00E0794E" w:rsidP="00444071">
      <w:pPr>
        <w:pStyle w:val="Code"/>
      </w:pPr>
      <w:r w:rsidRPr="00444071">
        <w:rPr>
          <w:sz w:val="17"/>
        </w:rPr>
        <w:t>## Bill Length</w:t>
      </w:r>
    </w:p>
    <w:p w14:paraId="43852516" w14:textId="77777777" w:rsidR="007E1D3E" w:rsidRDefault="007E1D3E" w:rsidP="00444071">
      <w:pPr>
        <w:pStyle w:val="Code"/>
      </w:pPr>
    </w:p>
    <w:p w14:paraId="4068FACB" w14:textId="77777777" w:rsidR="007E1D3E" w:rsidRDefault="00E0794E" w:rsidP="00444071">
      <w:pPr>
        <w:pStyle w:val="Code"/>
      </w:pPr>
      <w:r w:rsidRPr="00444071">
        <w:rPr>
          <w:sz w:val="17"/>
        </w:rPr>
        <w:t>We can make a histogram to see the distribution of bill lengths.</w:t>
      </w:r>
    </w:p>
    <w:p w14:paraId="7DCA362A" w14:textId="77777777" w:rsidR="007E1D3E" w:rsidRDefault="007E1D3E" w:rsidP="00444071">
      <w:pPr>
        <w:pStyle w:val="Code"/>
      </w:pPr>
    </w:p>
    <w:p w14:paraId="22BA8A16" w14:textId="77777777" w:rsidR="007E1D3E" w:rsidRDefault="00E0794E" w:rsidP="00444071">
      <w:pPr>
        <w:pStyle w:val="Code"/>
      </w:pPr>
      <w:r w:rsidRPr="00444071">
        <w:rPr>
          <w:sz w:val="17"/>
        </w:rPr>
        <w:t>``</w:t>
      </w:r>
      <w:proofErr w:type="gramStart"/>
      <w:r w:rsidRPr="00444071">
        <w:rPr>
          <w:sz w:val="17"/>
        </w:rPr>
        <w:t>`{</w:t>
      </w:r>
      <w:proofErr w:type="gramEnd"/>
      <w:r w:rsidRPr="00444071">
        <w:rPr>
          <w:sz w:val="17"/>
        </w:rPr>
        <w:t xml:space="preserve">r </w:t>
      </w:r>
      <w:proofErr w:type="spellStart"/>
      <w:r w:rsidRPr="00444071">
        <w:rPr>
          <w:sz w:val="17"/>
        </w:rPr>
        <w:t>fig.height</w:t>
      </w:r>
      <w:proofErr w:type="spellEnd"/>
      <w:r w:rsidRPr="00444071">
        <w:rPr>
          <w:sz w:val="17"/>
        </w:rPr>
        <w:t xml:space="preserve"> = 4}</w:t>
      </w:r>
    </w:p>
    <w:p w14:paraId="44CA0B9E" w14:textId="77777777" w:rsidR="007E1D3E" w:rsidRDefault="00E0794E" w:rsidP="00444071">
      <w:pPr>
        <w:pStyle w:val="Code"/>
      </w:pPr>
      <w:r w:rsidRPr="00444071">
        <w:rPr>
          <w:sz w:val="17"/>
        </w:rPr>
        <w:t xml:space="preserve">penguins %&gt;% </w:t>
      </w:r>
    </w:p>
    <w:p w14:paraId="4271E300" w14:textId="77777777" w:rsidR="007E1D3E" w:rsidRDefault="00E0794E" w:rsidP="00444071">
      <w:pPr>
        <w:pStyle w:val="Code"/>
      </w:pPr>
      <w:r w:rsidRPr="00444071">
        <w:rPr>
          <w:sz w:val="17"/>
        </w:rPr>
        <w:t xml:space="preserve">  </w:t>
      </w:r>
      <w:proofErr w:type="gramStart"/>
      <w:r w:rsidRPr="00444071">
        <w:rPr>
          <w:sz w:val="17"/>
        </w:rPr>
        <w:t>ggplot(</w:t>
      </w:r>
      <w:proofErr w:type="spellStart"/>
      <w:proofErr w:type="gramEnd"/>
      <w:r w:rsidRPr="00444071">
        <w:rPr>
          <w:sz w:val="17"/>
        </w:rPr>
        <w:t>aes</w:t>
      </w:r>
      <w:proofErr w:type="spellEnd"/>
      <w:r w:rsidRPr="00444071">
        <w:rPr>
          <w:sz w:val="17"/>
        </w:rPr>
        <w:t xml:space="preserve">(x = </w:t>
      </w:r>
      <w:proofErr w:type="spellStart"/>
      <w:r w:rsidRPr="00444071">
        <w:rPr>
          <w:sz w:val="17"/>
        </w:rPr>
        <w:t>bill_length_mm</w:t>
      </w:r>
      <w:proofErr w:type="spellEnd"/>
      <w:r w:rsidRPr="00444071">
        <w:rPr>
          <w:sz w:val="17"/>
        </w:rPr>
        <w:t>)) +</w:t>
      </w:r>
    </w:p>
    <w:p w14:paraId="735B01EC" w14:textId="77777777" w:rsidR="007E1D3E" w:rsidRDefault="00E0794E" w:rsidP="00444071">
      <w:pPr>
        <w:pStyle w:val="Code"/>
      </w:pPr>
      <w:r w:rsidRPr="00444071">
        <w:rPr>
          <w:sz w:val="17"/>
        </w:rPr>
        <w:t xml:space="preserve">  </w:t>
      </w:r>
      <w:proofErr w:type="spellStart"/>
      <w:r w:rsidRPr="00444071">
        <w:rPr>
          <w:sz w:val="17"/>
        </w:rPr>
        <w:t>geom_</w:t>
      </w:r>
      <w:proofErr w:type="gramStart"/>
      <w:r w:rsidRPr="00444071">
        <w:rPr>
          <w:sz w:val="17"/>
        </w:rPr>
        <w:t>histogram</w:t>
      </w:r>
      <w:proofErr w:type="spellEnd"/>
      <w:r w:rsidRPr="00444071">
        <w:rPr>
          <w:sz w:val="17"/>
        </w:rPr>
        <w:t>(</w:t>
      </w:r>
      <w:proofErr w:type="gramEnd"/>
      <w:r w:rsidRPr="00444071">
        <w:rPr>
          <w:sz w:val="17"/>
        </w:rPr>
        <w:t>) +</w:t>
      </w:r>
    </w:p>
    <w:p w14:paraId="295A0B2D" w14:textId="77777777" w:rsidR="007E1D3E" w:rsidRDefault="00E0794E" w:rsidP="00444071">
      <w:pPr>
        <w:pStyle w:val="Code"/>
      </w:pPr>
      <w:r w:rsidRPr="00444071">
        <w:rPr>
          <w:sz w:val="17"/>
        </w:rPr>
        <w:t xml:space="preserve">  </w:t>
      </w:r>
      <w:proofErr w:type="spellStart"/>
      <w:r w:rsidRPr="00444071">
        <w:rPr>
          <w:sz w:val="17"/>
        </w:rPr>
        <w:t>theme_</w:t>
      </w:r>
      <w:proofErr w:type="gramStart"/>
      <w:r w:rsidRPr="00444071">
        <w:rPr>
          <w:sz w:val="17"/>
        </w:rPr>
        <w:t>minimal</w:t>
      </w:r>
      <w:proofErr w:type="spellEnd"/>
      <w:r w:rsidRPr="00444071">
        <w:rPr>
          <w:sz w:val="17"/>
        </w:rPr>
        <w:t>(</w:t>
      </w:r>
      <w:proofErr w:type="gramEnd"/>
      <w:r w:rsidRPr="00444071">
        <w:rPr>
          <w:sz w:val="17"/>
        </w:rPr>
        <w:t>)</w:t>
      </w:r>
    </w:p>
    <w:p w14:paraId="7F4F0CB8" w14:textId="77777777" w:rsidR="007E1D3E" w:rsidRDefault="00E0794E" w:rsidP="00444071">
      <w:pPr>
        <w:pStyle w:val="Code"/>
      </w:pPr>
      <w:r w:rsidRPr="00444071">
        <w:rPr>
          <w:sz w:val="17"/>
        </w:rPr>
        <w:t>```</w:t>
      </w:r>
    </w:p>
    <w:p w14:paraId="44482892" w14:textId="7767557B" w:rsidR="007E1D3E" w:rsidDel="00CE5851" w:rsidRDefault="007E1D3E" w:rsidP="00444071">
      <w:pPr>
        <w:pStyle w:val="Code"/>
        <w:rPr>
          <w:del w:id="600" w:author="Frances" w:date="2023-03-16T11:25:00Z"/>
        </w:rPr>
      </w:pPr>
    </w:p>
    <w:p w14:paraId="590D5E1B" w14:textId="1634F92E" w:rsidR="007E1D3E" w:rsidDel="00CE5851" w:rsidRDefault="00E0794E" w:rsidP="00444071">
      <w:pPr>
        <w:pStyle w:val="Code"/>
        <w:rPr>
          <w:del w:id="601" w:author="Frances" w:date="2023-03-16T11:25:00Z"/>
        </w:rPr>
      </w:pPr>
      <w:del w:id="602" w:author="Frances" w:date="2023-03-16T11:25:00Z">
        <w:r w:rsidRPr="00444071" w:rsidDel="00CE5851">
          <w:rPr>
            <w:sz w:val="17"/>
          </w:rPr>
          <w:delText>```{r}</w:delText>
        </w:r>
      </w:del>
    </w:p>
    <w:p w14:paraId="61872A4E" w14:textId="2B516612" w:rsidR="007E1D3E" w:rsidDel="00CE5851" w:rsidRDefault="00E0794E" w:rsidP="00444071">
      <w:pPr>
        <w:pStyle w:val="Code"/>
        <w:rPr>
          <w:del w:id="603" w:author="Frances" w:date="2023-03-16T11:25:00Z"/>
        </w:rPr>
      </w:pPr>
      <w:del w:id="604" w:author="Frances" w:date="2023-03-16T11:25:00Z">
        <w:r w:rsidRPr="00444071" w:rsidDel="00CE5851">
          <w:rPr>
            <w:sz w:val="17"/>
          </w:rPr>
          <w:delText xml:space="preserve">average_bill_length &lt;- penguins %&gt;% </w:delText>
        </w:r>
      </w:del>
    </w:p>
    <w:p w14:paraId="4F9DB257" w14:textId="6F7EDDEC" w:rsidR="007E1D3E" w:rsidDel="00CE5851" w:rsidRDefault="00E0794E" w:rsidP="00444071">
      <w:pPr>
        <w:pStyle w:val="Code"/>
        <w:rPr>
          <w:del w:id="605" w:author="Frances" w:date="2023-03-16T11:25:00Z"/>
        </w:rPr>
      </w:pPr>
      <w:del w:id="606" w:author="Frances" w:date="2023-03-16T11:25:00Z">
        <w:r w:rsidRPr="00444071" w:rsidDel="00CE5851">
          <w:rPr>
            <w:sz w:val="17"/>
          </w:rPr>
          <w:delText xml:space="preserve">  summarize(avg_bill_length = mean(bill_length_mm,</w:delText>
        </w:r>
      </w:del>
    </w:p>
    <w:p w14:paraId="08E51AEB" w14:textId="3EA02A98" w:rsidR="007E1D3E" w:rsidDel="00CE5851" w:rsidRDefault="00E0794E" w:rsidP="00444071">
      <w:pPr>
        <w:pStyle w:val="Code"/>
        <w:rPr>
          <w:del w:id="607" w:author="Frances" w:date="2023-03-16T11:25:00Z"/>
        </w:rPr>
      </w:pPr>
      <w:del w:id="608" w:author="Frances" w:date="2023-03-16T11:25:00Z">
        <w:r w:rsidRPr="00444071" w:rsidDel="00CE5851">
          <w:rPr>
            <w:sz w:val="17"/>
          </w:rPr>
          <w:delText xml:space="preserve">                                   na.rm = TRUE)) %&gt;% </w:delText>
        </w:r>
      </w:del>
    </w:p>
    <w:p w14:paraId="1CA456AE" w14:textId="7EC9A93A" w:rsidR="007E1D3E" w:rsidDel="00CE5851" w:rsidRDefault="00E0794E" w:rsidP="00444071">
      <w:pPr>
        <w:pStyle w:val="Code"/>
        <w:rPr>
          <w:del w:id="609" w:author="Frances" w:date="2023-03-16T11:25:00Z"/>
        </w:rPr>
      </w:pPr>
      <w:del w:id="610" w:author="Frances" w:date="2023-03-16T11:25:00Z">
        <w:r w:rsidRPr="00444071" w:rsidDel="00CE5851">
          <w:rPr>
            <w:sz w:val="17"/>
          </w:rPr>
          <w:delText xml:space="preserve">  pull(avg_bill_length)</w:delText>
        </w:r>
      </w:del>
    </w:p>
    <w:p w14:paraId="3870B435" w14:textId="2C682F10" w:rsidR="007E1D3E" w:rsidDel="00CE5851" w:rsidRDefault="00E0794E" w:rsidP="00444071">
      <w:pPr>
        <w:pStyle w:val="Code"/>
        <w:rPr>
          <w:del w:id="611" w:author="Frances" w:date="2023-03-16T11:25:00Z"/>
        </w:rPr>
      </w:pPr>
      <w:del w:id="612" w:author="Frances" w:date="2023-03-16T11:25:00Z">
        <w:r w:rsidRPr="00444071" w:rsidDel="00CE5851">
          <w:rPr>
            <w:sz w:val="17"/>
          </w:rPr>
          <w:delText>```</w:delText>
        </w:r>
      </w:del>
    </w:p>
    <w:p w14:paraId="58DC807E" w14:textId="33E2385A" w:rsidR="007E1D3E" w:rsidDel="00CE5851" w:rsidRDefault="007E1D3E" w:rsidP="00444071">
      <w:pPr>
        <w:pStyle w:val="Code"/>
        <w:rPr>
          <w:del w:id="613" w:author="Frances" w:date="2023-03-16T11:25:00Z"/>
        </w:rPr>
      </w:pPr>
    </w:p>
    <w:p w14:paraId="6037124E" w14:textId="182E59B2" w:rsidR="00E0794E" w:rsidRPr="00444071" w:rsidDel="00CE5851" w:rsidRDefault="00E0794E" w:rsidP="00444071">
      <w:pPr>
        <w:pStyle w:val="Code"/>
        <w:rPr>
          <w:del w:id="614" w:author="Frances" w:date="2023-03-16T11:25:00Z"/>
        </w:rPr>
      </w:pPr>
      <w:del w:id="615" w:author="Frances" w:date="2023-03-16T11:25:00Z">
        <w:r w:rsidRPr="00444071" w:rsidDel="00CE5851">
          <w:rPr>
            <w:sz w:val="17"/>
          </w:rPr>
          <w:delText>The chart shows the distribution of bill lengths. The average bill length is `r average_bill_length` millimeters.</w:delText>
        </w:r>
      </w:del>
    </w:p>
    <w:p w14:paraId="3BC62A5B" w14:textId="03E4C98F" w:rsidR="00E0794E" w:rsidDel="00CE5851" w:rsidRDefault="00E0794E" w:rsidP="00C0036E">
      <w:pPr>
        <w:pStyle w:val="Body"/>
        <w:rPr>
          <w:del w:id="616" w:author="Frances" w:date="2023-03-16T11:26:00Z"/>
        </w:rPr>
      </w:pPr>
      <w:r>
        <w:t>Doing this would give us a fully</w:t>
      </w:r>
      <w:ins w:id="617" w:author="Frances" w:date="2023-03-16T11:26:00Z">
        <w:r w:rsidR="00CE5851">
          <w:t xml:space="preserve"> </w:t>
        </w:r>
      </w:ins>
      <w:ins w:id="618" w:author="Frances" w:date="2023-03-16T11:43:00Z">
        <w:r w:rsidR="00AA301C">
          <w:t xml:space="preserve">horizontally </w:t>
        </w:r>
      </w:ins>
      <w:del w:id="619" w:author="Frances" w:date="2023-03-16T11:26:00Z">
        <w:r w:rsidDel="00CE5851">
          <w:delText>-</w:delText>
        </w:r>
      </w:del>
      <w:r>
        <w:t>centered slide</w:t>
      </w:r>
      <w:ins w:id="620" w:author="Frances" w:date="2023-03-16T11:26:00Z">
        <w:r w:rsidR="00CE5851">
          <w:t>.</w:t>
        </w:r>
      </w:ins>
      <w:del w:id="621" w:author="Frances" w:date="2023-03-16T11:26:00Z">
        <w:r w:rsidDel="00CE5851">
          <w:delText xml:space="preserve">, as seen in </w:delText>
        </w:r>
        <w:r w:rsidR="0029593F" w:rsidDel="00CE5851">
          <w:delText>Figure 8-</w:delText>
        </w:r>
        <w:r w:rsidDel="00CE5851">
          <w:delText>9 below.</w:delText>
        </w:r>
      </w:del>
      <w:ins w:id="622" w:author="Frances" w:date="2023-03-16T11:26:00Z">
        <w:r w:rsidR="00CE5851">
          <w:t xml:space="preserve"> </w:t>
        </w:r>
      </w:ins>
      <w:ins w:id="623" w:author="Frances" w:date="2023-03-16T11:43:00Z">
        <w:r w:rsidR="00151366">
          <w:t>T</w:t>
        </w:r>
        <w:r w:rsidR="00151366">
          <w:t xml:space="preserve">o </w:t>
        </w:r>
        <w:r w:rsidR="00151366" w:rsidRPr="00151366">
          <w:rPr>
            <w:rStyle w:val="Italic"/>
            <w:rPrChange w:id="624" w:author="Frances" w:date="2023-03-16T11:43:00Z">
              <w:rPr/>
            </w:rPrChange>
          </w:rPr>
          <w:t>vertically</w:t>
        </w:r>
        <w:r w:rsidR="00151366">
          <w:t xml:space="preserve"> center the slide</w:t>
        </w:r>
        <w:r w:rsidR="00151366">
          <w:t xml:space="preserve">, </w:t>
        </w:r>
      </w:ins>
    </w:p>
    <w:p w14:paraId="3C53ADBD" w14:textId="48159503" w:rsidR="00E0794E" w:rsidDel="00CE5851" w:rsidRDefault="00E0794E" w:rsidP="00CE5851">
      <w:pPr>
        <w:pStyle w:val="GraphicSlug"/>
        <w:ind w:left="0"/>
        <w:rPr>
          <w:del w:id="625" w:author="Frances" w:date="2023-03-16T11:26:00Z"/>
        </w:rPr>
        <w:pPrChange w:id="626" w:author="Frances" w:date="2023-03-16T11:26:00Z">
          <w:pPr>
            <w:pStyle w:val="GraphicSlug"/>
          </w:pPr>
        </w:pPrChange>
      </w:pPr>
      <w:del w:id="627" w:author="Frances" w:date="2023-03-16T11:26:00Z">
        <w:r w:rsidDel="00CE5851">
          <w:delText>[F08009.png]</w:delText>
        </w:r>
      </w:del>
    </w:p>
    <w:p w14:paraId="713D0CD7" w14:textId="7F026888" w:rsidR="00E0794E" w:rsidDel="00CE5851" w:rsidRDefault="00E0794E" w:rsidP="005650B0">
      <w:pPr>
        <w:pStyle w:val="CaptionedFigure"/>
        <w:rPr>
          <w:del w:id="628" w:author="Frances" w:date="2023-03-16T11:26:00Z"/>
        </w:rPr>
      </w:pPr>
      <w:del w:id="629" w:author="Frances" w:date="2023-03-16T11:26:00Z">
        <w:r w:rsidDel="00CE5851">
          <w:rPr>
            <w:noProof/>
          </w:rPr>
          <w:drawing>
            <wp:inline distT="0" distB="0" distL="0" distR="0" wp14:anchorId="7C87E630" wp14:editId="5B57AABA">
              <wp:extent cx="5334000" cy="4003677"/>
              <wp:effectExtent l="0" t="0" r="0" b="0"/>
              <wp:docPr id="365" name="Picture" descr="Figure 8.9: A fully centered slide"/>
              <wp:cNvGraphicFramePr/>
              <a:graphic xmlns:a="http://schemas.openxmlformats.org/drawingml/2006/main">
                <a:graphicData uri="http://schemas.openxmlformats.org/drawingml/2006/picture">
                  <pic:pic xmlns:pic="http://schemas.openxmlformats.org/drawingml/2006/picture">
                    <pic:nvPicPr>
                      <pic:cNvPr id="366" name="Picture" descr="../../assets/slide-centered.png"/>
                      <pic:cNvPicPr>
                        <a:picLocks noChangeAspect="1" noChangeArrowheads="1"/>
                      </pic:cNvPicPr>
                    </pic:nvPicPr>
                    <pic:blipFill>
                      <a:blip r:embed="rId18"/>
                      <a:stretch>
                        <a:fillRect/>
                      </a:stretch>
                    </pic:blipFill>
                    <pic:spPr bwMode="auto">
                      <a:xfrm>
                        <a:off x="0" y="0"/>
                        <a:ext cx="5334000" cy="4003677"/>
                      </a:xfrm>
                      <a:prstGeom prst="rect">
                        <a:avLst/>
                      </a:prstGeom>
                      <a:noFill/>
                      <a:ln w="9525">
                        <a:noFill/>
                        <a:headEnd/>
                        <a:tailEnd/>
                      </a:ln>
                    </pic:spPr>
                  </pic:pic>
                </a:graphicData>
              </a:graphic>
            </wp:inline>
          </w:drawing>
        </w:r>
      </w:del>
    </w:p>
    <w:p w14:paraId="4E22847F" w14:textId="00A9CAC4" w:rsidR="00E0794E" w:rsidDel="00CE5851" w:rsidRDefault="00E0794E" w:rsidP="00CE5851">
      <w:pPr>
        <w:pStyle w:val="CaptionLine"/>
        <w:ind w:left="0" w:firstLine="0"/>
        <w:rPr>
          <w:del w:id="630" w:author="Frances" w:date="2023-03-16T11:26:00Z"/>
        </w:rPr>
        <w:pPrChange w:id="631" w:author="Frances" w:date="2023-03-16T11:26:00Z">
          <w:pPr>
            <w:pStyle w:val="CaptionLine"/>
          </w:pPr>
        </w:pPrChange>
      </w:pPr>
      <w:del w:id="632" w:author="Frances" w:date="2023-03-16T11:26:00Z">
        <w:r w:rsidDel="00CE5851">
          <w:delText xml:space="preserve"> A fully centered slide</w:delText>
        </w:r>
      </w:del>
    </w:p>
    <w:p w14:paraId="1D41E7A9" w14:textId="12B206CC" w:rsidR="00E0794E" w:rsidRDefault="00151366" w:rsidP="00CE5851">
      <w:pPr>
        <w:pStyle w:val="Body"/>
      </w:pPr>
      <w:ins w:id="633" w:author="Frances" w:date="2023-03-16T11:43:00Z">
        <w:r>
          <w:lastRenderedPageBreak/>
          <w:t>y</w:t>
        </w:r>
      </w:ins>
      <w:del w:id="634" w:author="Frances" w:date="2023-03-16T11:43:00Z">
        <w:r w:rsidR="00E0794E" w:rsidDel="00151366">
          <w:delText>Y</w:delText>
        </w:r>
      </w:del>
      <w:r w:rsidR="00E0794E">
        <w:t xml:space="preserve">ou can </w:t>
      </w:r>
      <w:del w:id="635" w:author="Frances" w:date="2023-03-16T11:43:00Z">
        <w:r w:rsidR="00E0794E" w:rsidDel="00AA301C">
          <w:delText xml:space="preserve">also </w:delText>
        </w:r>
      </w:del>
      <w:r w:rsidR="00E0794E">
        <w:t xml:space="preserve">use the </w:t>
      </w:r>
      <w:proofErr w:type="gramStart"/>
      <w:r w:rsidR="00E0794E">
        <w:t xml:space="preserve">class </w:t>
      </w:r>
      <w:r w:rsidR="00E0794E" w:rsidRPr="00AC0342">
        <w:rPr>
          <w:rStyle w:val="Literal"/>
        </w:rPr>
        <w:t>.</w:t>
      </w:r>
      <w:commentRangeStart w:id="636"/>
      <w:r w:rsidR="00E0794E" w:rsidRPr="00AC0342">
        <w:rPr>
          <w:rStyle w:val="Literal"/>
        </w:rPr>
        <w:t>middle</w:t>
      </w:r>
      <w:proofErr w:type="gramEnd"/>
      <w:del w:id="637" w:author="Frances" w:date="2023-03-16T11:43:00Z">
        <w:r w:rsidR="00E0794E" w:rsidDel="00151366">
          <w:delText xml:space="preserve"> to vertically center the slide</w:delText>
        </w:r>
      </w:del>
      <w:r w:rsidR="00E0794E">
        <w:t xml:space="preserve">, as </w:t>
      </w:r>
      <w:ins w:id="638" w:author="Frances" w:date="2023-03-16T11:26:00Z">
        <w:r w:rsidR="00CE5851">
          <w:t>you</w:t>
        </w:r>
      </w:ins>
      <w:del w:id="639" w:author="Frances" w:date="2023-03-16T11:26:00Z">
        <w:r w:rsidR="00E0794E" w:rsidDel="00CE5851">
          <w:delText>we</w:delText>
        </w:r>
      </w:del>
      <w:r w:rsidR="00E0794E">
        <w:t xml:space="preserve">’ll see in the </w:t>
      </w:r>
      <w:proofErr w:type="spellStart"/>
      <w:r w:rsidR="00E0794E" w:rsidRPr="00CE5851">
        <w:rPr>
          <w:rStyle w:val="Xref"/>
          <w:rPrChange w:id="640" w:author="Frances" w:date="2023-03-16T11:26:00Z">
            <w:rPr/>
          </w:rPrChange>
        </w:rPr>
        <w:t>next</w:t>
      </w:r>
      <w:proofErr w:type="spellEnd"/>
      <w:r w:rsidR="00E0794E" w:rsidRPr="00CE5851">
        <w:rPr>
          <w:rStyle w:val="Xref"/>
          <w:rPrChange w:id="641" w:author="Frances" w:date="2023-03-16T11:26:00Z">
            <w:rPr/>
          </w:rPrChange>
        </w:rPr>
        <w:t xml:space="preserve"> section</w:t>
      </w:r>
      <w:r w:rsidR="00E0794E">
        <w:t>.</w:t>
      </w:r>
      <w:commentRangeEnd w:id="636"/>
      <w:r>
        <w:rPr>
          <w:rStyle w:val="CommentReference"/>
          <w:rFonts w:ascii="Times New Roman" w:hAnsi="Times New Roman" w:cs="Times New Roman"/>
          <w:color w:val="auto"/>
          <w:lang w:val="en-CA"/>
        </w:rPr>
        <w:commentReference w:id="636"/>
      </w:r>
    </w:p>
    <w:p w14:paraId="04610AFA" w14:textId="77777777" w:rsidR="00E0794E" w:rsidRDefault="00E0794E" w:rsidP="000913A5">
      <w:pPr>
        <w:pStyle w:val="HeadB"/>
      </w:pPr>
      <w:bookmarkStart w:id="642" w:name="adding-background-images-to-slides"/>
      <w:bookmarkStart w:id="643" w:name="_Toc129864020"/>
      <w:bookmarkEnd w:id="452"/>
      <w:r>
        <w:t>Adding Background Images to Slides</w:t>
      </w:r>
      <w:bookmarkEnd w:id="643"/>
    </w:p>
    <w:p w14:paraId="19EEBE5D" w14:textId="662A62CE" w:rsidR="00E0794E" w:rsidRDefault="00E0794E" w:rsidP="00C0036E">
      <w:pPr>
        <w:pStyle w:val="Body"/>
      </w:pPr>
      <w:r>
        <w:t xml:space="preserve">The </w:t>
      </w:r>
      <w:del w:id="644" w:author="Frances" w:date="2023-03-16T11:44:00Z">
        <w:r w:rsidDel="00151366">
          <w:delText xml:space="preserve">same </w:delText>
        </w:r>
      </w:del>
      <w:r>
        <w:t>syntax</w:t>
      </w:r>
      <w:del w:id="645" w:author="Frances" w:date="2023-03-16T11:44:00Z">
        <w:r w:rsidDel="00151366">
          <w:delText xml:space="preserve"> that</w:delText>
        </w:r>
      </w:del>
      <w:r>
        <w:t xml:space="preserve"> we just used to center </w:t>
      </w:r>
      <w:ins w:id="646" w:author="Frances" w:date="2023-03-16T11:44:00Z">
        <w:r w:rsidR="00151366">
          <w:t>the</w:t>
        </w:r>
      </w:ins>
      <w:del w:id="647" w:author="Frances" w:date="2023-03-16T11:44:00Z">
        <w:r w:rsidDel="00151366">
          <w:delText>our</w:delText>
        </w:r>
      </w:del>
      <w:r>
        <w:t xml:space="preserve"> entire slide can also enable us to add a background image. </w:t>
      </w:r>
      <w:del w:id="648" w:author="Frances" w:date="2023-03-16T11:42:00Z">
        <w:r w:rsidDel="00AA301C">
          <w:delText>Below I’ve</w:delText>
        </w:r>
      </w:del>
      <w:proofErr w:type="spellStart"/>
      <w:ins w:id="649" w:author="Frances" w:date="2023-03-16T11:42:00Z">
        <w:r w:rsidR="00AA301C">
          <w:t>Lets</w:t>
        </w:r>
      </w:ins>
      <w:proofErr w:type="spellEnd"/>
      <w:r>
        <w:t xml:space="preserve"> create</w:t>
      </w:r>
      <w:del w:id="650" w:author="Frances" w:date="2023-03-16T11:42:00Z">
        <w:r w:rsidDel="00AA301C">
          <w:delText>d</w:delText>
        </w:r>
      </w:del>
      <w:r>
        <w:t xml:space="preserve"> a new slide, </w:t>
      </w:r>
      <w:ins w:id="651" w:author="Frances" w:date="2023-03-16T11:42:00Z">
        <w:r w:rsidR="00AA301C">
          <w:t>use</w:t>
        </w:r>
      </w:ins>
      <w:del w:id="652" w:author="Frances" w:date="2023-03-16T11:42:00Z">
        <w:r w:rsidDel="00AA301C">
          <w:delText>added</w:delText>
        </w:r>
      </w:del>
      <w:r>
        <w:t xml:space="preserve"> the classes </w:t>
      </w:r>
      <w:r w:rsidRPr="00AC0342">
        <w:rPr>
          <w:rStyle w:val="Literal"/>
        </w:rPr>
        <w:t>center</w:t>
      </w:r>
      <w:r>
        <w:t xml:space="preserve"> and </w:t>
      </w:r>
      <w:r w:rsidRPr="00AC0342">
        <w:rPr>
          <w:rStyle w:val="Literal"/>
        </w:rPr>
        <w:t>middle</w:t>
      </w:r>
      <w:r>
        <w:t xml:space="preserve"> to horizontally and vertically align the content, and add</w:t>
      </w:r>
      <w:del w:id="653" w:author="Frances" w:date="2023-03-16T11:44:00Z">
        <w:r w:rsidDel="00151366">
          <w:delText>ed</w:delText>
        </w:r>
      </w:del>
      <w:r>
        <w:t xml:space="preserve"> a background image</w:t>
      </w:r>
      <w:ins w:id="654" w:author="Frances" w:date="2023-03-16T11:44:00Z">
        <w:r w:rsidR="00151366">
          <w:t xml:space="preserve"> by</w:t>
        </w:r>
      </w:ins>
      <w:del w:id="655" w:author="Frances" w:date="2023-03-16T11:44:00Z">
        <w:r w:rsidDel="00151366">
          <w:delText>,</w:delText>
        </w:r>
      </w:del>
      <w:r>
        <w:t xml:space="preserve"> surrounding the path to the image with </w:t>
      </w:r>
      <w:proofErr w:type="spellStart"/>
      <w:proofErr w:type="gramStart"/>
      <w:r w:rsidRPr="00AC0342">
        <w:rPr>
          <w:rStyle w:val="Literal"/>
        </w:rPr>
        <w:t>url</w:t>
      </w:r>
      <w:proofErr w:type="spellEnd"/>
      <w:r w:rsidRPr="00AC0342">
        <w:rPr>
          <w:rStyle w:val="Literal"/>
        </w:rPr>
        <w:t>(</w:t>
      </w:r>
      <w:proofErr w:type="gramEnd"/>
      <w:r w:rsidRPr="00AC0342">
        <w:rPr>
          <w:rStyle w:val="Literal"/>
        </w:rPr>
        <w:t>)</w:t>
      </w:r>
      <w:r>
        <w:t>.</w:t>
      </w:r>
    </w:p>
    <w:p w14:paraId="3E4F6234" w14:textId="77777777" w:rsidR="007E1D3E" w:rsidRDefault="00E0794E" w:rsidP="00444071">
      <w:pPr>
        <w:pStyle w:val="Code"/>
      </w:pPr>
      <w:r w:rsidRPr="00444071">
        <w:rPr>
          <w:rStyle w:val="AnnotationTok"/>
          <w:rFonts w:ascii="Courier" w:hAnsi="Courier"/>
          <w:b w:val="0"/>
          <w:color w:val="000000"/>
          <w:sz w:val="17"/>
          <w:shd w:val="clear" w:color="auto" w:fill="auto"/>
        </w:rPr>
        <w:t>class:</w:t>
      </w:r>
      <w:r w:rsidRPr="00444071">
        <w:rPr>
          <w:sz w:val="17"/>
        </w:rPr>
        <w:t xml:space="preserve"> center, middle</w:t>
      </w:r>
    </w:p>
    <w:p w14:paraId="26BCE878" w14:textId="77777777" w:rsidR="007E1D3E" w:rsidRDefault="00E0794E" w:rsidP="00444071">
      <w:pPr>
        <w:pStyle w:val="Code"/>
      </w:pPr>
      <w:r w:rsidRPr="00444071">
        <w:rPr>
          <w:rStyle w:val="AnnotationTok"/>
          <w:rFonts w:ascii="Courier" w:hAnsi="Courier"/>
          <w:b w:val="0"/>
          <w:color w:val="000000"/>
          <w:sz w:val="17"/>
          <w:shd w:val="clear" w:color="auto" w:fill="auto"/>
        </w:rPr>
        <w:t>background-image:</w:t>
      </w:r>
      <w:r w:rsidRPr="00444071">
        <w:rPr>
          <w:sz w:val="17"/>
        </w:rPr>
        <w:t xml:space="preserve"> </w:t>
      </w:r>
      <w:proofErr w:type="spellStart"/>
      <w:r w:rsidRPr="00444071">
        <w:rPr>
          <w:sz w:val="17"/>
        </w:rPr>
        <w:t>url</w:t>
      </w:r>
      <w:proofErr w:type="spellEnd"/>
      <w:r w:rsidRPr="00444071">
        <w:rPr>
          <w:sz w:val="17"/>
        </w:rPr>
        <w:t>("penguins.jpg")</w:t>
      </w:r>
    </w:p>
    <w:p w14:paraId="029A3C39" w14:textId="77777777" w:rsidR="007E1D3E" w:rsidRDefault="007E1D3E" w:rsidP="00444071">
      <w:pPr>
        <w:pStyle w:val="Code"/>
      </w:pPr>
    </w:p>
    <w:p w14:paraId="7709A955" w14:textId="382F1DE2" w:rsidR="00E0794E" w:rsidRPr="00444071" w:rsidRDefault="00E0794E" w:rsidP="00444071">
      <w:pPr>
        <w:pStyle w:val="Code"/>
      </w:pPr>
      <w:r w:rsidRPr="00444071">
        <w:rPr>
          <w:rStyle w:val="FunctionTok"/>
          <w:rFonts w:ascii="Courier" w:hAnsi="Courier"/>
          <w:i w:val="0"/>
          <w:sz w:val="17"/>
          <w:shd w:val="clear" w:color="auto" w:fill="auto"/>
        </w:rPr>
        <w:t>## Penguins</w:t>
      </w:r>
    </w:p>
    <w:p w14:paraId="48B220E2" w14:textId="02BCFABE" w:rsidR="00E0794E" w:rsidRDefault="00E0794E" w:rsidP="00C0036E">
      <w:pPr>
        <w:pStyle w:val="Body"/>
      </w:pPr>
      <w:r>
        <w:t xml:space="preserve">Doing this </w:t>
      </w:r>
      <w:del w:id="656" w:author="Frances" w:date="2023-03-16T11:44:00Z">
        <w:r w:rsidDel="00151366">
          <w:delText>gives me</w:delText>
        </w:r>
      </w:del>
      <w:ins w:id="657" w:author="Frances" w:date="2023-03-16T11:44:00Z">
        <w:r w:rsidR="00151366">
          <w:t>produces</w:t>
        </w:r>
      </w:ins>
      <w:r>
        <w:t xml:space="preserve"> a slide with a picture of penguins in the background </w:t>
      </w:r>
      <w:ins w:id="658" w:author="Frances" w:date="2023-03-16T11:44:00Z">
        <w:r w:rsidR="00151366">
          <w:t xml:space="preserve">and </w:t>
        </w:r>
      </w:ins>
      <w:del w:id="659" w:author="Frances" w:date="2023-03-16T11:44:00Z">
        <w:r w:rsidDel="00151366">
          <w:delText xml:space="preserve">with </w:delText>
        </w:r>
      </w:del>
      <w:r>
        <w:t xml:space="preserve">the text </w:t>
      </w:r>
      <w:r w:rsidRPr="00151366">
        <w:rPr>
          <w:rStyle w:val="Italic"/>
          <w:rPrChange w:id="660" w:author="Frances" w:date="2023-03-16T11:45:00Z">
            <w:rPr/>
          </w:rPrChange>
        </w:rPr>
        <w:t>Penguins</w:t>
      </w:r>
      <w:r>
        <w:t xml:space="preserve"> in front of it</w:t>
      </w:r>
      <w:ins w:id="661" w:author="Frances" w:date="2023-03-16T11:45:00Z">
        <w:r w:rsidR="00151366">
          <w:t>, as shown in</w:t>
        </w:r>
      </w:ins>
      <w:del w:id="662" w:author="Frances" w:date="2023-03-16T11:45:00Z">
        <w:r w:rsidDel="00151366">
          <w:delText>.</w:delText>
        </w:r>
      </w:del>
      <w:r>
        <w:t xml:space="preserve"> </w:t>
      </w:r>
      <w:r w:rsidR="0029593F">
        <w:t>Figure 8-</w:t>
      </w:r>
      <w:r>
        <w:t>10</w:t>
      </w:r>
      <w:del w:id="663" w:author="Frances" w:date="2023-03-16T11:45:00Z">
        <w:r w:rsidDel="00151366">
          <w:delText xml:space="preserve"> shows the output</w:delText>
        </w:r>
      </w:del>
      <w:r>
        <w:t>.</w:t>
      </w:r>
    </w:p>
    <w:p w14:paraId="74A45371" w14:textId="77777777" w:rsidR="00E0794E" w:rsidRDefault="00E0794E" w:rsidP="00A27357">
      <w:pPr>
        <w:pStyle w:val="GraphicSlug"/>
      </w:pPr>
      <w:r>
        <w:t>[F08010.png]</w:t>
      </w:r>
    </w:p>
    <w:p w14:paraId="5F2211FB" w14:textId="77777777" w:rsidR="00E0794E" w:rsidRDefault="00E0794E" w:rsidP="00E0794E">
      <w:pPr>
        <w:pStyle w:val="CaptionedFigure"/>
      </w:pPr>
      <w:r>
        <w:rPr>
          <w:noProof/>
        </w:rPr>
        <w:drawing>
          <wp:inline distT="0" distB="0" distL="0" distR="0" wp14:anchorId="22A531F8" wp14:editId="367AC7B8">
            <wp:extent cx="5334000" cy="4002620"/>
            <wp:effectExtent l="0" t="0" r="0" b="0"/>
            <wp:docPr id="369" name="Picture" descr="Figure 8.10: A slide that uses a background image"/>
            <wp:cNvGraphicFramePr/>
            <a:graphic xmlns:a="http://schemas.openxmlformats.org/drawingml/2006/main">
              <a:graphicData uri="http://schemas.openxmlformats.org/drawingml/2006/picture">
                <pic:pic xmlns:pic="http://schemas.openxmlformats.org/drawingml/2006/picture">
                  <pic:nvPicPr>
                    <pic:cNvPr id="370" name="Picture" descr="../../assets/xaringan-background-image.png"/>
                    <pic:cNvPicPr>
                      <a:picLocks noChangeAspect="1" noChangeArrowheads="1"/>
                    </pic:cNvPicPr>
                  </pic:nvPicPr>
                  <pic:blipFill>
                    <a:blip r:embed="rId19"/>
                    <a:stretch>
                      <a:fillRect/>
                    </a:stretch>
                  </pic:blipFill>
                  <pic:spPr bwMode="auto">
                    <a:xfrm>
                      <a:off x="0" y="0"/>
                      <a:ext cx="5334000" cy="4002620"/>
                    </a:xfrm>
                    <a:prstGeom prst="rect">
                      <a:avLst/>
                    </a:prstGeom>
                    <a:noFill/>
                    <a:ln w="9525">
                      <a:noFill/>
                      <a:headEnd/>
                      <a:tailEnd/>
                    </a:ln>
                  </pic:spPr>
                </pic:pic>
              </a:graphicData>
            </a:graphic>
          </wp:inline>
        </w:drawing>
      </w:r>
    </w:p>
    <w:p w14:paraId="3918B4CF" w14:textId="5B7A21EB" w:rsidR="00E0794E" w:rsidRDefault="0029593F" w:rsidP="00D26687">
      <w:pPr>
        <w:pStyle w:val="CaptionLine"/>
        <w:rPr>
          <w:ins w:id="664" w:author="Frances" w:date="2023-03-16T11:46:00Z"/>
        </w:rPr>
      </w:pPr>
      <w:r>
        <w:t>Figure 8-</w:t>
      </w:r>
      <w:r w:rsidR="00E0794E">
        <w:t>10: A slide that uses a background image</w:t>
      </w:r>
    </w:p>
    <w:p w14:paraId="77742E47" w14:textId="3F2CDAD3" w:rsidR="007F1C9B" w:rsidRPr="007F1C9B" w:rsidRDefault="007F1C9B" w:rsidP="007F1C9B">
      <w:pPr>
        <w:pStyle w:val="Body"/>
        <w:pPrChange w:id="665" w:author="Frances" w:date="2023-03-16T11:46:00Z">
          <w:pPr>
            <w:pStyle w:val="CaptionLine"/>
          </w:pPr>
        </w:pPrChange>
      </w:pPr>
      <w:ins w:id="666" w:author="Frances" w:date="2023-03-16T11:46:00Z">
        <w:r>
          <w:t xml:space="preserve">Now let’s add custom CSS to improve </w:t>
        </w:r>
      </w:ins>
      <w:ins w:id="667" w:author="Frances" w:date="2023-03-16T12:55:00Z">
        <w:r w:rsidR="005C687D">
          <w:t>this</w:t>
        </w:r>
      </w:ins>
      <w:ins w:id="668" w:author="Frances" w:date="2023-03-16T11:46:00Z">
        <w:r>
          <w:t xml:space="preserve"> new</w:t>
        </w:r>
      </w:ins>
      <w:ins w:id="669" w:author="Frances" w:date="2023-03-16T11:47:00Z">
        <w:r>
          <w:t xml:space="preserve"> slide.</w:t>
        </w:r>
      </w:ins>
    </w:p>
    <w:p w14:paraId="03DD2EE3" w14:textId="3C4EFC0E" w:rsidR="00E0794E" w:rsidRDefault="007F1C9B" w:rsidP="007F1C9B">
      <w:pPr>
        <w:pStyle w:val="HeadA"/>
        <w:pPrChange w:id="670" w:author="Frances" w:date="2023-03-16T11:46:00Z">
          <w:pPr>
            <w:pStyle w:val="HeadB"/>
          </w:pPr>
        </w:pPrChange>
      </w:pPr>
      <w:bookmarkStart w:id="671" w:name="customizing-our-slides-further"/>
      <w:bookmarkStart w:id="672" w:name="_Toc129864021"/>
      <w:bookmarkEnd w:id="642"/>
      <w:ins w:id="673" w:author="Frances" w:date="2023-03-16T11:47:00Z">
        <w:r>
          <w:t>Applying CSS</w:t>
        </w:r>
      </w:ins>
      <w:ins w:id="674" w:author="Frances" w:date="2023-03-16T11:48:00Z">
        <w:r>
          <w:t xml:space="preserve"> to</w:t>
        </w:r>
      </w:ins>
      <w:del w:id="675" w:author="Frances" w:date="2023-03-16T11:48:00Z">
        <w:r w:rsidR="00E0794E" w:rsidDel="007F1C9B">
          <w:delText>Customizing our</w:delText>
        </w:r>
      </w:del>
      <w:r w:rsidR="00E0794E">
        <w:t xml:space="preserve"> Slides</w:t>
      </w:r>
      <w:del w:id="676" w:author="Frances" w:date="2023-03-16T11:48:00Z">
        <w:r w:rsidR="00E0794E" w:rsidDel="007F1C9B">
          <w:delText xml:space="preserve"> Further</w:delText>
        </w:r>
      </w:del>
      <w:bookmarkEnd w:id="672"/>
    </w:p>
    <w:p w14:paraId="575C6B18" w14:textId="397C38CA" w:rsidR="00E0794E" w:rsidRDefault="00E0794E" w:rsidP="00C0036E">
      <w:pPr>
        <w:pStyle w:val="Body"/>
      </w:pPr>
      <w:r>
        <w:t xml:space="preserve">One issue with the slide we just made is that </w:t>
      </w:r>
      <w:del w:id="677" w:author="Frances" w:date="2023-03-16T11:48:00Z">
        <w:r w:rsidDel="007F1C9B">
          <w:delText xml:space="preserve">it’s hard to read </w:delText>
        </w:r>
      </w:del>
      <w:r>
        <w:t xml:space="preserve">the word </w:t>
      </w:r>
      <w:del w:id="678" w:author="Frances" w:date="2023-03-16T11:47:00Z">
        <w:r w:rsidRPr="007F1C9B" w:rsidDel="007F1C9B">
          <w:rPr>
            <w:rStyle w:val="Italic"/>
            <w:rPrChange w:id="679" w:author="Frances" w:date="2023-03-16T11:47:00Z">
              <w:rPr/>
            </w:rPrChange>
          </w:rPr>
          <w:delText>“</w:delText>
        </w:r>
      </w:del>
      <w:r w:rsidRPr="007F1C9B">
        <w:rPr>
          <w:rStyle w:val="Italic"/>
          <w:rPrChange w:id="680" w:author="Frances" w:date="2023-03-16T11:47:00Z">
            <w:rPr/>
          </w:rPrChange>
        </w:rPr>
        <w:t>Penguins</w:t>
      </w:r>
      <w:ins w:id="681" w:author="Frances" w:date="2023-03-16T11:48:00Z">
        <w:r w:rsidR="007F1C9B" w:rsidRPr="007F1C9B">
          <w:rPr>
            <w:rPrChange w:id="682" w:author="Frances" w:date="2023-03-16T11:48:00Z">
              <w:rPr>
                <w:rStyle w:val="Italic"/>
              </w:rPr>
            </w:rPrChange>
          </w:rPr>
          <w:t xml:space="preserve"> is hard to read</w:t>
        </w:r>
      </w:ins>
      <w:r w:rsidRPr="007F1C9B">
        <w:t>.</w:t>
      </w:r>
      <w:del w:id="683" w:author="Frances" w:date="2023-03-16T11:47:00Z">
        <w:r w:rsidRPr="007F1C9B" w:rsidDel="007F1C9B">
          <w:delText>”</w:delText>
        </w:r>
      </w:del>
      <w:r w:rsidRPr="007F1C9B">
        <w:t xml:space="preserve"> It would probably be best if we could make the text bigger and a different color. To </w:t>
      </w:r>
      <w:r>
        <w:t xml:space="preserve">do this, we need to use </w:t>
      </w:r>
      <w:del w:id="684" w:author="Frances" w:date="2023-03-16T11:48:00Z">
        <w:r w:rsidDel="007F1C9B">
          <w:delText xml:space="preserve">some </w:delText>
        </w:r>
      </w:del>
      <w:r w:rsidRPr="007F1C9B">
        <w:rPr>
          <w:rStyle w:val="Italic"/>
          <w:rPrChange w:id="685" w:author="Frances" w:date="2023-03-16T11:47:00Z">
            <w:rPr/>
          </w:rPrChange>
        </w:rPr>
        <w:t>CSS</w:t>
      </w:r>
      <w:r>
        <w:t>, the language used to style HTML documents</w:t>
      </w:r>
      <w:del w:id="686" w:author="Frances" w:date="2023-03-16T11:47:00Z">
        <w:r w:rsidDel="007F1C9B">
          <w:delText xml:space="preserve"> (remember, when we knit </w:delText>
        </w:r>
        <w:r w:rsidDel="007F1C9B">
          <w:lastRenderedPageBreak/>
          <w:delText xml:space="preserve">our </w:delText>
        </w:r>
        <w:r w:rsidRPr="00AC0342" w:rsidDel="007F1C9B">
          <w:rPr>
            <w:rStyle w:val="Literal"/>
          </w:rPr>
          <w:delText>xaringan</w:delText>
        </w:r>
        <w:r w:rsidDel="007F1C9B">
          <w:delText xml:space="preserve"> presentation, we end up with an HTML document)</w:delText>
        </w:r>
      </w:del>
      <w:r>
        <w:t>. If you’re thinking, “I’m reading this book to learn R, not CSS,” don’t worry. You</w:t>
      </w:r>
      <w:ins w:id="687" w:author="Frances" w:date="2023-03-16T11:47:00Z">
        <w:r w:rsidR="007F1C9B">
          <w:t>’ll need only</w:t>
        </w:r>
      </w:ins>
      <w:r>
        <w:t xml:space="preserve"> </w:t>
      </w:r>
      <w:del w:id="688" w:author="Frances" w:date="2023-03-16T11:47:00Z">
        <w:r w:rsidDel="007F1C9B">
          <w:delText xml:space="preserve">just have to know </w:delText>
        </w:r>
      </w:del>
      <w:r>
        <w:t>a bit of CSS to make tweaks to your slides.</w:t>
      </w:r>
    </w:p>
    <w:p w14:paraId="2312EFE0" w14:textId="2EEB53D0" w:rsidR="0045277A" w:rsidRDefault="0045277A" w:rsidP="00C0036E">
      <w:pPr>
        <w:pStyle w:val="Body"/>
        <w:rPr>
          <w:ins w:id="689" w:author="Frances" w:date="2023-03-16T12:00:00Z"/>
        </w:rPr>
      </w:pPr>
      <w:ins w:id="690" w:author="Frances" w:date="2023-03-16T12:02:00Z">
        <w:r>
          <w:t xml:space="preserve">To apply CSS to your slides, you can write your own custom code, </w:t>
        </w:r>
      </w:ins>
      <w:ins w:id="691" w:author="Frances" w:date="2023-03-16T12:55:00Z">
        <w:r w:rsidR="005C687D">
          <w:t>use</w:t>
        </w:r>
      </w:ins>
      <w:ins w:id="692" w:author="Frances" w:date="2023-03-16T12:02:00Z">
        <w:r>
          <w:t xml:space="preserve"> a CSS theme, or combine the two approaches using the </w:t>
        </w:r>
      </w:ins>
      <w:proofErr w:type="spellStart"/>
      <w:ins w:id="693" w:author="Frances" w:date="2023-03-16T12:03:00Z">
        <w:r w:rsidRPr="00AC0342">
          <w:rPr>
            <w:rStyle w:val="Literal"/>
          </w:rPr>
          <w:t>xaringanthemer</w:t>
        </w:r>
        <w:proofErr w:type="spellEnd"/>
        <w:r>
          <w:t xml:space="preserve"> package</w:t>
        </w:r>
        <w:r>
          <w:t>.</w:t>
        </w:r>
      </w:ins>
    </w:p>
    <w:p w14:paraId="2C455422" w14:textId="2429747B" w:rsidR="0045277A" w:rsidRDefault="0045277A" w:rsidP="0045277A">
      <w:pPr>
        <w:pStyle w:val="HeadB"/>
        <w:rPr>
          <w:ins w:id="694" w:author="Frances" w:date="2023-03-16T12:00:00Z"/>
        </w:rPr>
        <w:pPrChange w:id="695" w:author="Frances" w:date="2023-03-16T12:00:00Z">
          <w:pPr>
            <w:pStyle w:val="Body"/>
          </w:pPr>
        </w:pPrChange>
      </w:pPr>
      <w:bookmarkStart w:id="696" w:name="_Toc129864022"/>
      <w:ins w:id="697" w:author="Frances" w:date="2023-03-16T12:00:00Z">
        <w:r>
          <w:t>Custom CSS</w:t>
        </w:r>
        <w:bookmarkEnd w:id="696"/>
      </w:ins>
    </w:p>
    <w:p w14:paraId="5A1D5CAD" w14:textId="25DCCF8C" w:rsidR="007F1C9B" w:rsidRDefault="00E0794E" w:rsidP="00C0036E">
      <w:pPr>
        <w:pStyle w:val="Body"/>
        <w:rPr>
          <w:ins w:id="698" w:author="Frances" w:date="2023-03-16T11:49:00Z"/>
        </w:rPr>
      </w:pPr>
      <w:r>
        <w:t xml:space="preserve">To add custom CSS, </w:t>
      </w:r>
      <w:del w:id="699" w:author="Frances" w:date="2023-03-16T11:49:00Z">
        <w:r w:rsidDel="007F1C9B">
          <w:delText xml:space="preserve">I’m going to </w:delText>
        </w:r>
      </w:del>
      <w:r>
        <w:t>create a</w:t>
      </w:r>
      <w:ins w:id="700" w:author="Frances" w:date="2023-03-16T11:49:00Z">
        <w:r w:rsidR="007F1C9B">
          <w:t xml:space="preserve"> new</w:t>
        </w:r>
      </w:ins>
      <w:r>
        <w:t xml:space="preserve"> code chunk</w:t>
      </w:r>
      <w:ins w:id="701" w:author="Frances" w:date="2023-03-16T11:49:00Z">
        <w:r w:rsidR="007F1C9B">
          <w:t>, placing</w:t>
        </w:r>
      </w:ins>
      <w:del w:id="702" w:author="Frances" w:date="2023-03-16T11:49:00Z">
        <w:r w:rsidDel="007F1C9B">
          <w:delText>. To tell R Markdown that this code chunk contains CSS, not R, I put the text</w:delText>
        </w:r>
      </w:del>
      <w:r>
        <w:t xml:space="preserve"> </w:t>
      </w:r>
      <w:del w:id="703" w:author="Frances" w:date="2023-03-16T11:49:00Z">
        <w:r w:rsidRPr="007F1C9B" w:rsidDel="007F1C9B">
          <w:rPr>
            <w:rStyle w:val="Literal"/>
            <w:rPrChange w:id="704" w:author="Frances" w:date="2023-03-16T11:49:00Z">
              <w:rPr/>
            </w:rPrChange>
          </w:rPr>
          <w:delText>“</w:delText>
        </w:r>
      </w:del>
      <w:proofErr w:type="spellStart"/>
      <w:r w:rsidRPr="007F1C9B">
        <w:rPr>
          <w:rStyle w:val="Literal"/>
          <w:rPrChange w:id="705" w:author="Frances" w:date="2023-03-16T11:49:00Z">
            <w:rPr/>
          </w:rPrChange>
        </w:rPr>
        <w:t>css</w:t>
      </w:r>
      <w:proofErr w:type="spellEnd"/>
      <w:del w:id="706" w:author="Frances" w:date="2023-03-16T11:49:00Z">
        <w:r w:rsidDel="007F1C9B">
          <w:delText>”</w:delText>
        </w:r>
      </w:del>
      <w:r>
        <w:t xml:space="preserve"> </w:t>
      </w:r>
      <w:del w:id="707" w:author="Frances" w:date="2023-03-16T12:03:00Z">
        <w:r w:rsidDel="0045277A">
          <w:delText xml:space="preserve">in </w:delText>
        </w:r>
      </w:del>
      <w:r>
        <w:t>between the curly brackets</w:t>
      </w:r>
      <w:ins w:id="708" w:author="Frances" w:date="2023-03-16T11:49:00Z">
        <w:r w:rsidR="007F1C9B">
          <w:t>:</w:t>
        </w:r>
      </w:ins>
      <w:del w:id="709" w:author="Frances" w:date="2023-03-16T11:49:00Z">
        <w:r w:rsidDel="007F1C9B">
          <w:delText>.</w:delText>
        </w:r>
      </w:del>
      <w:r>
        <w:t xml:space="preserve"> </w:t>
      </w:r>
    </w:p>
    <w:p w14:paraId="403E71D1" w14:textId="26868E5E" w:rsidR="007F1C9B" w:rsidRDefault="007F1C9B" w:rsidP="007F1C9B">
      <w:pPr>
        <w:pStyle w:val="Code"/>
        <w:rPr>
          <w:ins w:id="710" w:author="Frances" w:date="2023-03-16T11:49:00Z"/>
        </w:rPr>
        <w:pPrChange w:id="711" w:author="Frances" w:date="2023-03-16T11:49:00Z">
          <w:pPr>
            <w:pStyle w:val="Body"/>
          </w:pPr>
        </w:pPrChange>
      </w:pPr>
      <w:commentRangeStart w:id="712"/>
      <w:ins w:id="713" w:author="Frances" w:date="2023-03-16T11:50:00Z">
        <w:r>
          <w:t>XXXXX</w:t>
        </w:r>
        <w:commentRangeEnd w:id="712"/>
        <w:r>
          <w:rPr>
            <w:rStyle w:val="CommentReference"/>
            <w:rFonts w:ascii="Times New Roman" w:hAnsi="Times New Roman" w:cs="Times New Roman"/>
            <w:color w:val="auto"/>
            <w:lang w:val="en-CA"/>
          </w:rPr>
          <w:commentReference w:id="712"/>
        </w:r>
      </w:ins>
    </w:p>
    <w:p w14:paraId="0F854D24" w14:textId="4CDA1626" w:rsidR="00E0794E" w:rsidDel="007F1C9B" w:rsidRDefault="00E0794E" w:rsidP="00C0036E">
      <w:pPr>
        <w:pStyle w:val="Body"/>
        <w:rPr>
          <w:del w:id="714" w:author="Frances" w:date="2023-03-16T11:52:00Z"/>
        </w:rPr>
      </w:pPr>
      <w:r>
        <w:t>I</w:t>
      </w:r>
      <w:ins w:id="715" w:author="Frances" w:date="2023-03-16T11:49:00Z">
        <w:r w:rsidR="007F1C9B">
          <w:t xml:space="preserve">n this code chunk, </w:t>
        </w:r>
      </w:ins>
      <w:del w:id="716" w:author="Frances" w:date="2023-03-16T11:50:00Z">
        <w:r w:rsidDel="007F1C9B">
          <w:delText xml:space="preserve"> can then add CSS like this to</w:delText>
        </w:r>
      </w:del>
      <w:ins w:id="717" w:author="Frances" w:date="2023-03-16T11:50:00Z">
        <w:r w:rsidR="007F1C9B">
          <w:t>we</w:t>
        </w:r>
      </w:ins>
      <w:r>
        <w:t xml:space="preserve"> tell R Markdown to make the </w:t>
      </w:r>
      <w:r w:rsidRPr="007F1C9B">
        <w:rPr>
          <w:rStyle w:val="Literal"/>
          <w:rPrChange w:id="718" w:author="Frances" w:date="2023-03-16T11:50:00Z">
            <w:rPr/>
          </w:rPrChange>
        </w:rPr>
        <w:t>h2</w:t>
      </w:r>
      <w:r>
        <w:t xml:space="preserve"> (the second-level header) 150px and white. </w:t>
      </w:r>
      <w:del w:id="719" w:author="Frances" w:date="2023-03-16T11:51:00Z">
        <w:r w:rsidDel="007F1C9B">
          <w:delText>I have to</w:delText>
        </w:r>
      </w:del>
      <w:ins w:id="720" w:author="Frances" w:date="2023-03-16T11:51:00Z">
        <w:r w:rsidR="007F1C9B">
          <w:t>We must also</w:t>
        </w:r>
      </w:ins>
      <w:r>
        <w:t xml:space="preserve"> add </w:t>
      </w:r>
      <w:proofErr w:type="gramStart"/>
      <w:r>
        <w:t xml:space="preserve">the </w:t>
      </w:r>
      <w:r w:rsidRPr="00AC0342">
        <w:rPr>
          <w:rStyle w:val="Literal"/>
        </w:rPr>
        <w:t>.remark</w:t>
      </w:r>
      <w:proofErr w:type="gramEnd"/>
      <w:r w:rsidRPr="00AC0342">
        <w:rPr>
          <w:rStyle w:val="Literal"/>
        </w:rPr>
        <w:t>-slide-content</w:t>
      </w:r>
      <w:r>
        <w:t xml:space="preserve"> before the </w:t>
      </w:r>
      <w:r w:rsidRPr="007F1C9B">
        <w:rPr>
          <w:rStyle w:val="Literal"/>
          <w:rPrChange w:id="721" w:author="Frances" w:date="2023-03-16T11:51:00Z">
            <w:rPr/>
          </w:rPrChange>
        </w:rPr>
        <w:t>h2</w:t>
      </w:r>
      <w:r>
        <w:t xml:space="preserve"> </w:t>
      </w:r>
      <w:del w:id="722" w:author="Frances" w:date="2023-03-16T11:51:00Z">
        <w:r w:rsidDel="007F1C9B">
          <w:delText xml:space="preserve">in order </w:delText>
        </w:r>
      </w:del>
      <w:r>
        <w:t xml:space="preserve">to make sure we target the </w:t>
      </w:r>
      <w:commentRangeStart w:id="723"/>
      <w:r>
        <w:t xml:space="preserve">specific element </w:t>
      </w:r>
      <w:commentRangeEnd w:id="723"/>
      <w:r w:rsidR="007F1C9B">
        <w:rPr>
          <w:rStyle w:val="CommentReference"/>
          <w:rFonts w:ascii="Times New Roman" w:hAnsi="Times New Roman" w:cs="Times New Roman"/>
          <w:color w:val="auto"/>
          <w:lang w:val="en-CA"/>
        </w:rPr>
        <w:commentReference w:id="723"/>
      </w:r>
      <w:r>
        <w:t>in our presentation</w:t>
      </w:r>
      <w:ins w:id="724" w:author="Frances" w:date="2023-03-16T11:51:00Z">
        <w:r w:rsidR="007F1C9B">
          <w:t>.</w:t>
        </w:r>
      </w:ins>
      <w:r>
        <w:t xml:space="preserve"> </w:t>
      </w:r>
      <w:ins w:id="725" w:author="Frances" w:date="2023-03-16T11:51:00Z">
        <w:r w:rsidR="007F1C9B">
          <w:t xml:space="preserve">The term </w:t>
        </w:r>
      </w:ins>
      <w:del w:id="726" w:author="Frances" w:date="2023-03-16T11:51:00Z">
        <w:r w:rsidRPr="007F1C9B" w:rsidDel="007F1C9B">
          <w:rPr>
            <w:rStyle w:val="Italic"/>
            <w:rPrChange w:id="727" w:author="Frances" w:date="2023-03-16T11:51:00Z">
              <w:rPr/>
            </w:rPrChange>
          </w:rPr>
          <w:delText>(</w:delText>
        </w:r>
      </w:del>
      <w:r w:rsidRPr="007F1C9B">
        <w:rPr>
          <w:rStyle w:val="Italic"/>
          <w:rPrChange w:id="728" w:author="Frances" w:date="2023-03-16T11:51:00Z">
            <w:rPr/>
          </w:rPrChange>
        </w:rPr>
        <w:t>remark</w:t>
      </w:r>
      <w:r>
        <w:t xml:space="preserve"> comes from </w:t>
      </w:r>
      <w:r w:rsidRPr="007F1C9B">
        <w:rPr>
          <w:rStyle w:val="Italic"/>
          <w:rPrChange w:id="729" w:author="Frances" w:date="2023-03-16T11:51:00Z">
            <w:rPr/>
          </w:rPrChange>
        </w:rPr>
        <w:t>remark.js</w:t>
      </w:r>
      <w:r>
        <w:t xml:space="preserve">, a JavaScript library </w:t>
      </w:r>
      <w:ins w:id="730" w:author="Frances" w:date="2023-03-16T11:51:00Z">
        <w:r w:rsidR="007F1C9B">
          <w:t>for</w:t>
        </w:r>
      </w:ins>
      <w:del w:id="731" w:author="Frances" w:date="2023-03-16T11:51:00Z">
        <w:r w:rsidDel="007F1C9B">
          <w:delText>to</w:delText>
        </w:r>
      </w:del>
      <w:r>
        <w:t xml:space="preserve"> mak</w:t>
      </w:r>
      <w:ins w:id="732" w:author="Frances" w:date="2023-03-16T11:51:00Z">
        <w:r w:rsidR="007F1C9B">
          <w:t>ing</w:t>
        </w:r>
      </w:ins>
      <w:del w:id="733" w:author="Frances" w:date="2023-03-16T11:51:00Z">
        <w:r w:rsidDel="007F1C9B">
          <w:delText>e</w:delText>
        </w:r>
      </w:del>
      <w:r>
        <w:t xml:space="preserve"> presentations that </w:t>
      </w:r>
      <w:proofErr w:type="spellStart"/>
      <w:r w:rsidRPr="00AC0342">
        <w:rPr>
          <w:rStyle w:val="Literal"/>
        </w:rPr>
        <w:t>xaringan</w:t>
      </w:r>
      <w:proofErr w:type="spellEnd"/>
      <w:r>
        <w:t xml:space="preserve"> uses under the hood</w:t>
      </w:r>
      <w:del w:id="734" w:author="Frances" w:date="2023-03-16T11:51:00Z">
        <w:r w:rsidDel="007F1C9B">
          <w:delText>)</w:delText>
        </w:r>
      </w:del>
      <w:r>
        <w:t>.</w:t>
      </w:r>
      <w:ins w:id="735" w:author="Frances" w:date="2023-03-16T11:52:00Z">
        <w:r w:rsidR="007F1C9B">
          <w:t xml:space="preserve"> </w:t>
        </w:r>
      </w:ins>
    </w:p>
    <w:p w14:paraId="07ED1441" w14:textId="23CC38C2" w:rsidR="00E0794E" w:rsidRDefault="00E0794E" w:rsidP="007F1C9B">
      <w:pPr>
        <w:pStyle w:val="Body"/>
      </w:pPr>
      <w:del w:id="736" w:author="Frances" w:date="2023-03-16T11:52:00Z">
        <w:r w:rsidDel="007F1C9B">
          <w:delText>We</w:delText>
        </w:r>
      </w:del>
      <w:ins w:id="737" w:author="Frances" w:date="2023-03-16T11:52:00Z">
        <w:r w:rsidR="007F1C9B">
          <w:t>You</w:t>
        </w:r>
      </w:ins>
      <w:r>
        <w:t xml:space="preserve"> can see </w:t>
      </w:r>
      <w:ins w:id="738" w:author="Frances" w:date="2023-03-16T11:52:00Z">
        <w:r w:rsidR="007F1C9B">
          <w:t>the new</w:t>
        </w:r>
      </w:ins>
      <w:del w:id="739" w:author="Frances" w:date="2023-03-16T11:52:00Z">
        <w:r w:rsidDel="007F1C9B">
          <w:delText>our</w:delText>
        </w:r>
      </w:del>
      <w:r>
        <w:t xml:space="preserve"> slide in </w:t>
      </w:r>
      <w:r w:rsidR="0029593F">
        <w:t>Figure 8-</w:t>
      </w:r>
      <w:r>
        <w:t>11.</w:t>
      </w:r>
    </w:p>
    <w:p w14:paraId="2D2EC19B" w14:textId="77777777" w:rsidR="00E0794E" w:rsidRDefault="00E0794E" w:rsidP="00A27357">
      <w:pPr>
        <w:pStyle w:val="GraphicSlug"/>
      </w:pPr>
      <w:r>
        <w:t>[F08011.png]</w:t>
      </w:r>
    </w:p>
    <w:p w14:paraId="75C60F6D" w14:textId="77777777" w:rsidR="00E0794E" w:rsidRDefault="00E0794E" w:rsidP="00E0794E">
      <w:pPr>
        <w:pStyle w:val="CaptionedFigure"/>
      </w:pPr>
      <w:r>
        <w:rPr>
          <w:noProof/>
        </w:rPr>
        <w:drawing>
          <wp:inline distT="0" distB="0" distL="0" distR="0" wp14:anchorId="1F4CA268" wp14:editId="59FF2AF9">
            <wp:extent cx="5334000" cy="3990089"/>
            <wp:effectExtent l="0" t="0" r="0" b="0"/>
            <wp:docPr id="373" name="Picture" descr="Figure 8.11: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374" name="Picture" descr="../../assets/penguins-report.png"/>
                    <pic:cNvPicPr>
                      <a:picLocks noChangeAspect="1" noChangeArrowheads="1"/>
                    </pic:cNvPicPr>
                  </pic:nvPicPr>
                  <pic:blipFill>
                    <a:blip r:embed="rId20"/>
                    <a:stretch>
                      <a:fillRect/>
                    </a:stretch>
                  </pic:blipFill>
                  <pic:spPr bwMode="auto">
                    <a:xfrm>
                      <a:off x="0" y="0"/>
                      <a:ext cx="5334000" cy="3990089"/>
                    </a:xfrm>
                    <a:prstGeom prst="rect">
                      <a:avLst/>
                    </a:prstGeom>
                    <a:noFill/>
                    <a:ln w="9525">
                      <a:noFill/>
                      <a:headEnd/>
                      <a:tailEnd/>
                    </a:ln>
                  </pic:spPr>
                </pic:pic>
              </a:graphicData>
            </a:graphic>
          </wp:inline>
        </w:drawing>
      </w:r>
    </w:p>
    <w:p w14:paraId="4A4ACAAC" w14:textId="71A62C94" w:rsidR="00E0794E" w:rsidRDefault="0029593F" w:rsidP="00D26687">
      <w:pPr>
        <w:pStyle w:val="CaptionLine"/>
      </w:pPr>
      <w:del w:id="740" w:author="Frances" w:date="2023-03-16T11:52:00Z">
        <w:r w:rsidDel="007F1C9B">
          <w:delText>Figure 8-</w:delText>
        </w:r>
        <w:r w:rsidR="00E0794E" w:rsidDel="007F1C9B">
          <w:delText xml:space="preserve">11: </w:delText>
        </w:r>
      </w:del>
      <w:r w:rsidR="00E0794E">
        <w:t xml:space="preserve">The title </w:t>
      </w:r>
      <w:proofErr w:type="gramStart"/>
      <w:r w:rsidR="00E0794E">
        <w:t>slide</w:t>
      </w:r>
      <w:proofErr w:type="gramEnd"/>
      <w:r w:rsidR="00E0794E">
        <w:t xml:space="preserve"> with changes to the </w:t>
      </w:r>
      <w:ins w:id="741" w:author="Frances" w:date="2023-03-16T11:52:00Z">
        <w:r w:rsidR="007F1C9B">
          <w:t>text</w:t>
        </w:r>
      </w:ins>
      <w:del w:id="742" w:author="Frances" w:date="2023-03-16T11:52:00Z">
        <w:r w:rsidR="00E0794E" w:rsidDel="007F1C9B">
          <w:delText>font</w:delText>
        </w:r>
      </w:del>
      <w:r w:rsidR="00E0794E">
        <w:t xml:space="preserve"> to make </w:t>
      </w:r>
      <w:del w:id="743" w:author="Frances" w:date="2023-03-16T11:52:00Z">
        <w:r w:rsidR="00E0794E" w:rsidDel="007F1C9B">
          <w:delText>the text</w:delText>
        </w:r>
      </w:del>
      <w:ins w:id="744" w:author="Frances" w:date="2023-03-16T11:52:00Z">
        <w:r w:rsidR="007F1C9B">
          <w:t>it</w:t>
        </w:r>
      </w:ins>
      <w:r w:rsidR="00E0794E">
        <w:t xml:space="preserve"> more visible</w:t>
      </w:r>
    </w:p>
    <w:p w14:paraId="5F58F852" w14:textId="77777777" w:rsidR="007F1C9B" w:rsidRDefault="00E0794E" w:rsidP="00C0036E">
      <w:pPr>
        <w:pStyle w:val="Body"/>
        <w:rPr>
          <w:ins w:id="745" w:author="Frances" w:date="2023-03-16T11:53:00Z"/>
        </w:rPr>
      </w:pPr>
      <w:r>
        <w:t xml:space="preserve">If </w:t>
      </w:r>
      <w:ins w:id="746" w:author="Frances" w:date="2023-03-16T11:53:00Z">
        <w:r w:rsidR="007F1C9B">
          <w:t>you</w:t>
        </w:r>
      </w:ins>
      <w:del w:id="747" w:author="Frances" w:date="2023-03-16T11:53:00Z">
        <w:r w:rsidDel="007F1C9B">
          <w:delText>I</w:delText>
        </w:r>
      </w:del>
      <w:r>
        <w:t xml:space="preserve"> wanted to change the font</w:t>
      </w:r>
      <w:ins w:id="748" w:author="Frances" w:date="2023-03-16T11:53:00Z">
        <w:r w:rsidR="007F1C9B">
          <w:t xml:space="preserve"> in addition to the text’s size and color</w:t>
        </w:r>
      </w:ins>
      <w:r>
        <w:t xml:space="preserve">, </w:t>
      </w:r>
      <w:ins w:id="749" w:author="Frances" w:date="2023-03-16T11:53:00Z">
        <w:r w:rsidR="007F1C9B">
          <w:t>you</w:t>
        </w:r>
      </w:ins>
      <w:del w:id="750" w:author="Frances" w:date="2023-03-16T11:53:00Z">
        <w:r w:rsidDel="007F1C9B">
          <w:delText>I</w:delText>
        </w:r>
      </w:del>
      <w:r>
        <w:t xml:space="preserve"> could do so with </w:t>
      </w:r>
      <w:del w:id="751" w:author="Frances" w:date="2023-03-16T11:53:00Z">
        <w:r w:rsidDel="007F1C9B">
          <w:delText xml:space="preserve">some </w:delText>
        </w:r>
      </w:del>
      <w:r>
        <w:t>additional CSS</w:t>
      </w:r>
      <w:ins w:id="752" w:author="Frances" w:date="2023-03-16T11:53:00Z">
        <w:r w:rsidR="007F1C9B">
          <w:t>:</w:t>
        </w:r>
      </w:ins>
      <w:del w:id="753" w:author="Frances" w:date="2023-03-16T11:53:00Z">
        <w:r w:rsidDel="007F1C9B">
          <w:delText>.</w:delText>
        </w:r>
      </w:del>
      <w:r>
        <w:t xml:space="preserve"> </w:t>
      </w:r>
    </w:p>
    <w:p w14:paraId="2B28A803" w14:textId="357BF77D" w:rsidR="007F1C9B" w:rsidRDefault="007F1C9B" w:rsidP="007F1C9B">
      <w:pPr>
        <w:pStyle w:val="Code"/>
        <w:rPr>
          <w:ins w:id="754" w:author="Frances" w:date="2023-03-16T11:53:00Z"/>
        </w:rPr>
        <w:pPrChange w:id="755" w:author="Frances" w:date="2023-03-16T11:53:00Z">
          <w:pPr>
            <w:pStyle w:val="Body"/>
          </w:pPr>
        </w:pPrChange>
      </w:pPr>
      <w:commentRangeStart w:id="756"/>
      <w:ins w:id="757" w:author="Frances" w:date="2023-03-16T11:53:00Z">
        <w:r>
          <w:t>XXXXXXXXX</w:t>
        </w:r>
        <w:commentRangeEnd w:id="756"/>
        <w:r>
          <w:rPr>
            <w:rStyle w:val="CommentReference"/>
            <w:rFonts w:ascii="Times New Roman" w:hAnsi="Times New Roman" w:cs="Times New Roman"/>
            <w:color w:val="auto"/>
            <w:lang w:val="en-CA"/>
          </w:rPr>
          <w:commentReference w:id="756"/>
        </w:r>
      </w:ins>
    </w:p>
    <w:p w14:paraId="324E0EEA" w14:textId="7907012B" w:rsidR="00E0794E" w:rsidDel="00B077BD" w:rsidRDefault="00E0794E" w:rsidP="00C0036E">
      <w:pPr>
        <w:pStyle w:val="Body"/>
        <w:rPr>
          <w:del w:id="758" w:author="Frances" w:date="2023-03-16T11:54:00Z"/>
        </w:rPr>
      </w:pPr>
      <w:r>
        <w:lastRenderedPageBreak/>
        <w:t xml:space="preserve">The first line </w:t>
      </w:r>
      <w:del w:id="759" w:author="Frances" w:date="2023-03-16T11:54:00Z">
        <w:r w:rsidDel="007F1C9B">
          <w:delText xml:space="preserve">of this code will </w:delText>
        </w:r>
      </w:del>
      <w:r>
        <w:t>make</w:t>
      </w:r>
      <w:ins w:id="760" w:author="Frances" w:date="2023-03-16T11:54:00Z">
        <w:r w:rsidR="007F1C9B">
          <w:t>s</w:t>
        </w:r>
      </w:ins>
      <w:r>
        <w:t xml:space="preserve"> a font called Inter available to </w:t>
      </w:r>
      <w:del w:id="761" w:author="Frances" w:date="2023-03-16T11:53:00Z">
        <w:r w:rsidDel="007F1C9B">
          <w:delText xml:space="preserve">use in </w:delText>
        </w:r>
      </w:del>
      <w:r>
        <w:t>our slides</w:t>
      </w:r>
      <w:ins w:id="762" w:author="Frances" w:date="2023-03-16T11:54:00Z">
        <w:r w:rsidR="007F1C9B">
          <w:t>.</w:t>
        </w:r>
      </w:ins>
      <w:r>
        <w:t xml:space="preserve"> </w:t>
      </w:r>
      <w:del w:id="763" w:author="Frances" w:date="2023-03-16T11:54:00Z">
        <w:r w:rsidDel="007F1C9B">
          <w:delText>(</w:delText>
        </w:r>
      </w:del>
      <w:ins w:id="764" w:author="Frances" w:date="2023-03-16T11:54:00Z">
        <w:r w:rsidR="007F1C9B">
          <w:t>W</w:t>
        </w:r>
      </w:ins>
      <w:del w:id="765" w:author="Frances" w:date="2023-03-16T11:54:00Z">
        <w:r w:rsidDel="007F1C9B">
          <w:delText>w</w:delText>
        </w:r>
      </w:del>
      <w:r>
        <w:t xml:space="preserve">e </w:t>
      </w:r>
      <w:proofErr w:type="gramStart"/>
      <w:r>
        <w:t>do</w:t>
      </w:r>
      <w:proofErr w:type="gramEnd"/>
      <w:r>
        <w:t xml:space="preserve"> this because </w:t>
      </w:r>
      <w:ins w:id="766" w:author="Frances" w:date="2023-03-16T11:57:00Z">
        <w:r w:rsidR="005164E1">
          <w:t xml:space="preserve">some people might </w:t>
        </w:r>
      </w:ins>
      <w:r>
        <w:t xml:space="preserve">not </w:t>
      </w:r>
      <w:del w:id="767" w:author="Frances" w:date="2023-03-16T11:57:00Z">
        <w:r w:rsidDel="005164E1">
          <w:delText>everyone has</w:delText>
        </w:r>
      </w:del>
      <w:ins w:id="768" w:author="Frances" w:date="2023-03-16T11:57:00Z">
        <w:r w:rsidR="005164E1">
          <w:t>have</w:t>
        </w:r>
      </w:ins>
      <w:r>
        <w:t xml:space="preserve"> this font</w:t>
      </w:r>
      <w:del w:id="769" w:author="Frances" w:date="2023-03-16T11:57:00Z">
        <w:r w:rsidDel="005164E1">
          <w:delText xml:space="preserve"> installed</w:delText>
        </w:r>
      </w:del>
      <w:r>
        <w:t xml:space="preserve"> on their computers</w:t>
      </w:r>
      <w:del w:id="770" w:author="Frances" w:date="2023-03-16T11:54:00Z">
        <w:r w:rsidDel="007F1C9B">
          <w:delText>)</w:delText>
        </w:r>
      </w:del>
      <w:r>
        <w:t xml:space="preserve">. The </w:t>
      </w:r>
      <w:ins w:id="771" w:author="Frances" w:date="2023-03-16T11:54:00Z">
        <w:r w:rsidR="007F1C9B">
          <w:t xml:space="preserve">next </w:t>
        </w:r>
      </w:ins>
      <w:r>
        <w:t>two lines</w:t>
      </w:r>
      <w:del w:id="772" w:author="Frances" w:date="2023-03-16T11:54:00Z">
        <w:r w:rsidDel="007F1C9B">
          <w:delText xml:space="preserve"> I added will</w:delText>
        </w:r>
      </w:del>
      <w:r>
        <w:t xml:space="preserve"> </w:t>
      </w:r>
      <w:del w:id="773" w:author="Frances" w:date="2023-03-16T11:54:00Z">
        <w:r w:rsidDel="00B077BD">
          <w:delText xml:space="preserve">make </w:delText>
        </w:r>
      </w:del>
      <w:ins w:id="774" w:author="Frances" w:date="2023-03-16T11:54:00Z">
        <w:r w:rsidR="00B077BD">
          <w:t>apply</w:t>
        </w:r>
        <w:r w:rsidR="00B077BD">
          <w:t xml:space="preserve"> </w:t>
        </w:r>
        <w:r w:rsidR="00B077BD">
          <w:t xml:space="preserve">Inter to </w:t>
        </w:r>
      </w:ins>
      <w:r>
        <w:t xml:space="preserve">the </w:t>
      </w:r>
      <w:r w:rsidRPr="00B077BD">
        <w:rPr>
          <w:rStyle w:val="Literal"/>
          <w:rPrChange w:id="775" w:author="Frances" w:date="2023-03-16T11:54:00Z">
            <w:rPr/>
          </w:rPrChange>
        </w:rPr>
        <w:t>h2</w:t>
      </w:r>
      <w:r>
        <w:t xml:space="preserve"> </w:t>
      </w:r>
      <w:del w:id="776" w:author="Frances" w:date="2023-03-16T11:54:00Z">
        <w:r w:rsidDel="00B077BD">
          <w:delText xml:space="preserve">use the Inter font </w:delText>
        </w:r>
      </w:del>
      <w:r>
        <w:t>and make it bold.</w:t>
      </w:r>
      <w:ins w:id="777" w:author="Frances" w:date="2023-03-16T11:54:00Z">
        <w:r w:rsidR="00B077BD">
          <w:t xml:space="preserve"> </w:t>
        </w:r>
      </w:ins>
    </w:p>
    <w:p w14:paraId="779EE618" w14:textId="666CE353" w:rsidR="00E0794E" w:rsidRDefault="00E0794E" w:rsidP="00B077BD">
      <w:pPr>
        <w:pStyle w:val="Body"/>
      </w:pPr>
      <w:del w:id="778" w:author="Frances" w:date="2023-03-16T11:55:00Z">
        <w:r w:rsidDel="00B077BD">
          <w:delText>The</w:delText>
        </w:r>
      </w:del>
      <w:ins w:id="779" w:author="Frances" w:date="2023-03-16T11:55:00Z">
        <w:r w:rsidR="00B077BD">
          <w:t>You can see the</w:t>
        </w:r>
      </w:ins>
      <w:r>
        <w:t xml:space="preserve"> slide with bold Inter font </w:t>
      </w:r>
      <w:del w:id="780" w:author="Frances" w:date="2023-03-16T11:55:00Z">
        <w:r w:rsidDel="00B077BD">
          <w:delText xml:space="preserve">is visible </w:delText>
        </w:r>
      </w:del>
      <w:r>
        <w:t xml:space="preserve">in </w:t>
      </w:r>
      <w:r w:rsidR="0029593F">
        <w:t>Figure 8-</w:t>
      </w:r>
      <w:r>
        <w:t>12.</w:t>
      </w:r>
    </w:p>
    <w:p w14:paraId="25EE24AD" w14:textId="77777777" w:rsidR="00E0794E" w:rsidRDefault="00E0794E" w:rsidP="00A27357">
      <w:pPr>
        <w:pStyle w:val="GraphicSlug"/>
      </w:pPr>
      <w:r>
        <w:t>[F08012.png]</w:t>
      </w:r>
    </w:p>
    <w:p w14:paraId="3C01C15D" w14:textId="77777777" w:rsidR="00E0794E" w:rsidRDefault="00E0794E" w:rsidP="00E0794E">
      <w:pPr>
        <w:pStyle w:val="CaptionedFigure"/>
      </w:pPr>
      <w:r>
        <w:rPr>
          <w:noProof/>
        </w:rPr>
        <w:drawing>
          <wp:inline distT="0" distB="0" distL="0" distR="0" wp14:anchorId="2D207F54" wp14:editId="52C1906E">
            <wp:extent cx="5334000" cy="4015653"/>
            <wp:effectExtent l="0" t="0" r="0" b="0"/>
            <wp:docPr id="376" name="Picture" descr="Figure 8.12: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377" name="Picture" descr="../../assets/penguins-report-inter.png"/>
                    <pic:cNvPicPr>
                      <a:picLocks noChangeAspect="1" noChangeArrowheads="1"/>
                    </pic:cNvPicPr>
                  </pic:nvPicPr>
                  <pic:blipFill>
                    <a:blip r:embed="rId21"/>
                    <a:stretch>
                      <a:fillRect/>
                    </a:stretch>
                  </pic:blipFill>
                  <pic:spPr bwMode="auto">
                    <a:xfrm>
                      <a:off x="0" y="0"/>
                      <a:ext cx="5334000" cy="4015653"/>
                    </a:xfrm>
                    <a:prstGeom prst="rect">
                      <a:avLst/>
                    </a:prstGeom>
                    <a:noFill/>
                    <a:ln w="9525">
                      <a:noFill/>
                      <a:headEnd/>
                      <a:tailEnd/>
                    </a:ln>
                  </pic:spPr>
                </pic:pic>
              </a:graphicData>
            </a:graphic>
          </wp:inline>
        </w:drawing>
      </w:r>
    </w:p>
    <w:p w14:paraId="2A63CF53" w14:textId="0A0849F4" w:rsidR="00E0794E" w:rsidRDefault="0029593F" w:rsidP="00D26687">
      <w:pPr>
        <w:pStyle w:val="CaptionLine"/>
      </w:pPr>
      <w:del w:id="781" w:author="Frances" w:date="2023-03-16T11:55:00Z">
        <w:r w:rsidDel="00B077BD">
          <w:delText>Figure 8-</w:delText>
        </w:r>
        <w:r w:rsidR="00E0794E" w:rsidDel="00B077BD">
          <w:delText xml:space="preserve">12: </w:delText>
        </w:r>
      </w:del>
      <w:r w:rsidR="00E0794E">
        <w:t xml:space="preserve">The title </w:t>
      </w:r>
      <w:proofErr w:type="gramStart"/>
      <w:r w:rsidR="00E0794E">
        <w:t>slide</w:t>
      </w:r>
      <w:proofErr w:type="gramEnd"/>
      <w:r w:rsidR="00E0794E">
        <w:t xml:space="preserve"> with changes to the font to make the text more visible</w:t>
      </w:r>
    </w:p>
    <w:p w14:paraId="52156204" w14:textId="3234C649" w:rsidR="00E0794E" w:rsidRDefault="00E0794E" w:rsidP="00C0036E">
      <w:pPr>
        <w:pStyle w:val="Body"/>
        <w:rPr>
          <w:ins w:id="782" w:author="Frances" w:date="2023-03-16T12:05:00Z"/>
        </w:rPr>
      </w:pPr>
      <w:r>
        <w:t xml:space="preserve">Because </w:t>
      </w:r>
      <w:proofErr w:type="spellStart"/>
      <w:r w:rsidRPr="00AC0342">
        <w:rPr>
          <w:rStyle w:val="Literal"/>
        </w:rPr>
        <w:t>xaringan</w:t>
      </w:r>
      <w:proofErr w:type="spellEnd"/>
      <w:r>
        <w:t xml:space="preserve"> slides are built as HTML documents, the sky is the limit in terms of customizing them with CSS. </w:t>
      </w:r>
      <w:commentRangeStart w:id="783"/>
      <w:ins w:id="784" w:author="Frances" w:date="2023-03-16T12:04:00Z">
        <w:r w:rsidR="00EB6362">
          <w:t>Table 8-1 includes other CSS you could use</w:t>
        </w:r>
        <w:r w:rsidR="0045277A">
          <w:t xml:space="preserve"> </w:t>
        </w:r>
      </w:ins>
      <w:ins w:id="785" w:author="Frances" w:date="2023-03-16T12:05:00Z">
        <w:r w:rsidR="00EB6362">
          <w:t>to apply custom styles.</w:t>
        </w:r>
      </w:ins>
      <w:moveFromRangeStart w:id="786" w:author="Frances" w:date="2023-03-16T12:04:00Z" w:name="move129860668"/>
      <w:moveFrom w:id="787" w:author="Frances" w:date="2023-03-16T12:04:00Z">
        <w:r w:rsidDel="0045277A">
          <w:t>Of course, you have to know the ins and outs of CSS, and if you’re reading this book, this probably isn’t a skill you possess. Fortunately, there are two ways you can customize your slides without knowing CSS.</w:t>
        </w:r>
      </w:moveFrom>
      <w:moveFromRangeEnd w:id="786"/>
    </w:p>
    <w:p w14:paraId="2DA7BA15" w14:textId="47711DAE" w:rsidR="00EB6362" w:rsidRDefault="00EB6362" w:rsidP="00EB6362">
      <w:pPr>
        <w:pStyle w:val="TableTitle"/>
        <w:rPr>
          <w:ins w:id="788" w:author="Frances" w:date="2023-03-16T12:05:00Z"/>
        </w:rPr>
        <w:pPrChange w:id="789" w:author="Frances" w:date="2023-03-16T12:06:00Z">
          <w:pPr>
            <w:pStyle w:val="Body"/>
          </w:pPr>
        </w:pPrChange>
      </w:pPr>
      <w:ins w:id="790" w:author="Frances" w:date="2023-03-16T12:06:00Z">
        <w:r>
          <w:t>Custom CSS Tweaks</w:t>
        </w:r>
      </w:ins>
    </w:p>
    <w:tbl>
      <w:tblPr>
        <w:tblStyle w:val="TableGrid"/>
        <w:tblW w:w="0" w:type="auto"/>
        <w:tblInd w:w="1440" w:type="dxa"/>
        <w:tblLook w:val="04A0" w:firstRow="1" w:lastRow="0" w:firstColumn="1" w:lastColumn="0" w:noHBand="0" w:noVBand="1"/>
      </w:tblPr>
      <w:tblGrid>
        <w:gridCol w:w="3971"/>
        <w:gridCol w:w="3939"/>
      </w:tblGrid>
      <w:tr w:rsidR="00EB6362" w14:paraId="796B602E" w14:textId="77777777" w:rsidTr="00EB6362">
        <w:trPr>
          <w:ins w:id="791" w:author="Frances" w:date="2023-03-16T12:05:00Z"/>
        </w:trPr>
        <w:tc>
          <w:tcPr>
            <w:tcW w:w="4675" w:type="dxa"/>
          </w:tcPr>
          <w:p w14:paraId="78AB133E" w14:textId="7C066CD9" w:rsidR="00EB6362" w:rsidRDefault="00EB6362" w:rsidP="00EB6362">
            <w:pPr>
              <w:pStyle w:val="TableHeader"/>
              <w:rPr>
                <w:ins w:id="792" w:author="Frances" w:date="2023-03-16T12:05:00Z"/>
              </w:rPr>
              <w:pPrChange w:id="793" w:author="Frances" w:date="2023-03-16T12:05:00Z">
                <w:pPr>
                  <w:pStyle w:val="Body"/>
                  <w:ind w:left="0" w:firstLine="0"/>
                </w:pPr>
              </w:pPrChange>
            </w:pPr>
            <w:ins w:id="794" w:author="Frances" w:date="2023-03-16T12:05:00Z">
              <w:r>
                <w:t>Tweak</w:t>
              </w:r>
            </w:ins>
          </w:p>
        </w:tc>
        <w:tc>
          <w:tcPr>
            <w:tcW w:w="4675" w:type="dxa"/>
          </w:tcPr>
          <w:p w14:paraId="560E309A" w14:textId="1ABC3033" w:rsidR="00EB6362" w:rsidRDefault="00EB6362" w:rsidP="00EB6362">
            <w:pPr>
              <w:pStyle w:val="TableHeader"/>
              <w:rPr>
                <w:ins w:id="795" w:author="Frances" w:date="2023-03-16T12:05:00Z"/>
              </w:rPr>
              <w:pPrChange w:id="796" w:author="Frances" w:date="2023-03-16T12:05:00Z">
                <w:pPr>
                  <w:pStyle w:val="Body"/>
                  <w:ind w:left="0" w:firstLine="0"/>
                </w:pPr>
              </w:pPrChange>
            </w:pPr>
            <w:ins w:id="797" w:author="Frances" w:date="2023-03-16T12:05:00Z">
              <w:r>
                <w:t xml:space="preserve">CSS </w:t>
              </w:r>
            </w:ins>
          </w:p>
        </w:tc>
      </w:tr>
      <w:tr w:rsidR="00EB6362" w14:paraId="38C5DEC2" w14:textId="77777777" w:rsidTr="00EB6362">
        <w:trPr>
          <w:ins w:id="798" w:author="Frances" w:date="2023-03-16T12:05:00Z"/>
        </w:trPr>
        <w:tc>
          <w:tcPr>
            <w:tcW w:w="4675" w:type="dxa"/>
          </w:tcPr>
          <w:p w14:paraId="2755B58E" w14:textId="77777777" w:rsidR="00EB6362" w:rsidRDefault="00EB6362" w:rsidP="00EB6362">
            <w:pPr>
              <w:pStyle w:val="TableBody"/>
              <w:rPr>
                <w:ins w:id="799" w:author="Frances" w:date="2023-03-16T12:05:00Z"/>
              </w:rPr>
              <w:pPrChange w:id="800" w:author="Frances" w:date="2023-03-16T12:06:00Z">
                <w:pPr>
                  <w:pStyle w:val="Body"/>
                  <w:ind w:left="0" w:firstLine="0"/>
                </w:pPr>
              </w:pPrChange>
            </w:pPr>
          </w:p>
        </w:tc>
        <w:tc>
          <w:tcPr>
            <w:tcW w:w="4675" w:type="dxa"/>
          </w:tcPr>
          <w:p w14:paraId="1E22D158" w14:textId="77777777" w:rsidR="00EB6362" w:rsidRDefault="00EB6362" w:rsidP="00EB6362">
            <w:pPr>
              <w:pStyle w:val="TableBody"/>
              <w:rPr>
                <w:ins w:id="801" w:author="Frances" w:date="2023-03-16T12:05:00Z"/>
              </w:rPr>
              <w:pPrChange w:id="802" w:author="Frances" w:date="2023-03-16T12:06:00Z">
                <w:pPr>
                  <w:pStyle w:val="Body"/>
                  <w:ind w:left="0" w:firstLine="0"/>
                </w:pPr>
              </w:pPrChange>
            </w:pPr>
          </w:p>
        </w:tc>
      </w:tr>
      <w:tr w:rsidR="00EB6362" w14:paraId="18C9348F" w14:textId="77777777" w:rsidTr="00EB6362">
        <w:trPr>
          <w:ins w:id="803" w:author="Frances" w:date="2023-03-16T12:05:00Z"/>
        </w:trPr>
        <w:tc>
          <w:tcPr>
            <w:tcW w:w="4675" w:type="dxa"/>
          </w:tcPr>
          <w:p w14:paraId="19FF7E63" w14:textId="77777777" w:rsidR="00EB6362" w:rsidRDefault="00EB6362" w:rsidP="00EB6362">
            <w:pPr>
              <w:pStyle w:val="TableBody"/>
              <w:rPr>
                <w:ins w:id="804" w:author="Frances" w:date="2023-03-16T12:05:00Z"/>
              </w:rPr>
              <w:pPrChange w:id="805" w:author="Frances" w:date="2023-03-16T12:06:00Z">
                <w:pPr>
                  <w:pStyle w:val="Body"/>
                  <w:ind w:left="0" w:firstLine="0"/>
                </w:pPr>
              </w:pPrChange>
            </w:pPr>
          </w:p>
        </w:tc>
        <w:tc>
          <w:tcPr>
            <w:tcW w:w="4675" w:type="dxa"/>
          </w:tcPr>
          <w:p w14:paraId="79A0617F" w14:textId="77777777" w:rsidR="00EB6362" w:rsidRDefault="00EB6362" w:rsidP="00EB6362">
            <w:pPr>
              <w:pStyle w:val="TableBody"/>
              <w:rPr>
                <w:ins w:id="806" w:author="Frances" w:date="2023-03-16T12:05:00Z"/>
              </w:rPr>
              <w:pPrChange w:id="807" w:author="Frances" w:date="2023-03-16T12:06:00Z">
                <w:pPr>
                  <w:pStyle w:val="Body"/>
                  <w:ind w:left="0" w:firstLine="0"/>
                </w:pPr>
              </w:pPrChange>
            </w:pPr>
          </w:p>
        </w:tc>
      </w:tr>
    </w:tbl>
    <w:commentRangeEnd w:id="783"/>
    <w:p w14:paraId="64453D5F" w14:textId="194DE2F3" w:rsidR="00EB6362" w:rsidRDefault="00EB6362" w:rsidP="00C0036E">
      <w:pPr>
        <w:pStyle w:val="Body"/>
      </w:pPr>
      <w:ins w:id="808" w:author="Frances" w:date="2023-03-16T12:06:00Z">
        <w:r>
          <w:rPr>
            <w:rStyle w:val="CommentReference"/>
            <w:rFonts w:ascii="Times New Roman" w:hAnsi="Times New Roman" w:cs="Times New Roman"/>
            <w:color w:val="auto"/>
            <w:lang w:val="en-CA"/>
          </w:rPr>
          <w:commentReference w:id="783"/>
        </w:r>
      </w:ins>
    </w:p>
    <w:p w14:paraId="0BED9A34" w14:textId="4911A3B0" w:rsidR="005164E1" w:rsidRDefault="005164E1" w:rsidP="0045277A">
      <w:pPr>
        <w:pStyle w:val="HeadB"/>
        <w:rPr>
          <w:ins w:id="809" w:author="Frances" w:date="2023-03-16T11:57:00Z"/>
        </w:rPr>
        <w:pPrChange w:id="810" w:author="Frances" w:date="2023-03-16T12:00:00Z">
          <w:pPr>
            <w:pStyle w:val="Body"/>
          </w:pPr>
        </w:pPrChange>
      </w:pPr>
      <w:bookmarkStart w:id="811" w:name="_Toc129864023"/>
      <w:ins w:id="812" w:author="Frances" w:date="2023-03-16T11:57:00Z">
        <w:r>
          <w:t>Themes</w:t>
        </w:r>
        <w:bookmarkEnd w:id="811"/>
      </w:ins>
    </w:p>
    <w:p w14:paraId="195E1C81" w14:textId="5504DACF" w:rsidR="00E0794E" w:rsidRDefault="0045277A" w:rsidP="00C0036E">
      <w:pPr>
        <w:pStyle w:val="Body"/>
      </w:pPr>
      <w:moveToRangeStart w:id="813" w:author="Frances" w:date="2023-03-16T12:04:00Z" w:name="move129860668"/>
      <w:moveTo w:id="814" w:author="Frances" w:date="2023-03-16T12:04:00Z">
        <w:del w:id="815" w:author="Frances" w:date="2023-03-16T12:07:00Z">
          <w:r w:rsidDel="00EB6362">
            <w:delText>Of course, you have to</w:delText>
          </w:r>
        </w:del>
      </w:moveTo>
      <w:ins w:id="816" w:author="Frances" w:date="2023-03-16T12:07:00Z">
        <w:r w:rsidR="00EB6362">
          <w:t>You may not care to</w:t>
        </w:r>
      </w:ins>
      <w:moveTo w:id="817" w:author="Frances" w:date="2023-03-16T12:04:00Z">
        <w:r>
          <w:t xml:space="preserve"> know the ins and outs of CSS</w:t>
        </w:r>
        <w:del w:id="818" w:author="Frances" w:date="2023-03-16T12:07:00Z">
          <w:r w:rsidDel="00EB6362">
            <w:delText>, and if you’re reading this book, this probably isn’t a skill you possess</w:delText>
          </w:r>
        </w:del>
        <w:r>
          <w:t xml:space="preserve">. Fortunately, </w:t>
        </w:r>
        <w:del w:id="819" w:author="Frances" w:date="2023-03-16T12:08:00Z">
          <w:r w:rsidDel="00EB6362">
            <w:delText xml:space="preserve">there are two ways </w:delText>
          </w:r>
        </w:del>
        <w:r>
          <w:t>you can</w:t>
        </w:r>
      </w:moveTo>
      <w:ins w:id="820" w:author="Frances" w:date="2023-03-16T12:08:00Z">
        <w:r w:rsidR="00EB6362">
          <w:t xml:space="preserve"> </w:t>
        </w:r>
      </w:ins>
      <w:moveTo w:id="821" w:author="Frances" w:date="2023-03-16T12:04:00Z">
        <w:del w:id="822" w:author="Frances" w:date="2023-03-16T12:08:00Z">
          <w:r w:rsidDel="00EB6362">
            <w:delText xml:space="preserve"> </w:delText>
          </w:r>
        </w:del>
        <w:r>
          <w:t xml:space="preserve">customize your slides </w:t>
        </w:r>
        <w:del w:id="823" w:author="Frances" w:date="2023-03-16T12:08:00Z">
          <w:r w:rsidDel="00EB6362">
            <w:delText xml:space="preserve">without </w:delText>
          </w:r>
        </w:del>
      </w:moveTo>
      <w:ins w:id="824" w:author="Frances" w:date="2023-03-16T12:08:00Z">
        <w:r w:rsidR="00EB6362">
          <w:t>in two ways without writing any CSS yourself</w:t>
        </w:r>
      </w:ins>
      <w:moveTo w:id="825" w:author="Frances" w:date="2023-03-16T12:04:00Z">
        <w:del w:id="826" w:author="Frances" w:date="2023-03-16T12:08:00Z">
          <w:r w:rsidDel="00EB6362">
            <w:delText>knowing CSS</w:delText>
          </w:r>
        </w:del>
        <w:r>
          <w:t>.</w:t>
        </w:r>
      </w:moveTo>
      <w:moveToRangeEnd w:id="813"/>
      <w:ins w:id="827" w:author="Frances" w:date="2023-03-16T12:07:00Z">
        <w:r w:rsidR="00EB6362">
          <w:t xml:space="preserve"> </w:t>
        </w:r>
      </w:ins>
      <w:ins w:id="828" w:author="Frances" w:date="2023-03-16T12:10:00Z">
        <w:r w:rsidR="00EB6362">
          <w:t xml:space="preserve">The </w:t>
        </w:r>
        <w:r w:rsidR="00EB6362">
          <w:lastRenderedPageBreak/>
          <w:t xml:space="preserve">first way is to apply </w:t>
        </w:r>
      </w:ins>
      <w:del w:id="829" w:author="Frances" w:date="2023-03-16T12:10:00Z">
        <w:r w:rsidR="00E0794E" w:rsidDel="00EB6362">
          <w:delText xml:space="preserve">R users have made </w:delText>
        </w:r>
      </w:del>
      <w:proofErr w:type="spellStart"/>
      <w:r w:rsidR="00E0794E" w:rsidRPr="00AC0342">
        <w:rPr>
          <w:rStyle w:val="Literal"/>
        </w:rPr>
        <w:t>xaringan</w:t>
      </w:r>
      <w:proofErr w:type="spellEnd"/>
      <w:r w:rsidR="00E0794E">
        <w:t xml:space="preserve"> themes</w:t>
      </w:r>
      <w:del w:id="830" w:author="Frances" w:date="2023-03-16T12:10:00Z">
        <w:r w:rsidR="00E0794E" w:rsidDel="00EB6362">
          <w:delText xml:space="preserve"> </w:delText>
        </w:r>
      </w:del>
      <w:ins w:id="831" w:author="Frances" w:date="2023-03-16T12:10:00Z">
        <w:r w:rsidR="00EB6362">
          <w:t xml:space="preserve"> created by other R users</w:t>
        </w:r>
      </w:ins>
      <w:del w:id="832" w:author="Frances" w:date="2023-03-16T12:10:00Z">
        <w:r w:rsidR="00E0794E" w:rsidDel="00EB6362">
          <w:delText>that you can use as well</w:delText>
        </w:r>
      </w:del>
      <w:r w:rsidR="00E0794E">
        <w:t xml:space="preserve">. </w:t>
      </w:r>
      <w:del w:id="833" w:author="Frances" w:date="2023-03-16T12:09:00Z">
        <w:r w:rsidR="00E0794E" w:rsidDel="00EB6362">
          <w:delText>If you run</w:delText>
        </w:r>
      </w:del>
      <w:ins w:id="834" w:author="Frances" w:date="2023-03-16T12:09:00Z">
        <w:r w:rsidR="00EB6362">
          <w:t>Run</w:t>
        </w:r>
      </w:ins>
      <w:r w:rsidR="00E0794E">
        <w:t xml:space="preserve"> this code</w:t>
      </w:r>
      <w:ins w:id="835" w:author="Frances" w:date="2023-03-16T12:09:00Z">
        <w:r w:rsidR="00EB6362">
          <w:t xml:space="preserve"> to</w:t>
        </w:r>
      </w:ins>
      <w:del w:id="836" w:author="Frances" w:date="2023-03-16T12:09:00Z">
        <w:r w:rsidR="00E0794E" w:rsidDel="00EB6362">
          <w:delText>, you will</w:delText>
        </w:r>
      </w:del>
      <w:r w:rsidR="00E0794E">
        <w:t xml:space="preserve"> get a list of all </w:t>
      </w:r>
      <w:ins w:id="837" w:author="Frances" w:date="2023-03-16T12:09:00Z">
        <w:r w:rsidR="00EB6362">
          <w:t>available</w:t>
        </w:r>
      </w:ins>
      <w:del w:id="838" w:author="Frances" w:date="2023-03-16T12:09:00Z">
        <w:r w:rsidR="00E0794E" w:rsidDel="00EB6362">
          <w:delText>of these</w:delText>
        </w:r>
      </w:del>
      <w:r w:rsidR="00E0794E">
        <w:t xml:space="preserve"> themes</w:t>
      </w:r>
      <w:ins w:id="839" w:author="Frances" w:date="2023-03-16T12:09:00Z">
        <w:r w:rsidR="00EB6362">
          <w:t>:</w:t>
        </w:r>
      </w:ins>
      <w:del w:id="840" w:author="Frances" w:date="2023-03-16T12:09:00Z">
        <w:r w:rsidR="00E0794E" w:rsidDel="00EB6362">
          <w:delText>.</w:delText>
        </w:r>
      </w:del>
    </w:p>
    <w:p w14:paraId="4A784DAA" w14:textId="77777777" w:rsidR="00E0794E" w:rsidRPr="004979FA" w:rsidRDefault="00E0794E" w:rsidP="004979FA">
      <w:pPr>
        <w:pStyle w:val="Code"/>
      </w:pPr>
      <w:proofErr w:type="gramStart"/>
      <w:r w:rsidRPr="004979FA">
        <w:rPr>
          <w:rStyle w:val="FunctionTok"/>
          <w:rFonts w:ascii="Courier" w:hAnsi="Courier"/>
          <w:i w:val="0"/>
          <w:sz w:val="17"/>
          <w:shd w:val="clear" w:color="auto" w:fill="auto"/>
        </w:rPr>
        <w:t>names</w:t>
      </w:r>
      <w:r w:rsidRPr="004979FA">
        <w:rPr>
          <w:rStyle w:val="NormalTok"/>
          <w:rFonts w:ascii="Courier" w:hAnsi="Courier"/>
          <w:i w:val="0"/>
          <w:sz w:val="17"/>
          <w:shd w:val="clear" w:color="auto" w:fill="auto"/>
        </w:rPr>
        <w:t>(</w:t>
      </w:r>
      <w:proofErr w:type="spellStart"/>
      <w:proofErr w:type="gramEnd"/>
      <w:r w:rsidRPr="004979FA">
        <w:rPr>
          <w:rStyle w:val="NormalTok"/>
          <w:rFonts w:ascii="Courier" w:hAnsi="Courier"/>
          <w:i w:val="0"/>
          <w:sz w:val="17"/>
          <w:shd w:val="clear" w:color="auto" w:fill="auto"/>
        </w:rPr>
        <w:t>xaringan</w:t>
      </w:r>
      <w:proofErr w:type="spellEnd"/>
      <w:r w:rsidRPr="004979FA">
        <w:rPr>
          <w:rStyle w:val="SpecialCharTok"/>
          <w:rFonts w:ascii="Courier" w:hAnsi="Courier" w:cs="TheSansMonoCondensed-Plain"/>
          <w:i w:val="0"/>
          <w:sz w:val="17"/>
          <w:szCs w:val="17"/>
          <w:shd w:val="clear" w:color="auto" w:fill="auto"/>
          <w:lang w:val="en-US"/>
        </w:rPr>
        <w:t>:::</w:t>
      </w:r>
      <w:proofErr w:type="spellStart"/>
      <w:r w:rsidRPr="004979FA">
        <w:rPr>
          <w:rStyle w:val="FunctionTok"/>
          <w:rFonts w:ascii="Courier" w:hAnsi="Courier"/>
          <w:i w:val="0"/>
          <w:sz w:val="17"/>
          <w:shd w:val="clear" w:color="auto" w:fill="auto"/>
        </w:rPr>
        <w:t>list_css</w:t>
      </w:r>
      <w:proofErr w:type="spellEnd"/>
      <w:r w:rsidRPr="004979FA">
        <w:rPr>
          <w:rStyle w:val="NormalTok"/>
          <w:rFonts w:ascii="Courier" w:hAnsi="Courier"/>
          <w:i w:val="0"/>
          <w:sz w:val="17"/>
          <w:shd w:val="clear" w:color="auto" w:fill="auto"/>
        </w:rPr>
        <w:t>())</w:t>
      </w:r>
    </w:p>
    <w:p w14:paraId="04485392" w14:textId="01E34614" w:rsidR="00E0794E" w:rsidRDefault="00E0794E" w:rsidP="00C0036E">
      <w:pPr>
        <w:pStyle w:val="Body"/>
      </w:pPr>
      <w:del w:id="841" w:author="Frances" w:date="2023-03-16T12:09:00Z">
        <w:r w:rsidDel="00EB6362">
          <w:delText xml:space="preserve">Doing this will show </w:delText>
        </w:r>
      </w:del>
      <w:ins w:id="842" w:author="Frances" w:date="2023-03-16T12:09:00Z">
        <w:r w:rsidR="00EB6362">
          <w:t>T</w:t>
        </w:r>
      </w:ins>
      <w:del w:id="843" w:author="Frances" w:date="2023-03-16T12:09:00Z">
        <w:r w:rsidDel="00EB6362">
          <w:delText>t</w:delText>
        </w:r>
      </w:del>
      <w:r>
        <w:t xml:space="preserve">he </w:t>
      </w:r>
      <w:del w:id="844" w:author="Frances" w:date="2023-03-16T12:09:00Z">
        <w:r w:rsidDel="00EB6362">
          <w:delText xml:space="preserve">following </w:delText>
        </w:r>
      </w:del>
      <w:r>
        <w:t>output</w:t>
      </w:r>
      <w:ins w:id="845" w:author="Frances" w:date="2023-03-16T12:09:00Z">
        <w:r w:rsidR="00EB6362">
          <w:t xml:space="preserve"> should look something like this</w:t>
        </w:r>
      </w:ins>
      <w:r>
        <w:t>:</w:t>
      </w:r>
    </w:p>
    <w:p w14:paraId="485E67FD" w14:textId="77777777" w:rsidR="007E1D3E" w:rsidRPr="005164E1" w:rsidRDefault="00E0794E" w:rsidP="004979FA">
      <w:pPr>
        <w:pStyle w:val="Code"/>
      </w:pPr>
      <w:r w:rsidRPr="005164E1">
        <w:rPr>
          <w:rPrChange w:id="846" w:author="Frances" w:date="2023-03-16T11:58:00Z">
            <w:rPr>
              <w:rStyle w:val="Literal"/>
            </w:rPr>
          </w:rPrChange>
        </w:rPr>
        <w:t>#</w:t>
      </w:r>
      <w:proofErr w:type="gramStart"/>
      <w:r w:rsidRPr="005164E1">
        <w:rPr>
          <w:rPrChange w:id="847" w:author="Frances" w:date="2023-03-16T11:58:00Z">
            <w:rPr>
              <w:rStyle w:val="Literal"/>
            </w:rPr>
          </w:rPrChange>
        </w:rPr>
        <w:t>&gt;  [</w:t>
      </w:r>
      <w:proofErr w:type="gramEnd"/>
      <w:r w:rsidRPr="005164E1">
        <w:rPr>
          <w:rPrChange w:id="848" w:author="Frances" w:date="2023-03-16T11:58:00Z">
            <w:rPr>
              <w:rStyle w:val="Literal"/>
            </w:rPr>
          </w:rPrChange>
        </w:rPr>
        <w:t xml:space="preserve">1] "chocolate-fonts"  "chocolate"       </w:t>
      </w:r>
    </w:p>
    <w:p w14:paraId="60E4A25F" w14:textId="77777777" w:rsidR="007E1D3E" w:rsidRPr="005164E1" w:rsidRDefault="00E0794E" w:rsidP="004979FA">
      <w:pPr>
        <w:pStyle w:val="Code"/>
      </w:pPr>
      <w:r w:rsidRPr="005164E1">
        <w:rPr>
          <w:rPrChange w:id="849" w:author="Frances" w:date="2023-03-16T11:58:00Z">
            <w:rPr>
              <w:rStyle w:val="Literal"/>
            </w:rPr>
          </w:rPrChange>
        </w:rPr>
        <w:t>#</w:t>
      </w:r>
      <w:proofErr w:type="gramStart"/>
      <w:r w:rsidRPr="005164E1">
        <w:rPr>
          <w:rPrChange w:id="850" w:author="Frances" w:date="2023-03-16T11:58:00Z">
            <w:rPr>
              <w:rStyle w:val="Literal"/>
            </w:rPr>
          </w:rPrChange>
        </w:rPr>
        <w:t>&gt;  [</w:t>
      </w:r>
      <w:proofErr w:type="gramEnd"/>
      <w:r w:rsidRPr="005164E1">
        <w:rPr>
          <w:rPrChange w:id="851" w:author="Frances" w:date="2023-03-16T11:58:00Z">
            <w:rPr>
              <w:rStyle w:val="Literal"/>
            </w:rPr>
          </w:rPrChange>
        </w:rPr>
        <w:t xml:space="preserve">3] "default-fonts"    "default"         </w:t>
      </w:r>
    </w:p>
    <w:p w14:paraId="38916481" w14:textId="77777777" w:rsidR="007E1D3E" w:rsidRPr="005164E1" w:rsidRDefault="00E0794E" w:rsidP="004979FA">
      <w:pPr>
        <w:pStyle w:val="Code"/>
      </w:pPr>
      <w:r w:rsidRPr="005164E1">
        <w:rPr>
          <w:rPrChange w:id="852" w:author="Frances" w:date="2023-03-16T11:58:00Z">
            <w:rPr>
              <w:rStyle w:val="Literal"/>
            </w:rPr>
          </w:rPrChange>
        </w:rPr>
        <w:t>#</w:t>
      </w:r>
      <w:proofErr w:type="gramStart"/>
      <w:r w:rsidRPr="005164E1">
        <w:rPr>
          <w:rPrChange w:id="853" w:author="Frances" w:date="2023-03-16T11:58:00Z">
            <w:rPr>
              <w:rStyle w:val="Literal"/>
            </w:rPr>
          </w:rPrChange>
        </w:rPr>
        <w:t>&gt;  [</w:t>
      </w:r>
      <w:proofErr w:type="gramEnd"/>
      <w:r w:rsidRPr="005164E1">
        <w:rPr>
          <w:rPrChange w:id="854" w:author="Frances" w:date="2023-03-16T11:58:00Z">
            <w:rPr>
              <w:rStyle w:val="Literal"/>
            </w:rPr>
          </w:rPrChange>
        </w:rPr>
        <w:t xml:space="preserve">5] "duke-blue"        "fc-fonts"        </w:t>
      </w:r>
    </w:p>
    <w:p w14:paraId="16CDE5EA" w14:textId="77777777" w:rsidR="007E1D3E" w:rsidRPr="005164E1" w:rsidRDefault="00E0794E" w:rsidP="004979FA">
      <w:pPr>
        <w:pStyle w:val="Code"/>
      </w:pPr>
      <w:r w:rsidRPr="005164E1">
        <w:rPr>
          <w:rPrChange w:id="855" w:author="Frances" w:date="2023-03-16T11:58:00Z">
            <w:rPr>
              <w:rStyle w:val="Literal"/>
            </w:rPr>
          </w:rPrChange>
        </w:rPr>
        <w:t>#</w:t>
      </w:r>
      <w:proofErr w:type="gramStart"/>
      <w:r w:rsidRPr="005164E1">
        <w:rPr>
          <w:rPrChange w:id="856" w:author="Frances" w:date="2023-03-16T11:58:00Z">
            <w:rPr>
              <w:rStyle w:val="Literal"/>
            </w:rPr>
          </w:rPrChange>
        </w:rPr>
        <w:t>&gt;  [</w:t>
      </w:r>
      <w:proofErr w:type="gramEnd"/>
      <w:r w:rsidRPr="005164E1">
        <w:rPr>
          <w:rPrChange w:id="857" w:author="Frances" w:date="2023-03-16T11:58:00Z">
            <w:rPr>
              <w:rStyle w:val="Literal"/>
            </w:rPr>
          </w:rPrChange>
        </w:rPr>
        <w:t>7] "fc"               "</w:t>
      </w:r>
      <w:proofErr w:type="spellStart"/>
      <w:r w:rsidRPr="005164E1">
        <w:rPr>
          <w:rPrChange w:id="858" w:author="Frances" w:date="2023-03-16T11:58:00Z">
            <w:rPr>
              <w:rStyle w:val="Literal"/>
            </w:rPr>
          </w:rPrChange>
        </w:rPr>
        <w:t>glasgow_template</w:t>
      </w:r>
      <w:proofErr w:type="spellEnd"/>
      <w:r w:rsidRPr="005164E1">
        <w:rPr>
          <w:rPrChange w:id="859" w:author="Frances" w:date="2023-03-16T11:58:00Z">
            <w:rPr>
              <w:rStyle w:val="Literal"/>
            </w:rPr>
          </w:rPrChange>
        </w:rPr>
        <w:t>"</w:t>
      </w:r>
    </w:p>
    <w:p w14:paraId="58DDD59D" w14:textId="77777777" w:rsidR="007E1D3E" w:rsidRPr="005164E1" w:rsidRDefault="00E0794E" w:rsidP="004979FA">
      <w:pPr>
        <w:pStyle w:val="Code"/>
      </w:pPr>
      <w:r w:rsidRPr="005164E1">
        <w:rPr>
          <w:rPrChange w:id="860" w:author="Frances" w:date="2023-03-16T11:58:00Z">
            <w:rPr>
              <w:rStyle w:val="Literal"/>
            </w:rPr>
          </w:rPrChange>
        </w:rPr>
        <w:t>#</w:t>
      </w:r>
      <w:proofErr w:type="gramStart"/>
      <w:r w:rsidRPr="005164E1">
        <w:rPr>
          <w:rPrChange w:id="861" w:author="Frances" w:date="2023-03-16T11:58:00Z">
            <w:rPr>
              <w:rStyle w:val="Literal"/>
            </w:rPr>
          </w:rPrChange>
        </w:rPr>
        <w:t>&gt;  [</w:t>
      </w:r>
      <w:proofErr w:type="gramEnd"/>
      <w:r w:rsidRPr="005164E1">
        <w:rPr>
          <w:rPrChange w:id="862" w:author="Frances" w:date="2023-03-16T11:58:00Z">
            <w:rPr>
              <w:rStyle w:val="Literal"/>
            </w:rPr>
          </w:rPrChange>
        </w:rPr>
        <w:t xml:space="preserve">9] "hygge-duke"       "hygge"           </w:t>
      </w:r>
    </w:p>
    <w:p w14:paraId="54CD8326" w14:textId="77777777" w:rsidR="007E1D3E" w:rsidRPr="005164E1" w:rsidRDefault="00E0794E" w:rsidP="004979FA">
      <w:pPr>
        <w:pStyle w:val="Code"/>
      </w:pPr>
      <w:r w:rsidRPr="005164E1">
        <w:rPr>
          <w:rPrChange w:id="863" w:author="Frances" w:date="2023-03-16T11:58:00Z">
            <w:rPr>
              <w:rStyle w:val="Literal"/>
            </w:rPr>
          </w:rPrChange>
        </w:rPr>
        <w:t xml:space="preserve">#&gt; [11] "ki-fonts"         "ki"              </w:t>
      </w:r>
    </w:p>
    <w:p w14:paraId="40D8801C" w14:textId="77777777" w:rsidR="007E1D3E" w:rsidRPr="005164E1" w:rsidRDefault="00E0794E" w:rsidP="004979FA">
      <w:pPr>
        <w:pStyle w:val="Code"/>
      </w:pPr>
      <w:r w:rsidRPr="005164E1">
        <w:rPr>
          <w:rPrChange w:id="864" w:author="Frances" w:date="2023-03-16T11:58:00Z">
            <w:rPr>
              <w:rStyle w:val="Literal"/>
            </w:rPr>
          </w:rPrChange>
        </w:rPr>
        <w:t xml:space="preserve">#&gt; [13] "kunoichi"         "lucy-fonts"      </w:t>
      </w:r>
    </w:p>
    <w:p w14:paraId="3791ABA0" w14:textId="77777777" w:rsidR="007E1D3E" w:rsidRPr="005164E1" w:rsidRDefault="00E0794E" w:rsidP="004979FA">
      <w:pPr>
        <w:pStyle w:val="Code"/>
      </w:pPr>
      <w:r w:rsidRPr="005164E1">
        <w:rPr>
          <w:rPrChange w:id="865" w:author="Frances" w:date="2023-03-16T11:58:00Z">
            <w:rPr>
              <w:rStyle w:val="Literal"/>
            </w:rPr>
          </w:rPrChange>
        </w:rPr>
        <w:t>#&gt; [15] "lucy"             "metropolis-fonts"</w:t>
      </w:r>
    </w:p>
    <w:p w14:paraId="3093FEA1" w14:textId="77777777" w:rsidR="007E1D3E" w:rsidRPr="005164E1" w:rsidRDefault="00E0794E" w:rsidP="004979FA">
      <w:pPr>
        <w:pStyle w:val="Code"/>
      </w:pPr>
      <w:r w:rsidRPr="005164E1">
        <w:rPr>
          <w:rPrChange w:id="866" w:author="Frances" w:date="2023-03-16T11:58:00Z">
            <w:rPr>
              <w:rStyle w:val="Literal"/>
            </w:rPr>
          </w:rPrChange>
        </w:rPr>
        <w:t>#&gt; [17] "metropolis"       "</w:t>
      </w:r>
      <w:proofErr w:type="spellStart"/>
      <w:r w:rsidRPr="005164E1">
        <w:rPr>
          <w:rPrChange w:id="867" w:author="Frances" w:date="2023-03-16T11:58:00Z">
            <w:rPr>
              <w:rStyle w:val="Literal"/>
            </w:rPr>
          </w:rPrChange>
        </w:rPr>
        <w:t>middlebury</w:t>
      </w:r>
      <w:proofErr w:type="spellEnd"/>
      <w:r w:rsidRPr="005164E1">
        <w:rPr>
          <w:rPrChange w:id="868" w:author="Frances" w:date="2023-03-16T11:58:00Z">
            <w:rPr>
              <w:rStyle w:val="Literal"/>
            </w:rPr>
          </w:rPrChange>
        </w:rPr>
        <w:t>-fonts"</w:t>
      </w:r>
    </w:p>
    <w:p w14:paraId="5996D3A4" w14:textId="77777777" w:rsidR="007E1D3E" w:rsidRPr="005164E1" w:rsidRDefault="00E0794E" w:rsidP="004979FA">
      <w:pPr>
        <w:pStyle w:val="Code"/>
      </w:pPr>
      <w:r w:rsidRPr="005164E1">
        <w:rPr>
          <w:rPrChange w:id="869" w:author="Frances" w:date="2023-03-16T11:58:00Z">
            <w:rPr>
              <w:rStyle w:val="Literal"/>
            </w:rPr>
          </w:rPrChange>
        </w:rPr>
        <w:t>#&gt; [19] "</w:t>
      </w:r>
      <w:proofErr w:type="spellStart"/>
      <w:r w:rsidRPr="005164E1">
        <w:rPr>
          <w:rPrChange w:id="870" w:author="Frances" w:date="2023-03-16T11:58:00Z">
            <w:rPr>
              <w:rStyle w:val="Literal"/>
            </w:rPr>
          </w:rPrChange>
        </w:rPr>
        <w:t>middlebury</w:t>
      </w:r>
      <w:proofErr w:type="spellEnd"/>
      <w:r w:rsidRPr="005164E1">
        <w:rPr>
          <w:rPrChange w:id="871" w:author="Frances" w:date="2023-03-16T11:58:00Z">
            <w:rPr>
              <w:rStyle w:val="Literal"/>
            </w:rPr>
          </w:rPrChange>
        </w:rPr>
        <w:t>"       "</w:t>
      </w:r>
      <w:proofErr w:type="spellStart"/>
      <w:r w:rsidRPr="005164E1">
        <w:rPr>
          <w:rPrChange w:id="872" w:author="Frances" w:date="2023-03-16T11:58:00Z">
            <w:rPr>
              <w:rStyle w:val="Literal"/>
            </w:rPr>
          </w:rPrChange>
        </w:rPr>
        <w:t>nhsr</w:t>
      </w:r>
      <w:proofErr w:type="spellEnd"/>
      <w:r w:rsidRPr="005164E1">
        <w:rPr>
          <w:rPrChange w:id="873" w:author="Frances" w:date="2023-03-16T11:58:00Z">
            <w:rPr>
              <w:rStyle w:val="Literal"/>
            </w:rPr>
          </w:rPrChange>
        </w:rPr>
        <w:t xml:space="preserve">-fonts"      </w:t>
      </w:r>
    </w:p>
    <w:p w14:paraId="248ED91D" w14:textId="77777777" w:rsidR="007E1D3E" w:rsidRPr="005164E1" w:rsidRDefault="00E0794E" w:rsidP="004979FA">
      <w:pPr>
        <w:pStyle w:val="Code"/>
      </w:pPr>
      <w:r w:rsidRPr="005164E1">
        <w:rPr>
          <w:rPrChange w:id="874" w:author="Frances" w:date="2023-03-16T11:58:00Z">
            <w:rPr>
              <w:rStyle w:val="Literal"/>
            </w:rPr>
          </w:rPrChange>
        </w:rPr>
        <w:t>#&gt; [21] "</w:t>
      </w:r>
      <w:proofErr w:type="spellStart"/>
      <w:r w:rsidRPr="005164E1">
        <w:rPr>
          <w:rPrChange w:id="875" w:author="Frances" w:date="2023-03-16T11:58:00Z">
            <w:rPr>
              <w:rStyle w:val="Literal"/>
            </w:rPr>
          </w:rPrChange>
        </w:rPr>
        <w:t>nhsr</w:t>
      </w:r>
      <w:proofErr w:type="spellEnd"/>
      <w:r w:rsidRPr="005164E1">
        <w:rPr>
          <w:rPrChange w:id="876" w:author="Frances" w:date="2023-03-16T11:58:00Z">
            <w:rPr>
              <w:rStyle w:val="Literal"/>
            </w:rPr>
          </w:rPrChange>
        </w:rPr>
        <w:t xml:space="preserve">"             "ninjutsu"        </w:t>
      </w:r>
    </w:p>
    <w:p w14:paraId="0C216236" w14:textId="77777777" w:rsidR="007E1D3E" w:rsidRPr="005164E1" w:rsidRDefault="00E0794E" w:rsidP="004979FA">
      <w:pPr>
        <w:pStyle w:val="Code"/>
      </w:pPr>
      <w:r w:rsidRPr="005164E1">
        <w:rPr>
          <w:rPrChange w:id="877" w:author="Frances" w:date="2023-03-16T11:58:00Z">
            <w:rPr>
              <w:rStyle w:val="Literal"/>
            </w:rPr>
          </w:rPrChange>
        </w:rPr>
        <w:t>#&gt; [23] "</w:t>
      </w:r>
      <w:proofErr w:type="spellStart"/>
      <w:r w:rsidRPr="005164E1">
        <w:rPr>
          <w:rPrChange w:id="878" w:author="Frances" w:date="2023-03-16T11:58:00Z">
            <w:rPr>
              <w:rStyle w:val="Literal"/>
            </w:rPr>
          </w:rPrChange>
        </w:rPr>
        <w:t>rladies</w:t>
      </w:r>
      <w:proofErr w:type="spellEnd"/>
      <w:r w:rsidRPr="005164E1">
        <w:rPr>
          <w:rPrChange w:id="879" w:author="Frances" w:date="2023-03-16T11:58:00Z">
            <w:rPr>
              <w:rStyle w:val="Literal"/>
            </w:rPr>
          </w:rPrChange>
        </w:rPr>
        <w:t>-fonts"    "</w:t>
      </w:r>
      <w:proofErr w:type="spellStart"/>
      <w:r w:rsidRPr="005164E1">
        <w:rPr>
          <w:rPrChange w:id="880" w:author="Frances" w:date="2023-03-16T11:58:00Z">
            <w:rPr>
              <w:rStyle w:val="Literal"/>
            </w:rPr>
          </w:rPrChange>
        </w:rPr>
        <w:t>rladies</w:t>
      </w:r>
      <w:proofErr w:type="spellEnd"/>
      <w:r w:rsidRPr="005164E1">
        <w:rPr>
          <w:rPrChange w:id="881" w:author="Frances" w:date="2023-03-16T11:58:00Z">
            <w:rPr>
              <w:rStyle w:val="Literal"/>
            </w:rPr>
          </w:rPrChange>
        </w:rPr>
        <w:t xml:space="preserve">"         </w:t>
      </w:r>
    </w:p>
    <w:p w14:paraId="50086A22" w14:textId="77777777" w:rsidR="007E1D3E" w:rsidRPr="005164E1" w:rsidRDefault="00E0794E" w:rsidP="004979FA">
      <w:pPr>
        <w:pStyle w:val="Code"/>
      </w:pPr>
      <w:r w:rsidRPr="005164E1">
        <w:rPr>
          <w:rPrChange w:id="882" w:author="Frances" w:date="2023-03-16T11:58:00Z">
            <w:rPr>
              <w:rStyle w:val="Literal"/>
            </w:rPr>
          </w:rPrChange>
        </w:rPr>
        <w:t xml:space="preserve">#&gt; [25] "robot-fonts"      "robot"           </w:t>
      </w:r>
    </w:p>
    <w:p w14:paraId="3EBB3DF4" w14:textId="77777777" w:rsidR="007E1D3E" w:rsidRPr="005164E1" w:rsidRDefault="00E0794E" w:rsidP="004979FA">
      <w:pPr>
        <w:pStyle w:val="Code"/>
      </w:pPr>
      <w:r w:rsidRPr="005164E1">
        <w:rPr>
          <w:rPrChange w:id="883" w:author="Frances" w:date="2023-03-16T11:58:00Z">
            <w:rPr>
              <w:rStyle w:val="Literal"/>
            </w:rPr>
          </w:rPrChange>
        </w:rPr>
        <w:t>#&gt; [27] "</w:t>
      </w:r>
      <w:proofErr w:type="spellStart"/>
      <w:r w:rsidRPr="005164E1">
        <w:rPr>
          <w:rPrChange w:id="884" w:author="Frances" w:date="2023-03-16T11:58:00Z">
            <w:rPr>
              <w:rStyle w:val="Literal"/>
            </w:rPr>
          </w:rPrChange>
        </w:rPr>
        <w:t>rutgers</w:t>
      </w:r>
      <w:proofErr w:type="spellEnd"/>
      <w:r w:rsidRPr="005164E1">
        <w:rPr>
          <w:rPrChange w:id="885" w:author="Frances" w:date="2023-03-16T11:58:00Z">
            <w:rPr>
              <w:rStyle w:val="Literal"/>
            </w:rPr>
          </w:rPrChange>
        </w:rPr>
        <w:t>-fonts"    "</w:t>
      </w:r>
      <w:proofErr w:type="spellStart"/>
      <w:r w:rsidRPr="005164E1">
        <w:rPr>
          <w:rPrChange w:id="886" w:author="Frances" w:date="2023-03-16T11:58:00Z">
            <w:rPr>
              <w:rStyle w:val="Literal"/>
            </w:rPr>
          </w:rPrChange>
        </w:rPr>
        <w:t>rutgers</w:t>
      </w:r>
      <w:proofErr w:type="spellEnd"/>
      <w:r w:rsidRPr="005164E1">
        <w:rPr>
          <w:rPrChange w:id="887" w:author="Frances" w:date="2023-03-16T11:58:00Z">
            <w:rPr>
              <w:rStyle w:val="Literal"/>
            </w:rPr>
          </w:rPrChange>
        </w:rPr>
        <w:t xml:space="preserve">"         </w:t>
      </w:r>
    </w:p>
    <w:p w14:paraId="527020A1" w14:textId="77777777" w:rsidR="007E1D3E" w:rsidRPr="005164E1" w:rsidRDefault="00E0794E" w:rsidP="004979FA">
      <w:pPr>
        <w:pStyle w:val="Code"/>
      </w:pPr>
      <w:r w:rsidRPr="005164E1">
        <w:rPr>
          <w:rPrChange w:id="888" w:author="Frances" w:date="2023-03-16T11:58:00Z">
            <w:rPr>
              <w:rStyle w:val="Literal"/>
            </w:rPr>
          </w:rPrChange>
        </w:rPr>
        <w:t>#&gt; [29] "shinobi"          "</w:t>
      </w:r>
      <w:proofErr w:type="spellStart"/>
      <w:r w:rsidRPr="005164E1">
        <w:rPr>
          <w:rPrChange w:id="889" w:author="Frances" w:date="2023-03-16T11:58:00Z">
            <w:rPr>
              <w:rStyle w:val="Literal"/>
            </w:rPr>
          </w:rPrChange>
        </w:rPr>
        <w:t>tamu</w:t>
      </w:r>
      <w:proofErr w:type="spellEnd"/>
      <w:r w:rsidRPr="005164E1">
        <w:rPr>
          <w:rPrChange w:id="890" w:author="Frances" w:date="2023-03-16T11:58:00Z">
            <w:rPr>
              <w:rStyle w:val="Literal"/>
            </w:rPr>
          </w:rPrChange>
        </w:rPr>
        <w:t xml:space="preserve">-fonts"      </w:t>
      </w:r>
    </w:p>
    <w:p w14:paraId="589D7F8C" w14:textId="77777777" w:rsidR="007E1D3E" w:rsidRPr="005164E1" w:rsidRDefault="00E0794E" w:rsidP="004979FA">
      <w:pPr>
        <w:pStyle w:val="Code"/>
      </w:pPr>
      <w:r w:rsidRPr="005164E1">
        <w:rPr>
          <w:rPrChange w:id="891" w:author="Frances" w:date="2023-03-16T11:58:00Z">
            <w:rPr>
              <w:rStyle w:val="Literal"/>
            </w:rPr>
          </w:rPrChange>
        </w:rPr>
        <w:t>#&gt; [31] "</w:t>
      </w:r>
      <w:proofErr w:type="spellStart"/>
      <w:r w:rsidRPr="005164E1">
        <w:rPr>
          <w:rPrChange w:id="892" w:author="Frances" w:date="2023-03-16T11:58:00Z">
            <w:rPr>
              <w:rStyle w:val="Literal"/>
            </w:rPr>
          </w:rPrChange>
        </w:rPr>
        <w:t>tamu</w:t>
      </w:r>
      <w:proofErr w:type="spellEnd"/>
      <w:r w:rsidRPr="005164E1">
        <w:rPr>
          <w:rPrChange w:id="893" w:author="Frances" w:date="2023-03-16T11:58:00Z">
            <w:rPr>
              <w:rStyle w:val="Literal"/>
            </w:rPr>
          </w:rPrChange>
        </w:rPr>
        <w:t>"             "</w:t>
      </w:r>
      <w:proofErr w:type="spellStart"/>
      <w:r w:rsidRPr="005164E1">
        <w:rPr>
          <w:rPrChange w:id="894" w:author="Frances" w:date="2023-03-16T11:58:00Z">
            <w:rPr>
              <w:rStyle w:val="Literal"/>
            </w:rPr>
          </w:rPrChange>
        </w:rPr>
        <w:t>uio</w:t>
      </w:r>
      <w:proofErr w:type="spellEnd"/>
      <w:r w:rsidRPr="005164E1">
        <w:rPr>
          <w:rPrChange w:id="895" w:author="Frances" w:date="2023-03-16T11:58:00Z">
            <w:rPr>
              <w:rStyle w:val="Literal"/>
            </w:rPr>
          </w:rPrChange>
        </w:rPr>
        <w:t xml:space="preserve">-fonts"       </w:t>
      </w:r>
    </w:p>
    <w:p w14:paraId="16866903" w14:textId="77777777" w:rsidR="007E1D3E" w:rsidRPr="005164E1" w:rsidRDefault="00E0794E" w:rsidP="004979FA">
      <w:pPr>
        <w:pStyle w:val="Code"/>
      </w:pPr>
      <w:r w:rsidRPr="005164E1">
        <w:rPr>
          <w:rPrChange w:id="896" w:author="Frances" w:date="2023-03-16T11:58:00Z">
            <w:rPr>
              <w:rStyle w:val="Literal"/>
            </w:rPr>
          </w:rPrChange>
        </w:rPr>
        <w:t>#&gt; [33] "</w:t>
      </w:r>
      <w:proofErr w:type="spellStart"/>
      <w:r w:rsidRPr="005164E1">
        <w:rPr>
          <w:rPrChange w:id="897" w:author="Frances" w:date="2023-03-16T11:58:00Z">
            <w:rPr>
              <w:rStyle w:val="Literal"/>
            </w:rPr>
          </w:rPrChange>
        </w:rPr>
        <w:t>uio</w:t>
      </w:r>
      <w:proofErr w:type="spellEnd"/>
      <w:r w:rsidRPr="005164E1">
        <w:rPr>
          <w:rPrChange w:id="898" w:author="Frances" w:date="2023-03-16T11:58:00Z">
            <w:rPr>
              <w:rStyle w:val="Literal"/>
            </w:rPr>
          </w:rPrChange>
        </w:rPr>
        <w:t>"              "</w:t>
      </w:r>
      <w:proofErr w:type="spellStart"/>
      <w:r w:rsidRPr="005164E1">
        <w:rPr>
          <w:rPrChange w:id="899" w:author="Frances" w:date="2023-03-16T11:58:00Z">
            <w:rPr>
              <w:rStyle w:val="Literal"/>
            </w:rPr>
          </w:rPrChange>
        </w:rPr>
        <w:t>uo</w:t>
      </w:r>
      <w:proofErr w:type="spellEnd"/>
      <w:r w:rsidRPr="005164E1">
        <w:rPr>
          <w:rPrChange w:id="900" w:author="Frances" w:date="2023-03-16T11:58:00Z">
            <w:rPr>
              <w:rStyle w:val="Literal"/>
            </w:rPr>
          </w:rPrChange>
        </w:rPr>
        <w:t xml:space="preserve">-fonts"        </w:t>
      </w:r>
    </w:p>
    <w:p w14:paraId="28C25B80" w14:textId="77777777" w:rsidR="007E1D3E" w:rsidRPr="005164E1" w:rsidRDefault="00E0794E" w:rsidP="004979FA">
      <w:pPr>
        <w:pStyle w:val="Code"/>
      </w:pPr>
      <w:r w:rsidRPr="005164E1">
        <w:rPr>
          <w:rPrChange w:id="901" w:author="Frances" w:date="2023-03-16T11:58:00Z">
            <w:rPr>
              <w:rStyle w:val="Literal"/>
            </w:rPr>
          </w:rPrChange>
        </w:rPr>
        <w:t>#&gt; [35] "</w:t>
      </w:r>
      <w:proofErr w:type="spellStart"/>
      <w:r w:rsidRPr="005164E1">
        <w:rPr>
          <w:rPrChange w:id="902" w:author="Frances" w:date="2023-03-16T11:58:00Z">
            <w:rPr>
              <w:rStyle w:val="Literal"/>
            </w:rPr>
          </w:rPrChange>
        </w:rPr>
        <w:t>uo</w:t>
      </w:r>
      <w:proofErr w:type="spellEnd"/>
      <w:r w:rsidRPr="005164E1">
        <w:rPr>
          <w:rPrChange w:id="903" w:author="Frances" w:date="2023-03-16T11:58:00Z">
            <w:rPr>
              <w:rStyle w:val="Literal"/>
            </w:rPr>
          </w:rPrChange>
        </w:rPr>
        <w:t>"               "</w:t>
      </w:r>
      <w:proofErr w:type="spellStart"/>
      <w:r w:rsidRPr="005164E1">
        <w:rPr>
          <w:rPrChange w:id="904" w:author="Frances" w:date="2023-03-16T11:58:00Z">
            <w:rPr>
              <w:rStyle w:val="Literal"/>
            </w:rPr>
          </w:rPrChange>
        </w:rPr>
        <w:t>uol</w:t>
      </w:r>
      <w:proofErr w:type="spellEnd"/>
      <w:r w:rsidRPr="005164E1">
        <w:rPr>
          <w:rPrChange w:id="905" w:author="Frances" w:date="2023-03-16T11:58:00Z">
            <w:rPr>
              <w:rStyle w:val="Literal"/>
            </w:rPr>
          </w:rPrChange>
        </w:rPr>
        <w:t xml:space="preserve">-fonts"       </w:t>
      </w:r>
    </w:p>
    <w:p w14:paraId="1559E875" w14:textId="77777777" w:rsidR="007E1D3E" w:rsidRPr="005164E1" w:rsidRDefault="00E0794E" w:rsidP="004979FA">
      <w:pPr>
        <w:pStyle w:val="Code"/>
      </w:pPr>
      <w:r w:rsidRPr="005164E1">
        <w:rPr>
          <w:rPrChange w:id="906" w:author="Frances" w:date="2023-03-16T11:58:00Z">
            <w:rPr>
              <w:rStyle w:val="Literal"/>
            </w:rPr>
          </w:rPrChange>
        </w:rPr>
        <w:t>#&gt; [37] "</w:t>
      </w:r>
      <w:proofErr w:type="spellStart"/>
      <w:r w:rsidRPr="005164E1">
        <w:rPr>
          <w:rPrChange w:id="907" w:author="Frances" w:date="2023-03-16T11:58:00Z">
            <w:rPr>
              <w:rStyle w:val="Literal"/>
            </w:rPr>
          </w:rPrChange>
        </w:rPr>
        <w:t>uol</w:t>
      </w:r>
      <w:proofErr w:type="spellEnd"/>
      <w:r w:rsidRPr="005164E1">
        <w:rPr>
          <w:rPrChange w:id="908" w:author="Frances" w:date="2023-03-16T11:58:00Z">
            <w:rPr>
              <w:rStyle w:val="Literal"/>
            </w:rPr>
          </w:rPrChange>
        </w:rPr>
        <w:t>"              "</w:t>
      </w:r>
      <w:proofErr w:type="spellStart"/>
      <w:r w:rsidRPr="005164E1">
        <w:rPr>
          <w:rPrChange w:id="909" w:author="Frances" w:date="2023-03-16T11:58:00Z">
            <w:rPr>
              <w:rStyle w:val="Literal"/>
            </w:rPr>
          </w:rPrChange>
        </w:rPr>
        <w:t>useR</w:t>
      </w:r>
      <w:proofErr w:type="spellEnd"/>
      <w:r w:rsidRPr="005164E1">
        <w:rPr>
          <w:rPrChange w:id="910" w:author="Frances" w:date="2023-03-16T11:58:00Z">
            <w:rPr>
              <w:rStyle w:val="Literal"/>
            </w:rPr>
          </w:rPrChange>
        </w:rPr>
        <w:t xml:space="preserve">-fonts"      </w:t>
      </w:r>
    </w:p>
    <w:p w14:paraId="31A619A1" w14:textId="77777777" w:rsidR="007E1D3E" w:rsidRPr="005164E1" w:rsidRDefault="00E0794E" w:rsidP="004979FA">
      <w:pPr>
        <w:pStyle w:val="Code"/>
      </w:pPr>
      <w:r w:rsidRPr="005164E1">
        <w:rPr>
          <w:rPrChange w:id="911" w:author="Frances" w:date="2023-03-16T11:58:00Z">
            <w:rPr>
              <w:rStyle w:val="Literal"/>
            </w:rPr>
          </w:rPrChange>
        </w:rPr>
        <w:t>#&gt; [39] "</w:t>
      </w:r>
      <w:proofErr w:type="spellStart"/>
      <w:r w:rsidRPr="005164E1">
        <w:rPr>
          <w:rPrChange w:id="912" w:author="Frances" w:date="2023-03-16T11:58:00Z">
            <w:rPr>
              <w:rStyle w:val="Literal"/>
            </w:rPr>
          </w:rPrChange>
        </w:rPr>
        <w:t>useR</w:t>
      </w:r>
      <w:proofErr w:type="spellEnd"/>
      <w:r w:rsidRPr="005164E1">
        <w:rPr>
          <w:rPrChange w:id="913" w:author="Frances" w:date="2023-03-16T11:58:00Z">
            <w:rPr>
              <w:rStyle w:val="Literal"/>
            </w:rPr>
          </w:rPrChange>
        </w:rPr>
        <w:t>"             "</w:t>
      </w:r>
      <w:proofErr w:type="spellStart"/>
      <w:r w:rsidRPr="005164E1">
        <w:rPr>
          <w:rPrChange w:id="914" w:author="Frances" w:date="2023-03-16T11:58:00Z">
            <w:rPr>
              <w:rStyle w:val="Literal"/>
            </w:rPr>
          </w:rPrChange>
        </w:rPr>
        <w:t>uwm</w:t>
      </w:r>
      <w:proofErr w:type="spellEnd"/>
      <w:r w:rsidRPr="005164E1">
        <w:rPr>
          <w:rPrChange w:id="915" w:author="Frances" w:date="2023-03-16T11:58:00Z">
            <w:rPr>
              <w:rStyle w:val="Literal"/>
            </w:rPr>
          </w:rPrChange>
        </w:rPr>
        <w:t xml:space="preserve">-fonts"       </w:t>
      </w:r>
    </w:p>
    <w:p w14:paraId="33330CDA" w14:textId="77777777" w:rsidR="007E1D3E" w:rsidRPr="005164E1" w:rsidRDefault="00E0794E" w:rsidP="004979FA">
      <w:pPr>
        <w:pStyle w:val="Code"/>
      </w:pPr>
      <w:r w:rsidRPr="005164E1">
        <w:rPr>
          <w:rPrChange w:id="916" w:author="Frances" w:date="2023-03-16T11:58:00Z">
            <w:rPr>
              <w:rStyle w:val="Literal"/>
            </w:rPr>
          </w:rPrChange>
        </w:rPr>
        <w:t>#&gt; [41] "</w:t>
      </w:r>
      <w:proofErr w:type="spellStart"/>
      <w:r w:rsidRPr="005164E1">
        <w:rPr>
          <w:rPrChange w:id="917" w:author="Frances" w:date="2023-03-16T11:58:00Z">
            <w:rPr>
              <w:rStyle w:val="Literal"/>
            </w:rPr>
          </w:rPrChange>
        </w:rPr>
        <w:t>uwm</w:t>
      </w:r>
      <w:proofErr w:type="spellEnd"/>
      <w:r w:rsidRPr="005164E1">
        <w:rPr>
          <w:rPrChange w:id="918" w:author="Frances" w:date="2023-03-16T11:58:00Z">
            <w:rPr>
              <w:rStyle w:val="Literal"/>
            </w:rPr>
          </w:rPrChange>
        </w:rPr>
        <w:t>"              "</w:t>
      </w:r>
      <w:proofErr w:type="spellStart"/>
      <w:r w:rsidRPr="005164E1">
        <w:rPr>
          <w:rPrChange w:id="919" w:author="Frances" w:date="2023-03-16T11:58:00Z">
            <w:rPr>
              <w:rStyle w:val="Literal"/>
            </w:rPr>
          </w:rPrChange>
        </w:rPr>
        <w:t>wic</w:t>
      </w:r>
      <w:proofErr w:type="spellEnd"/>
      <w:r w:rsidRPr="005164E1">
        <w:rPr>
          <w:rPrChange w:id="920" w:author="Frances" w:date="2023-03-16T11:58:00Z">
            <w:rPr>
              <w:rStyle w:val="Literal"/>
            </w:rPr>
          </w:rPrChange>
        </w:rPr>
        <w:t xml:space="preserve">-fonts"       </w:t>
      </w:r>
    </w:p>
    <w:p w14:paraId="65BAAF39" w14:textId="4C31F28E" w:rsidR="00E0794E" w:rsidRPr="005164E1" w:rsidRDefault="00E0794E" w:rsidP="004979FA">
      <w:pPr>
        <w:pStyle w:val="Code"/>
      </w:pPr>
      <w:r w:rsidRPr="005164E1">
        <w:rPr>
          <w:rPrChange w:id="921" w:author="Frances" w:date="2023-03-16T11:58:00Z">
            <w:rPr>
              <w:rStyle w:val="Literal"/>
            </w:rPr>
          </w:rPrChange>
        </w:rPr>
        <w:t>#&gt; [43] "</w:t>
      </w:r>
      <w:proofErr w:type="spellStart"/>
      <w:r w:rsidRPr="005164E1">
        <w:rPr>
          <w:rPrChange w:id="922" w:author="Frances" w:date="2023-03-16T11:58:00Z">
            <w:rPr>
              <w:rStyle w:val="Literal"/>
            </w:rPr>
          </w:rPrChange>
        </w:rPr>
        <w:t>wic</w:t>
      </w:r>
      <w:proofErr w:type="spellEnd"/>
      <w:r w:rsidRPr="005164E1">
        <w:rPr>
          <w:rPrChange w:id="923" w:author="Frances" w:date="2023-03-16T11:58:00Z">
            <w:rPr>
              <w:rStyle w:val="Literal"/>
            </w:rPr>
          </w:rPrChange>
        </w:rPr>
        <w:t>"</w:t>
      </w:r>
    </w:p>
    <w:p w14:paraId="49F49DBA" w14:textId="7494C51E" w:rsidR="00EB6362" w:rsidRDefault="00EB6362" w:rsidP="00C0036E">
      <w:pPr>
        <w:pStyle w:val="Body"/>
        <w:rPr>
          <w:ins w:id="924" w:author="Frances" w:date="2023-03-16T12:11:00Z"/>
        </w:rPr>
      </w:pPr>
      <w:commentRangeStart w:id="925"/>
      <w:ins w:id="926" w:author="Frances" w:date="2023-03-16T12:12:00Z">
        <w:r>
          <w:t>XXXX</w:t>
        </w:r>
        <w:commentRangeEnd w:id="925"/>
        <w:r>
          <w:rPr>
            <w:rStyle w:val="CommentReference"/>
            <w:rFonts w:ascii="Times New Roman" w:hAnsi="Times New Roman" w:cs="Times New Roman"/>
            <w:color w:val="auto"/>
            <w:lang w:val="en-CA"/>
          </w:rPr>
          <w:commentReference w:id="925"/>
        </w:r>
        <w:r>
          <w:t xml:space="preserve"> </w:t>
        </w:r>
      </w:ins>
      <w:del w:id="927" w:author="Frances" w:date="2023-03-16T12:10:00Z">
        <w:r w:rsidR="00E0794E" w:rsidDel="00EB6362">
          <w:delText xml:space="preserve">You can then choose a theme you’d like to use. </w:delText>
        </w:r>
      </w:del>
      <w:r w:rsidR="00E0794E">
        <w:t xml:space="preserve">To use </w:t>
      </w:r>
      <w:ins w:id="928" w:author="Frances" w:date="2023-03-16T12:10:00Z">
        <w:r>
          <w:t>a particular</w:t>
        </w:r>
      </w:ins>
      <w:del w:id="929" w:author="Frances" w:date="2023-03-16T12:10:00Z">
        <w:r w:rsidR="00E0794E" w:rsidDel="00EB6362">
          <w:delText>the</w:delText>
        </w:r>
      </w:del>
      <w:r w:rsidR="00E0794E">
        <w:t xml:space="preserve"> theme, </w:t>
      </w:r>
      <w:del w:id="930" w:author="Frances" w:date="2023-03-16T12:10:00Z">
        <w:r w:rsidR="00E0794E" w:rsidDel="00EB6362">
          <w:delText xml:space="preserve">you </w:delText>
        </w:r>
      </w:del>
      <w:r w:rsidR="00E0794E">
        <w:t>adjust your YAML as follows</w:t>
      </w:r>
      <w:ins w:id="931" w:author="Frances" w:date="2023-03-16T12:11:00Z">
        <w:r>
          <w:t>:</w:t>
        </w:r>
      </w:ins>
      <w:del w:id="932" w:author="Frances" w:date="2023-03-16T12:11:00Z">
        <w:r w:rsidR="00E0794E" w:rsidDel="00EB6362">
          <w:delText>.</w:delText>
        </w:r>
      </w:del>
      <w:r w:rsidR="00E0794E">
        <w:t xml:space="preserve"> </w:t>
      </w:r>
    </w:p>
    <w:p w14:paraId="7F7433AA" w14:textId="20E36BDE" w:rsidR="00EB6362" w:rsidRDefault="00EB6362" w:rsidP="00EB6362">
      <w:pPr>
        <w:pStyle w:val="Code"/>
        <w:rPr>
          <w:ins w:id="933" w:author="Frances" w:date="2023-03-16T12:11:00Z"/>
        </w:rPr>
        <w:pPrChange w:id="934" w:author="Frances" w:date="2023-03-16T12:11:00Z">
          <w:pPr>
            <w:pStyle w:val="Body"/>
          </w:pPr>
        </w:pPrChange>
      </w:pPr>
      <w:commentRangeStart w:id="935"/>
      <w:ins w:id="936" w:author="Frances" w:date="2023-03-16T12:11:00Z">
        <w:r>
          <w:t>XXXXX</w:t>
        </w:r>
        <w:commentRangeEnd w:id="935"/>
        <w:r>
          <w:rPr>
            <w:rStyle w:val="CommentReference"/>
            <w:rFonts w:ascii="Times New Roman" w:hAnsi="Times New Roman" w:cs="Times New Roman"/>
            <w:color w:val="auto"/>
            <w:lang w:val="en-CA"/>
          </w:rPr>
          <w:commentReference w:id="935"/>
        </w:r>
      </w:ins>
    </w:p>
    <w:p w14:paraId="45E11DD6" w14:textId="27950FE1" w:rsidR="00E0794E" w:rsidDel="00EB6362" w:rsidRDefault="00E0794E" w:rsidP="00C0036E">
      <w:pPr>
        <w:pStyle w:val="Body"/>
        <w:rPr>
          <w:del w:id="937" w:author="Frances" w:date="2023-03-16T12:12:00Z"/>
        </w:rPr>
      </w:pPr>
      <w:r>
        <w:t xml:space="preserve">This code tells </w:t>
      </w:r>
      <w:proofErr w:type="spellStart"/>
      <w:r w:rsidRPr="00AC0342">
        <w:rPr>
          <w:rStyle w:val="Literal"/>
        </w:rPr>
        <w:t>xaringan</w:t>
      </w:r>
      <w:proofErr w:type="spellEnd"/>
      <w:r>
        <w:t xml:space="preserve"> to use the default CSS</w:t>
      </w:r>
      <w:ins w:id="938" w:author="Frances" w:date="2023-03-16T12:11:00Z">
        <w:r w:rsidR="00EB6362">
          <w:t>,</w:t>
        </w:r>
      </w:ins>
      <w:r>
        <w:t xml:space="preserve"> as well as customizations made in the </w:t>
      </w:r>
      <w:r w:rsidRPr="00AC0342">
        <w:rPr>
          <w:rStyle w:val="Literal"/>
        </w:rPr>
        <w:t>metropolis</w:t>
      </w:r>
      <w:r>
        <w:t xml:space="preserve"> and </w:t>
      </w:r>
      <w:r w:rsidRPr="00AC0342">
        <w:rPr>
          <w:rStyle w:val="Literal"/>
        </w:rPr>
        <w:t>metropolis-fonts</w:t>
      </w:r>
      <w:r>
        <w:t xml:space="preserve"> CSS </w:t>
      </w:r>
      <w:del w:id="939" w:author="Frances" w:date="2023-03-16T12:13:00Z">
        <w:r w:rsidDel="00EB6362">
          <w:delText>files</w:delText>
        </w:r>
      </w:del>
      <w:ins w:id="940" w:author="Frances" w:date="2023-03-16T12:13:00Z">
        <w:r w:rsidR="00EB6362">
          <w:t>themes</w:t>
        </w:r>
      </w:ins>
      <w:ins w:id="941" w:author="Frances" w:date="2023-03-16T12:11:00Z">
        <w:r w:rsidR="00EB6362">
          <w:t>.</w:t>
        </w:r>
      </w:ins>
      <w:r>
        <w:t xml:space="preserve"> </w:t>
      </w:r>
      <w:del w:id="942" w:author="Frances" w:date="2023-03-16T12:11:00Z">
        <w:r w:rsidDel="00EB6362">
          <w:delText>(</w:delText>
        </w:r>
      </w:del>
      <w:ins w:id="943" w:author="Frances" w:date="2023-03-16T12:11:00Z">
        <w:r w:rsidR="00EB6362">
          <w:t>T</w:t>
        </w:r>
      </w:ins>
      <w:del w:id="944" w:author="Frances" w:date="2023-03-16T12:11:00Z">
        <w:r w:rsidDel="00EB6362">
          <w:delText>t</w:delText>
        </w:r>
      </w:del>
      <w:r>
        <w:t xml:space="preserve">hese come bundled with </w:t>
      </w:r>
      <w:proofErr w:type="spellStart"/>
      <w:r w:rsidRPr="00AC0342">
        <w:rPr>
          <w:rStyle w:val="Literal"/>
        </w:rPr>
        <w:t>xaringan</w:t>
      </w:r>
      <w:proofErr w:type="spellEnd"/>
      <w:del w:id="945" w:author="Frances" w:date="2023-03-16T12:12:00Z">
        <w:r w:rsidDel="00EB6362">
          <w:delText xml:space="preserve"> </w:delText>
        </w:r>
      </w:del>
      <w:ins w:id="946" w:author="Frances" w:date="2023-03-16T12:11:00Z">
        <w:r w:rsidR="00EB6362">
          <w:t>,</w:t>
        </w:r>
      </w:ins>
      <w:ins w:id="947" w:author="Frances" w:date="2023-03-16T12:12:00Z">
        <w:r w:rsidR="00EB6362">
          <w:t xml:space="preserve"> </w:t>
        </w:r>
      </w:ins>
      <w:r>
        <w:t>so you don’t need to do anything beyond installing the package to access them</w:t>
      </w:r>
      <w:del w:id="948" w:author="Frances" w:date="2023-03-16T12:12:00Z">
        <w:r w:rsidDel="00EB6362">
          <w:delText>)</w:delText>
        </w:r>
      </w:del>
      <w:r>
        <w:t>.</w:t>
      </w:r>
      <w:ins w:id="949" w:author="Frances" w:date="2023-03-16T12:12:00Z">
        <w:r w:rsidR="00EB6362">
          <w:t xml:space="preserve"> </w:t>
        </w:r>
      </w:ins>
    </w:p>
    <w:p w14:paraId="68426572" w14:textId="6D28CEC2" w:rsidR="00E0794E" w:rsidRDefault="00E0794E" w:rsidP="00EB6362">
      <w:pPr>
        <w:pStyle w:val="Body"/>
      </w:pPr>
      <w:r>
        <w:t>You can see how th</w:t>
      </w:r>
      <w:ins w:id="950" w:author="Frances" w:date="2023-03-16T12:13:00Z">
        <w:r w:rsidR="00EB6362">
          <w:t>e</w:t>
        </w:r>
      </w:ins>
      <w:del w:id="951" w:author="Frances" w:date="2023-03-16T12:13:00Z">
        <w:r w:rsidDel="00EB6362">
          <w:delText>is</w:delText>
        </w:r>
      </w:del>
      <w:r>
        <w:t xml:space="preserve"> theme changes the look-and-feel of our slides in </w:t>
      </w:r>
      <w:r w:rsidR="0029593F">
        <w:t>Figure 8-</w:t>
      </w:r>
      <w:r>
        <w:t>13</w:t>
      </w:r>
      <w:del w:id="952" w:author="Frances" w:date="2023-03-16T12:12:00Z">
        <w:r w:rsidDel="00EB6362">
          <w:delText xml:space="preserve"> below</w:delText>
        </w:r>
      </w:del>
      <w:r>
        <w:t>.</w:t>
      </w:r>
    </w:p>
    <w:p w14:paraId="563AA3EC" w14:textId="77777777" w:rsidR="00E0794E" w:rsidRDefault="00E0794E" w:rsidP="00A27357">
      <w:pPr>
        <w:pStyle w:val="GraphicSlug"/>
      </w:pPr>
      <w:r>
        <w:t>[F08013.png]</w:t>
      </w:r>
    </w:p>
    <w:p w14:paraId="22AF88F3" w14:textId="77777777" w:rsidR="00E0794E" w:rsidRDefault="00E0794E" w:rsidP="00E0794E">
      <w:pPr>
        <w:pStyle w:val="CaptionedFigure"/>
      </w:pPr>
      <w:r>
        <w:rPr>
          <w:noProof/>
        </w:rPr>
        <w:lastRenderedPageBreak/>
        <w:drawing>
          <wp:inline distT="0" distB="0" distL="0" distR="0" wp14:anchorId="66CEC0C6" wp14:editId="24C64C97">
            <wp:extent cx="5334000" cy="4035717"/>
            <wp:effectExtent l="0" t="0" r="0" b="0"/>
            <wp:docPr id="379" name="Picture" descr="Figure 8.13: A slide using the metropolis theme"/>
            <wp:cNvGraphicFramePr/>
            <a:graphic xmlns:a="http://schemas.openxmlformats.org/drawingml/2006/main">
              <a:graphicData uri="http://schemas.openxmlformats.org/drawingml/2006/picture">
                <pic:pic xmlns:pic="http://schemas.openxmlformats.org/drawingml/2006/picture">
                  <pic:nvPicPr>
                    <pic:cNvPr id="380" name="Picture" descr="../../assets/xaringan-metropolis.png"/>
                    <pic:cNvPicPr>
                      <a:picLocks noChangeAspect="1" noChangeArrowheads="1"/>
                    </pic:cNvPicPr>
                  </pic:nvPicPr>
                  <pic:blipFill>
                    <a:blip r:embed="rId22"/>
                    <a:stretch>
                      <a:fillRect/>
                    </a:stretch>
                  </pic:blipFill>
                  <pic:spPr bwMode="auto">
                    <a:xfrm>
                      <a:off x="0" y="0"/>
                      <a:ext cx="5334000" cy="4035717"/>
                    </a:xfrm>
                    <a:prstGeom prst="rect">
                      <a:avLst/>
                    </a:prstGeom>
                    <a:noFill/>
                    <a:ln w="9525">
                      <a:noFill/>
                      <a:headEnd/>
                      <a:tailEnd/>
                    </a:ln>
                  </pic:spPr>
                </pic:pic>
              </a:graphicData>
            </a:graphic>
          </wp:inline>
        </w:drawing>
      </w:r>
    </w:p>
    <w:p w14:paraId="4325A18D" w14:textId="46365CBB" w:rsidR="00E0794E" w:rsidRDefault="0029593F" w:rsidP="00D26687">
      <w:pPr>
        <w:pStyle w:val="CaptionLine"/>
      </w:pPr>
      <w:del w:id="953" w:author="Frances" w:date="2023-03-16T12:14:00Z">
        <w:r w:rsidDel="00EB6362">
          <w:delText>Figure 8-</w:delText>
        </w:r>
        <w:r w:rsidR="00E0794E" w:rsidDel="00EB6362">
          <w:delText xml:space="preserve">13: </w:delText>
        </w:r>
      </w:del>
      <w:r w:rsidR="00E0794E">
        <w:t>A slide using the metropolis theme</w:t>
      </w:r>
    </w:p>
    <w:p w14:paraId="1CF01954" w14:textId="4FCCC2FD" w:rsidR="0045277A" w:rsidRDefault="00E0794E" w:rsidP="00C0036E">
      <w:pPr>
        <w:pStyle w:val="Body"/>
        <w:rPr>
          <w:ins w:id="954" w:author="Frances" w:date="2023-03-16T12:01:00Z"/>
        </w:rPr>
      </w:pPr>
      <w:r>
        <w:t xml:space="preserve">If writing custom CSS is the totally flexible but more challenging option to tweaking your </w:t>
      </w:r>
      <w:proofErr w:type="spellStart"/>
      <w:r w:rsidRPr="00AC0342">
        <w:rPr>
          <w:rStyle w:val="Literal"/>
        </w:rPr>
        <w:t>xaringan</w:t>
      </w:r>
      <w:proofErr w:type="spellEnd"/>
      <w:r>
        <w:t xml:space="preserve"> slides, </w:t>
      </w:r>
      <w:ins w:id="955" w:author="Frances" w:date="2023-03-16T12:56:00Z">
        <w:r w:rsidR="005C687D">
          <w:t xml:space="preserve">then </w:t>
        </w:r>
      </w:ins>
      <w:r>
        <w:t xml:space="preserve">using a custom theme is way simpler but a lot less </w:t>
      </w:r>
      <w:commentRangeStart w:id="956"/>
      <w:r>
        <w:t>flexible.</w:t>
      </w:r>
      <w:ins w:id="957" w:author="Frances" w:date="2023-03-16T12:14:00Z">
        <w:r w:rsidR="00EB6362">
          <w:t xml:space="preserve"> XXXXX</w:t>
        </w:r>
        <w:commentRangeEnd w:id="956"/>
        <w:r w:rsidR="00EB6362">
          <w:rPr>
            <w:rStyle w:val="CommentReference"/>
            <w:rFonts w:ascii="Times New Roman" w:hAnsi="Times New Roman" w:cs="Times New Roman"/>
            <w:color w:val="auto"/>
            <w:lang w:val="en-CA"/>
          </w:rPr>
          <w:commentReference w:id="956"/>
        </w:r>
      </w:ins>
    </w:p>
    <w:p w14:paraId="3FBF2405" w14:textId="60ADBC0E" w:rsidR="0045277A" w:rsidRDefault="0045277A" w:rsidP="0045277A">
      <w:pPr>
        <w:pStyle w:val="HeadB"/>
        <w:rPr>
          <w:ins w:id="958" w:author="Frances" w:date="2023-03-16T12:01:00Z"/>
        </w:rPr>
        <w:pPrChange w:id="959" w:author="Frances" w:date="2023-03-16T12:01:00Z">
          <w:pPr>
            <w:pStyle w:val="Body"/>
          </w:pPr>
        </w:pPrChange>
      </w:pPr>
      <w:bookmarkStart w:id="960" w:name="_Toc129864024"/>
      <w:ins w:id="961" w:author="Frances" w:date="2023-03-16T12:01:00Z">
        <w:r>
          <w:t xml:space="preserve">The </w:t>
        </w:r>
        <w:proofErr w:type="spellStart"/>
        <w:r>
          <w:t>xaringanthemer</w:t>
        </w:r>
        <w:proofErr w:type="spellEnd"/>
        <w:r>
          <w:t xml:space="preserve"> Package</w:t>
        </w:r>
        <w:bookmarkEnd w:id="960"/>
      </w:ins>
    </w:p>
    <w:p w14:paraId="15B37ECF" w14:textId="5DCCA7FD" w:rsidR="00E0794E" w:rsidRDefault="00E0794E" w:rsidP="00C0036E">
      <w:pPr>
        <w:pStyle w:val="Body"/>
        <w:rPr>
          <w:ins w:id="962" w:author="Frances" w:date="2023-03-16T12:29:00Z"/>
        </w:rPr>
      </w:pPr>
      <w:r>
        <w:t xml:space="preserve"> A nice middle ground </w:t>
      </w:r>
      <w:ins w:id="963" w:author="Frances" w:date="2023-03-16T12:28:00Z">
        <w:r w:rsidR="00187BCF">
          <w:t xml:space="preserve">between writing custom CSS and applying </w:t>
        </w:r>
      </w:ins>
      <w:ins w:id="964" w:author="Frances" w:date="2023-03-16T12:57:00Z">
        <w:r w:rsidR="005C687D">
          <w:t>someone else’s</w:t>
        </w:r>
      </w:ins>
      <w:ins w:id="965" w:author="Frances" w:date="2023-03-16T12:28:00Z">
        <w:r w:rsidR="00187BCF">
          <w:t xml:space="preserve"> theme </w:t>
        </w:r>
      </w:ins>
      <w:r>
        <w:t xml:space="preserve">is to use the </w:t>
      </w:r>
      <w:proofErr w:type="spellStart"/>
      <w:r w:rsidRPr="00AC0342">
        <w:rPr>
          <w:rStyle w:val="Literal"/>
        </w:rPr>
        <w:t>xaringanthemer</w:t>
      </w:r>
      <w:proofErr w:type="spellEnd"/>
      <w:r>
        <w:t xml:space="preserve"> package by Garrick Aden-</w:t>
      </w:r>
      <w:proofErr w:type="spellStart"/>
      <w:r>
        <w:t>Buie</w:t>
      </w:r>
      <w:proofErr w:type="spellEnd"/>
      <w:r>
        <w:t xml:space="preserve">. This package </w:t>
      </w:r>
      <w:del w:id="966" w:author="Frances" w:date="2023-03-16T12:28:00Z">
        <w:r w:rsidDel="00187BCF">
          <w:delText xml:space="preserve">has </w:delText>
        </w:r>
      </w:del>
      <w:ins w:id="967" w:author="Frances" w:date="2023-03-16T12:28:00Z">
        <w:r w:rsidR="00187BCF">
          <w:t>includes</w:t>
        </w:r>
        <w:r w:rsidR="00187BCF">
          <w:t xml:space="preserve"> </w:t>
        </w:r>
      </w:ins>
      <w:r>
        <w:t xml:space="preserve">several built-in themes </w:t>
      </w:r>
      <w:ins w:id="968" w:author="Frances" w:date="2023-03-16T12:57:00Z">
        <w:r w:rsidR="005C687D">
          <w:t>but</w:t>
        </w:r>
      </w:ins>
      <w:del w:id="969" w:author="Frances" w:date="2023-03-16T12:57:00Z">
        <w:r w:rsidDel="005C687D">
          <w:delText>and</w:delText>
        </w:r>
      </w:del>
      <w:r>
        <w:t xml:space="preserve"> also allows you to easily create your own custom </w:t>
      </w:r>
      <w:del w:id="970" w:author="Frances" w:date="2023-03-16T12:29:00Z">
        <w:r w:rsidRPr="00AC0342" w:rsidDel="00187BCF">
          <w:rPr>
            <w:rStyle w:val="Literal"/>
          </w:rPr>
          <w:delText>xaringan</w:delText>
        </w:r>
        <w:r w:rsidDel="00187BCF">
          <w:delText xml:space="preserve"> </w:delText>
        </w:r>
      </w:del>
      <w:r>
        <w:t xml:space="preserve">theme. After installing the </w:t>
      </w:r>
      <w:del w:id="971" w:author="Frances" w:date="2023-03-16T12:29:00Z">
        <w:r w:rsidRPr="00AC0342" w:rsidDel="00187BCF">
          <w:rPr>
            <w:rStyle w:val="Literal"/>
          </w:rPr>
          <w:delText>xaringanthemer</w:delText>
        </w:r>
        <w:r w:rsidDel="00187BCF">
          <w:delText xml:space="preserve"> </w:delText>
        </w:r>
      </w:del>
      <w:r>
        <w:t xml:space="preserve">package, </w:t>
      </w:r>
      <w:del w:id="972" w:author="Frances" w:date="2023-03-16T12:29:00Z">
        <w:r w:rsidDel="00187BCF">
          <w:delText xml:space="preserve">you </w:delText>
        </w:r>
      </w:del>
      <w:r>
        <w:t xml:space="preserve">adjust the </w:t>
      </w:r>
      <w:proofErr w:type="spellStart"/>
      <w:r w:rsidRPr="00187BCF">
        <w:rPr>
          <w:rStyle w:val="Literal"/>
          <w:rPrChange w:id="973" w:author="Frances" w:date="2023-03-16T12:29:00Z">
            <w:rPr/>
          </w:rPrChange>
        </w:rPr>
        <w:t>css</w:t>
      </w:r>
      <w:proofErr w:type="spellEnd"/>
      <w:r>
        <w:t xml:space="preserve"> line in your YAML to use the </w:t>
      </w:r>
      <w:r w:rsidRPr="00AC0342">
        <w:rPr>
          <w:rStyle w:val="Literal"/>
        </w:rPr>
        <w:t>xaringan-themer.css</w:t>
      </w:r>
      <w:r>
        <w:t xml:space="preserve"> file</w:t>
      </w:r>
      <w:ins w:id="974" w:author="Frances" w:date="2023-03-16T12:29:00Z">
        <w:r w:rsidR="00187BCF">
          <w:t>:</w:t>
        </w:r>
      </w:ins>
      <w:del w:id="975" w:author="Frances" w:date="2023-03-16T12:29:00Z">
        <w:r w:rsidDel="00187BCF">
          <w:delText>.</w:delText>
        </w:r>
      </w:del>
    </w:p>
    <w:p w14:paraId="4E13B6B1" w14:textId="0B4FEEC1" w:rsidR="00187BCF" w:rsidRDefault="005C687D" w:rsidP="005C687D">
      <w:pPr>
        <w:pStyle w:val="Code"/>
        <w:pPrChange w:id="976" w:author="Frances" w:date="2023-03-16T12:57:00Z">
          <w:pPr>
            <w:pStyle w:val="Body"/>
          </w:pPr>
        </w:pPrChange>
      </w:pPr>
      <w:commentRangeStart w:id="977"/>
      <w:ins w:id="978" w:author="Frances" w:date="2023-03-16T12:57:00Z">
        <w:r>
          <w:t>XXXX</w:t>
        </w:r>
        <w:commentRangeEnd w:id="977"/>
        <w:r>
          <w:rPr>
            <w:rStyle w:val="CommentReference"/>
            <w:rFonts w:ascii="Times New Roman" w:hAnsi="Times New Roman" w:cs="Times New Roman"/>
            <w:color w:val="auto"/>
            <w:lang w:val="en-CA"/>
          </w:rPr>
          <w:commentReference w:id="977"/>
        </w:r>
      </w:ins>
    </w:p>
    <w:p w14:paraId="0EAA3DAE" w14:textId="77777777" w:rsidR="00187BCF" w:rsidRDefault="00E0794E" w:rsidP="00C0036E">
      <w:pPr>
        <w:pStyle w:val="Body"/>
        <w:rPr>
          <w:ins w:id="979" w:author="Frances" w:date="2023-03-16T12:31:00Z"/>
        </w:rPr>
      </w:pPr>
      <w:del w:id="980" w:author="Frances" w:date="2023-03-16T12:29:00Z">
        <w:r w:rsidDel="00187BCF">
          <w:delText xml:space="preserve">With this in place, you can </w:delText>
        </w:r>
      </w:del>
      <w:ins w:id="981" w:author="Frances" w:date="2023-03-16T12:29:00Z">
        <w:r w:rsidR="00187BCF">
          <w:t>N</w:t>
        </w:r>
      </w:ins>
      <w:del w:id="982" w:author="Frances" w:date="2023-03-16T12:29:00Z">
        <w:r w:rsidDel="00187BCF">
          <w:delText>n</w:delText>
        </w:r>
      </w:del>
      <w:r>
        <w:t xml:space="preserve">ow </w:t>
      </w:r>
      <w:ins w:id="983" w:author="Frances" w:date="2023-03-16T12:29:00Z">
        <w:r w:rsidR="00187BCF">
          <w:t xml:space="preserve">you can </w:t>
        </w:r>
      </w:ins>
      <w:r>
        <w:t xml:space="preserve">customize your slides by using the </w:t>
      </w:r>
      <w:proofErr w:type="spellStart"/>
      <w:r w:rsidRPr="00AC0342">
        <w:rPr>
          <w:rStyle w:val="Literal"/>
        </w:rPr>
        <w:t>style_</w:t>
      </w:r>
      <w:proofErr w:type="gramStart"/>
      <w:r w:rsidRPr="00AC0342">
        <w:rPr>
          <w:rStyle w:val="Literal"/>
        </w:rPr>
        <w:t>xaringan</w:t>
      </w:r>
      <w:proofErr w:type="spellEnd"/>
      <w:r w:rsidRPr="00AC0342">
        <w:rPr>
          <w:rStyle w:val="Literal"/>
        </w:rPr>
        <w:t>(</w:t>
      </w:r>
      <w:proofErr w:type="gramEnd"/>
      <w:r w:rsidRPr="00AC0342">
        <w:rPr>
          <w:rStyle w:val="Literal"/>
        </w:rPr>
        <w:t>)</w:t>
      </w:r>
      <w:r>
        <w:t xml:space="preserve"> function. This function has over 60 arguments, allowing you to tweak nearly any part of your </w:t>
      </w:r>
      <w:proofErr w:type="spellStart"/>
      <w:r w:rsidRPr="00AC0342">
        <w:rPr>
          <w:rStyle w:val="Literal"/>
        </w:rPr>
        <w:t>xaringan</w:t>
      </w:r>
      <w:proofErr w:type="spellEnd"/>
      <w:r>
        <w:t xml:space="preserve"> slides. To </w:t>
      </w:r>
      <w:del w:id="984" w:author="Frances" w:date="2023-03-16T12:30:00Z">
        <w:r w:rsidDel="00187BCF">
          <w:delText>make the same changes that we made above with</w:delText>
        </w:r>
      </w:del>
      <w:ins w:id="985" w:author="Frances" w:date="2023-03-16T12:30:00Z">
        <w:r w:rsidR="00187BCF">
          <w:t>replicate the</w:t>
        </w:r>
      </w:ins>
      <w:r>
        <w:t xml:space="preserve"> custom CSS</w:t>
      </w:r>
      <w:ins w:id="986" w:author="Frances" w:date="2023-03-16T12:30:00Z">
        <w:r w:rsidR="00187BCF">
          <w:t xml:space="preserve"> we wrote earlier in this chapter using </w:t>
        </w:r>
      </w:ins>
      <w:proofErr w:type="spellStart"/>
      <w:ins w:id="987" w:author="Frances" w:date="2023-03-16T12:31:00Z">
        <w:r w:rsidR="00187BCF" w:rsidRPr="00AC0342">
          <w:rPr>
            <w:rStyle w:val="Literal"/>
          </w:rPr>
          <w:t>xaringanthemer</w:t>
        </w:r>
      </w:ins>
      <w:proofErr w:type="spellEnd"/>
      <w:r>
        <w:t xml:space="preserve">, </w:t>
      </w:r>
      <w:ins w:id="988" w:author="Frances" w:date="2023-03-16T12:31:00Z">
        <w:r w:rsidR="00187BCF">
          <w:t>let’s</w:t>
        </w:r>
      </w:ins>
      <w:del w:id="989" w:author="Frances" w:date="2023-03-16T12:31:00Z">
        <w:r w:rsidDel="00187BCF">
          <w:delText>I’ll</w:delText>
        </w:r>
      </w:del>
      <w:r>
        <w:t xml:space="preserve"> use just a few of the arguments</w:t>
      </w:r>
      <w:ins w:id="990" w:author="Frances" w:date="2023-03-16T12:31:00Z">
        <w:r w:rsidR="00187BCF">
          <w:t>:</w:t>
        </w:r>
      </w:ins>
      <w:del w:id="991" w:author="Frances" w:date="2023-03-16T12:31:00Z">
        <w:r w:rsidDel="00187BCF">
          <w:delText>.</w:delText>
        </w:r>
      </w:del>
      <w:r>
        <w:t xml:space="preserve"> </w:t>
      </w:r>
    </w:p>
    <w:p w14:paraId="36E467C3" w14:textId="5401DF55" w:rsidR="00187BCF" w:rsidRDefault="00187BCF" w:rsidP="00187BCF">
      <w:pPr>
        <w:pStyle w:val="Code"/>
        <w:rPr>
          <w:ins w:id="992" w:author="Frances" w:date="2023-03-16T12:31:00Z"/>
        </w:rPr>
      </w:pPr>
      <w:commentRangeStart w:id="993"/>
      <w:ins w:id="994" w:author="Frances" w:date="2023-03-16T12:31:00Z">
        <w:r>
          <w:t>XXXX</w:t>
        </w:r>
      </w:ins>
    </w:p>
    <w:p w14:paraId="66E1B1C5" w14:textId="4899045C" w:rsidR="00187BCF" w:rsidRDefault="00187BCF" w:rsidP="00187BCF">
      <w:pPr>
        <w:pStyle w:val="Body"/>
        <w:rPr>
          <w:ins w:id="995" w:author="Frances" w:date="2023-03-16T12:31:00Z"/>
        </w:rPr>
      </w:pPr>
      <w:ins w:id="996" w:author="Frances" w:date="2023-03-16T12:31:00Z">
        <w:r>
          <w:t>XXXXX</w:t>
        </w:r>
        <w:commentRangeEnd w:id="993"/>
        <w:r>
          <w:rPr>
            <w:rStyle w:val="CommentReference"/>
            <w:rFonts w:ascii="Times New Roman" w:hAnsi="Times New Roman" w:cs="Times New Roman"/>
            <w:color w:val="auto"/>
            <w:lang w:val="en-CA"/>
          </w:rPr>
          <w:commentReference w:id="993"/>
        </w:r>
      </w:ins>
    </w:p>
    <w:p w14:paraId="221483D9" w14:textId="148D0BA0" w:rsidR="00E0794E" w:rsidRDefault="00E0794E" w:rsidP="00C0036E">
      <w:pPr>
        <w:pStyle w:val="Body"/>
      </w:pPr>
      <w:r>
        <w:t xml:space="preserve">One particularly nice thing about the </w:t>
      </w:r>
      <w:proofErr w:type="spellStart"/>
      <w:r w:rsidRPr="00AC0342">
        <w:rPr>
          <w:rStyle w:val="Literal"/>
        </w:rPr>
        <w:t>xaringanthemer</w:t>
      </w:r>
      <w:proofErr w:type="spellEnd"/>
      <w:r>
        <w:t xml:space="preserve"> package is that you can use any font available on Google Fonts by simply adding its name to </w:t>
      </w:r>
      <w:commentRangeStart w:id="997"/>
      <w:proofErr w:type="spellStart"/>
      <w:r w:rsidRPr="00AC0342">
        <w:rPr>
          <w:rStyle w:val="Literal"/>
        </w:rPr>
        <w:t>header_font_family</w:t>
      </w:r>
      <w:proofErr w:type="spellEnd"/>
      <w:r>
        <w:t xml:space="preserve"> or any other similar argument</w:t>
      </w:r>
      <w:commentRangeEnd w:id="997"/>
      <w:r w:rsidR="00187BCF">
        <w:rPr>
          <w:rStyle w:val="CommentReference"/>
          <w:rFonts w:ascii="Times New Roman" w:hAnsi="Times New Roman" w:cs="Times New Roman"/>
          <w:color w:val="auto"/>
          <w:lang w:val="en-CA"/>
        </w:rPr>
        <w:commentReference w:id="997"/>
      </w:r>
      <w:ins w:id="998" w:author="Frances" w:date="2023-03-16T12:32:00Z">
        <w:r w:rsidR="00187BCF">
          <w:t xml:space="preserve">. You won’t have to </w:t>
        </w:r>
      </w:ins>
      <w:del w:id="999" w:author="Frances" w:date="2023-03-16T12:32:00Z">
        <w:r w:rsidDel="00187BCF">
          <w:delText xml:space="preserve"> (no need to </w:delText>
        </w:r>
      </w:del>
      <w:r>
        <w:t xml:space="preserve">run the line </w:t>
      </w:r>
      <w:del w:id="1000" w:author="Frances" w:date="2023-03-16T12:32:00Z">
        <w:r w:rsidDel="00187BCF">
          <w:delText xml:space="preserve">above </w:delText>
        </w:r>
      </w:del>
      <w:r>
        <w:t>that made the Inter font available to us</w:t>
      </w:r>
      <w:del w:id="1001" w:author="Frances" w:date="2023-03-16T12:32:00Z">
        <w:r w:rsidDel="00187BCF">
          <w:delText>)</w:delText>
        </w:r>
      </w:del>
      <w:r>
        <w:t xml:space="preserve">. </w:t>
      </w:r>
      <w:del w:id="1002" w:author="Frances" w:date="2023-03-16T12:31:00Z">
        <w:r w:rsidDel="00187BCF">
          <w:delText>Here’s how I would make the same changes that I made with custom CSS above.</w:delText>
        </w:r>
      </w:del>
    </w:p>
    <w:p w14:paraId="0812DB9A" w14:textId="4067403C" w:rsidR="00E0794E" w:rsidDel="00187BCF" w:rsidRDefault="00E0794E" w:rsidP="00C0036E">
      <w:pPr>
        <w:pStyle w:val="Body"/>
        <w:rPr>
          <w:del w:id="1003" w:author="Frances" w:date="2023-03-16T12:31:00Z"/>
        </w:rPr>
      </w:pPr>
      <w:commentRangeStart w:id="1004"/>
      <w:del w:id="1005" w:author="Frances" w:date="2023-03-16T12:31:00Z">
        <w:r w:rsidDel="00187BCF">
          <w:lastRenderedPageBreak/>
          <w:delText>I could show you what my slide with the penguin image background looks like, but trust me, it’s exactly identical to the slide we made previously with custom CSS.</w:delText>
        </w:r>
      </w:del>
    </w:p>
    <w:p w14:paraId="567F4629" w14:textId="64E9BEDC" w:rsidR="00E0794E" w:rsidRDefault="00E0794E" w:rsidP="000913A5">
      <w:pPr>
        <w:pStyle w:val="HeadA"/>
      </w:pPr>
      <w:bookmarkStart w:id="1006" w:name="in-conclusion-the-advantages-of-xaringan"/>
      <w:bookmarkStart w:id="1007" w:name="_Toc129864025"/>
      <w:bookmarkEnd w:id="165"/>
      <w:bookmarkEnd w:id="671"/>
      <w:del w:id="1008" w:author="Frances" w:date="2023-03-16T11:45:00Z">
        <w:r w:rsidDel="00151366">
          <w:delText xml:space="preserve">In </w:delText>
        </w:r>
      </w:del>
      <w:r>
        <w:t>Conclusion</w:t>
      </w:r>
      <w:del w:id="1009" w:author="Frances" w:date="2023-03-16T11:45:00Z">
        <w:r w:rsidDel="00151366">
          <w:delText xml:space="preserve">: The Advantages of </w:delText>
        </w:r>
        <w:r w:rsidRPr="00AC0342" w:rsidDel="00151366">
          <w:rPr>
            <w:rStyle w:val="Literal"/>
          </w:rPr>
          <w:delText>xaringan</w:delText>
        </w:r>
      </w:del>
      <w:commentRangeEnd w:id="1004"/>
      <w:r w:rsidR="005C687D">
        <w:rPr>
          <w:rStyle w:val="CommentReference"/>
          <w:rFonts w:ascii="Times New Roman" w:hAnsi="Times New Roman" w:cs="Times New Roman"/>
          <w:b w:val="0"/>
          <w:bCs w:val="0"/>
          <w:color w:val="auto"/>
          <w:lang w:val="en-CA"/>
        </w:rPr>
        <w:commentReference w:id="1004"/>
      </w:r>
      <w:bookmarkEnd w:id="1007"/>
    </w:p>
    <w:p w14:paraId="6BB37AF8" w14:textId="58D9E37E" w:rsidR="00E0794E" w:rsidDel="005C687D" w:rsidRDefault="00E0794E" w:rsidP="00C0036E">
      <w:pPr>
        <w:pStyle w:val="Body"/>
        <w:rPr>
          <w:del w:id="1010" w:author="Frances" w:date="2023-03-16T12:57:00Z"/>
        </w:rPr>
      </w:pPr>
      <w:del w:id="1011" w:author="Frances" w:date="2023-03-16T12:57:00Z">
        <w:r w:rsidDel="005C687D">
          <w:delText xml:space="preserve">Now that we’ve discussed how to use </w:delText>
        </w:r>
        <w:r w:rsidRPr="00AC0342" w:rsidDel="005C687D">
          <w:rPr>
            <w:rStyle w:val="Literal"/>
          </w:rPr>
          <w:delText>xaringan</w:delText>
        </w:r>
        <w:r w:rsidDel="005C687D">
          <w:delText>, let’s talk a bit about why you might consider switching to it for your presentations. In my conversation with Silvia Canelón, she brought up three main reasons.</w:delText>
        </w:r>
      </w:del>
    </w:p>
    <w:p w14:paraId="5F816165" w14:textId="4D07462F" w:rsidR="00E0794E" w:rsidDel="00151366" w:rsidRDefault="00E0794E" w:rsidP="00C0036E">
      <w:pPr>
        <w:pStyle w:val="Body"/>
        <w:rPr>
          <w:moveFrom w:id="1012" w:author="Frances" w:date="2023-03-16T11:46:00Z"/>
        </w:rPr>
      </w:pPr>
      <w:moveFromRangeStart w:id="1013" w:author="Frances" w:date="2023-03-16T11:46:00Z" w:name="move129859579"/>
      <w:moveFrom w:id="1014" w:author="Frances" w:date="2023-03-16T11:46:00Z">
        <w:r w:rsidDel="00151366">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 </w:t>
        </w:r>
        <w:r w:rsidRPr="00AC0342" w:rsidDel="00151366">
          <w:rPr>
            <w:rStyle w:val="Literal"/>
          </w:rPr>
          <w:t>xaringan</w:t>
        </w:r>
        <w:r w:rsidDel="00151366">
          <w:t xml:space="preserve"> slides.</w:t>
        </w:r>
      </w:moveFrom>
    </w:p>
    <w:p w14:paraId="01824FB7" w14:textId="01E24A2B" w:rsidR="00E0794E" w:rsidDel="00151366" w:rsidRDefault="00E0794E" w:rsidP="00C0036E">
      <w:pPr>
        <w:pStyle w:val="Body"/>
        <w:rPr>
          <w:moveFrom w:id="1015" w:author="Frances" w:date="2023-03-16T11:46:00Z"/>
        </w:rPr>
      </w:pPr>
      <w:moveFrom w:id="1016" w:author="Frances" w:date="2023-03-16T11:46:00Z">
        <w:r w:rsidDel="00151366">
          <w:t xml:space="preserve">Second, because </w:t>
        </w:r>
        <w:r w:rsidRPr="00AC0342" w:rsidDel="00151366">
          <w:rPr>
            <w:rStyle w:val="Literal"/>
          </w:rPr>
          <w:t>xaringan</w:t>
        </w:r>
        <w:r w:rsidDel="00151366">
          <w:t xml:space="preserve"> creates slides as HTML documents, you can post them online (we’ll discuss ways to do this in Chapter ??). No need to email or print out your slides for your viewers. Just share the link to your slides and you’re done.</w:t>
        </w:r>
      </w:moveFrom>
    </w:p>
    <w:p w14:paraId="7F38C1CB" w14:textId="43E1D56C" w:rsidR="00E0794E" w:rsidDel="00151366" w:rsidRDefault="00E0794E" w:rsidP="00C0036E">
      <w:pPr>
        <w:pStyle w:val="Body"/>
        <w:rPr>
          <w:moveFrom w:id="1017" w:author="Frances" w:date="2023-03-16T11:46:00Z"/>
        </w:rPr>
      </w:pPr>
      <w:moveFrom w:id="1018" w:author="Frances" w:date="2023-03-16T11:46:00Z">
        <w:r w:rsidDel="00151366">
          <w:t xml:space="preserve">The third benefit of using </w:t>
        </w:r>
        <w:r w:rsidRPr="00AC0342" w:rsidDel="00151366">
          <w:rPr>
            <w:rStyle w:val="Literal"/>
          </w:rPr>
          <w:t>xaringan</w:t>
        </w:r>
        <w:r w:rsidDel="00151366">
          <w:t xml:space="preserve"> is accessibility. As Canelón put it to me, “when [people] have the HTML version of the slides, they have some control over what it looks like.” People with limited vision are able to access HTML documents in ways that are accessible to them. They can also increase the text size or use screen readers. Making presentations with </w:t>
        </w:r>
        <w:r w:rsidRPr="00AC0342" w:rsidDel="00151366">
          <w:rPr>
            <w:rStyle w:val="Literal"/>
          </w:rPr>
          <w:t>xaringan</w:t>
        </w:r>
        <w:r w:rsidDel="00151366">
          <w:t xml:space="preserve"> isn’t just a cool trick. It also means more people can engage with your slides.</w:t>
        </w:r>
      </w:moveFrom>
    </w:p>
    <w:bookmarkEnd w:id="1"/>
    <w:bookmarkEnd w:id="1006"/>
    <w:moveFromRangeEnd w:id="1013"/>
    <w:p w14:paraId="3F6F904B" w14:textId="77777777" w:rsidR="00FF3BE6" w:rsidRDefault="00FF3BE6"/>
    <w:sectPr w:rsidR="00FF3BE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Frances" w:date="2023-03-16T12:37:00Z" w:initials="FS">
    <w:p w14:paraId="1D60D6D1" w14:textId="7D3C984B" w:rsidR="00187BCF" w:rsidRDefault="00187BCF">
      <w:pPr>
        <w:pStyle w:val="CommentText"/>
      </w:pPr>
      <w:r>
        <w:rPr>
          <w:rStyle w:val="CommentReference"/>
        </w:rPr>
        <w:annotationRef/>
      </w:r>
      <w:r>
        <w:t>Added this to highlight the specific lessons learned in this chapter; feel free to adjust as needed</w:t>
      </w:r>
    </w:p>
  </w:comment>
  <w:comment w:id="55" w:author="Frances" w:date="2023-03-16T12:58:00Z" w:initials="FS">
    <w:p w14:paraId="0410C31F" w14:textId="7A5C9911" w:rsidR="005C687D" w:rsidRDefault="005C687D">
      <w:pPr>
        <w:pStyle w:val="CommentText"/>
      </w:pPr>
      <w:r>
        <w:rPr>
          <w:rStyle w:val="CommentReference"/>
        </w:rPr>
        <w:annotationRef/>
      </w:r>
      <w:r>
        <w:t>I’ve suggested moving the material from the conclusion up here to provide motivation for the chapter’s content</w:t>
      </w:r>
    </w:p>
  </w:comment>
  <w:comment w:id="290" w:author="Frances" w:date="2023-03-16T10:12:00Z" w:initials="FS">
    <w:p w14:paraId="4FF66A9D" w14:textId="5F450AF1" w:rsidR="00020779" w:rsidRDefault="00020779">
      <w:pPr>
        <w:pStyle w:val="CommentText"/>
      </w:pPr>
      <w:r>
        <w:rPr>
          <w:rStyle w:val="CommentReference"/>
        </w:rPr>
        <w:annotationRef/>
      </w:r>
      <w:r>
        <w:t xml:space="preserve">Consider explaining what </w:t>
      </w:r>
      <w:proofErr w:type="spellStart"/>
      <w:r>
        <w:t>moon_reader</w:t>
      </w:r>
      <w:proofErr w:type="spellEnd"/>
      <w:r>
        <w:t xml:space="preserve"> is. Is this just one of many </w:t>
      </w:r>
      <w:proofErr w:type="spellStart"/>
      <w:r>
        <w:t>xaringan</w:t>
      </w:r>
      <w:proofErr w:type="spellEnd"/>
      <w:r>
        <w:t xml:space="preserve"> output options?</w:t>
      </w:r>
    </w:p>
  </w:comment>
  <w:comment w:id="419" w:author="Frances" w:date="2023-03-16T10:23:00Z" w:initials="FS">
    <w:p w14:paraId="0A308045" w14:textId="77CBFDC4" w:rsidR="009B3E60" w:rsidRDefault="009B3E60">
      <w:pPr>
        <w:pStyle w:val="CommentText"/>
      </w:pPr>
      <w:r>
        <w:rPr>
          <w:rStyle w:val="CommentReference"/>
        </w:rPr>
        <w:annotationRef/>
      </w:r>
      <w:r>
        <w:t xml:space="preserve">Consider explaining what </w:t>
      </w:r>
      <w:proofErr w:type="spellStart"/>
      <w:proofErr w:type="gramStart"/>
      <w:r>
        <w:t>fig.height</w:t>
      </w:r>
      <w:proofErr w:type="spellEnd"/>
      <w:proofErr w:type="gramEnd"/>
      <w:r>
        <w:t xml:space="preserve"> can be used for more generally</w:t>
      </w:r>
    </w:p>
  </w:comment>
  <w:comment w:id="444" w:author="Frances" w:date="2023-03-16T10:29:00Z" w:initials="FS">
    <w:p w14:paraId="5FFB17DC" w14:textId="7490C131" w:rsidR="009B3E60" w:rsidRDefault="009B3E60">
      <w:pPr>
        <w:pStyle w:val="CommentText"/>
      </w:pPr>
      <w:r>
        <w:rPr>
          <w:rStyle w:val="CommentReference"/>
        </w:rPr>
        <w:annotationRef/>
      </w:r>
      <w:r>
        <w:t>Cutting because it’s not really possible to show the incremental reveal in a printed book, and readers should have a good enough sense of what this will look like</w:t>
      </w:r>
    </w:p>
  </w:comment>
  <w:comment w:id="589" w:author="Frances" w:date="2023-03-16T11:24:00Z" w:initials="FS">
    <w:p w14:paraId="2B97629C" w14:textId="004181ED" w:rsidR="00CE5851" w:rsidRDefault="00CE5851">
      <w:pPr>
        <w:pStyle w:val="CommentText"/>
      </w:pPr>
      <w:r>
        <w:rPr>
          <w:rStyle w:val="CommentReference"/>
        </w:rPr>
        <w:annotationRef/>
      </w:r>
      <w:r>
        <w:t>Consider adding a paragraph here commenting on the design benefits of using this smaller left column. In general, is it useful for text that describes a more central visual element?</w:t>
      </w:r>
    </w:p>
  </w:comment>
  <w:comment w:id="636" w:author="Frances" w:date="2023-03-16T11:43:00Z" w:initials="FS">
    <w:p w14:paraId="3BCD3D72" w14:textId="26A936A4" w:rsidR="00151366" w:rsidRDefault="00151366">
      <w:pPr>
        <w:pStyle w:val="CommentText"/>
      </w:pPr>
      <w:r>
        <w:rPr>
          <w:rStyle w:val="CommentReference"/>
        </w:rPr>
        <w:annotationRef/>
      </w:r>
      <w:r>
        <w:t xml:space="preserve">Consider mentioning whether there </w:t>
      </w:r>
      <w:proofErr w:type="gramStart"/>
      <w:r>
        <w:t>are .left</w:t>
      </w:r>
      <w:proofErr w:type="gramEnd"/>
      <w:r>
        <w:t xml:space="preserve"> and .right equivalents for vertical alignment</w:t>
      </w:r>
    </w:p>
  </w:comment>
  <w:comment w:id="712" w:author="Frances" w:date="2023-03-16T11:50:00Z" w:initials="FS">
    <w:p w14:paraId="2CB94330" w14:textId="11F73A51" w:rsidR="007F1C9B" w:rsidRDefault="007F1C9B">
      <w:pPr>
        <w:pStyle w:val="CommentText"/>
      </w:pPr>
      <w:r>
        <w:rPr>
          <w:rStyle w:val="CommentReference"/>
        </w:rPr>
        <w:annotationRef/>
      </w:r>
      <w:r>
        <w:t xml:space="preserve">Place the </w:t>
      </w:r>
      <w:proofErr w:type="spellStart"/>
      <w:r>
        <w:t>css</w:t>
      </w:r>
      <w:proofErr w:type="spellEnd"/>
      <w:r>
        <w:t xml:space="preserve"> code chunk here</w:t>
      </w:r>
    </w:p>
  </w:comment>
  <w:comment w:id="723" w:author="Frances" w:date="2023-03-16T11:51:00Z" w:initials="FS">
    <w:p w14:paraId="3ED83246" w14:textId="2FF5C5C3" w:rsidR="007F1C9B" w:rsidRDefault="007F1C9B">
      <w:pPr>
        <w:pStyle w:val="CommentText"/>
      </w:pPr>
      <w:r>
        <w:rPr>
          <w:rStyle w:val="CommentReference"/>
        </w:rPr>
        <w:annotationRef/>
      </w:r>
      <w:r>
        <w:t>Clarify which specific element you’re referring to here</w:t>
      </w:r>
    </w:p>
  </w:comment>
  <w:comment w:id="756" w:author="Frances" w:date="2023-03-16T11:53:00Z" w:initials="FS">
    <w:p w14:paraId="68BBEA2C" w14:textId="5C9383EF" w:rsidR="007F1C9B" w:rsidRDefault="007F1C9B">
      <w:pPr>
        <w:pStyle w:val="CommentText"/>
      </w:pPr>
      <w:r>
        <w:rPr>
          <w:rStyle w:val="CommentReference"/>
        </w:rPr>
        <w:annotationRef/>
      </w:r>
      <w:r>
        <w:t xml:space="preserve">Place the </w:t>
      </w:r>
      <w:proofErr w:type="spellStart"/>
      <w:r>
        <w:t>css</w:t>
      </w:r>
      <w:proofErr w:type="spellEnd"/>
      <w:r>
        <w:t xml:space="preserve"> code here</w:t>
      </w:r>
    </w:p>
  </w:comment>
  <w:comment w:id="783" w:author="Frances" w:date="2023-03-16T12:06:00Z" w:initials="FS">
    <w:p w14:paraId="269088FB" w14:textId="243DA702" w:rsidR="00EB6362" w:rsidRDefault="00EB6362">
      <w:pPr>
        <w:pStyle w:val="CommentText"/>
      </w:pPr>
      <w:r>
        <w:rPr>
          <w:rStyle w:val="CommentReference"/>
        </w:rPr>
        <w:annotationRef/>
      </w:r>
      <w:r>
        <w:t>It could be very useful to have a table here with some other CSS they could use to customize their own slides. Generally, readers respond very well to references like these!</w:t>
      </w:r>
    </w:p>
  </w:comment>
  <w:comment w:id="925" w:author="Frances" w:date="2023-03-16T12:12:00Z" w:initials="FS">
    <w:p w14:paraId="7ED57ED5" w14:textId="29049337" w:rsidR="00EB6362" w:rsidRDefault="00EB6362">
      <w:pPr>
        <w:pStyle w:val="CommentText"/>
      </w:pPr>
      <w:r>
        <w:rPr>
          <w:rStyle w:val="CommentReference"/>
        </w:rPr>
        <w:annotationRef/>
      </w:r>
      <w:r>
        <w:t>Consider explaining the difference between the general CSS themes and the “fonts” themes</w:t>
      </w:r>
    </w:p>
  </w:comment>
  <w:comment w:id="935" w:author="Frances" w:date="2023-03-16T12:11:00Z" w:initials="FS">
    <w:p w14:paraId="5E576A59" w14:textId="4F7745DC" w:rsidR="00EB6362" w:rsidRDefault="00EB6362">
      <w:pPr>
        <w:pStyle w:val="CommentText"/>
      </w:pPr>
      <w:r>
        <w:rPr>
          <w:rStyle w:val="CommentReference"/>
        </w:rPr>
        <w:annotationRef/>
      </w:r>
      <w:r>
        <w:t>Show the adjusted YAML here</w:t>
      </w:r>
    </w:p>
  </w:comment>
  <w:comment w:id="956" w:author="Frances" w:date="2023-03-16T12:14:00Z" w:initials="FS">
    <w:p w14:paraId="6EB8CD3C" w14:textId="3C61C74C" w:rsidR="00EB6362" w:rsidRDefault="00EB6362">
      <w:pPr>
        <w:pStyle w:val="CommentText"/>
      </w:pPr>
      <w:r>
        <w:rPr>
          <w:rStyle w:val="CommentReference"/>
        </w:rPr>
        <w:annotationRef/>
      </w:r>
      <w:r>
        <w:t>Consider expanding this paragraph with a few additional sentences to explain how custom themes are inflexible, and why this might be a disadvantage</w:t>
      </w:r>
    </w:p>
  </w:comment>
  <w:comment w:id="977" w:author="Frances" w:date="2023-03-16T12:57:00Z" w:initials="FS">
    <w:p w14:paraId="0673872E" w14:textId="6B3E38DB" w:rsidR="005C687D" w:rsidRDefault="005C687D">
      <w:pPr>
        <w:pStyle w:val="CommentText"/>
      </w:pPr>
      <w:r>
        <w:rPr>
          <w:rStyle w:val="CommentReference"/>
        </w:rPr>
        <w:annotationRef/>
      </w:r>
      <w:r>
        <w:t>Please show this adjustment here</w:t>
      </w:r>
    </w:p>
  </w:comment>
  <w:comment w:id="993" w:author="Frances" w:date="2023-03-16T12:31:00Z" w:initials="FS">
    <w:p w14:paraId="34DD81F0" w14:textId="6B517861" w:rsidR="00187BCF" w:rsidRDefault="00187BCF">
      <w:pPr>
        <w:pStyle w:val="CommentText"/>
      </w:pPr>
      <w:r>
        <w:rPr>
          <w:rStyle w:val="CommentReference"/>
        </w:rPr>
        <w:annotationRef/>
      </w:r>
      <w:r>
        <w:t xml:space="preserve">Please show the </w:t>
      </w:r>
      <w:proofErr w:type="spellStart"/>
      <w:r>
        <w:t>xariganthemere</w:t>
      </w:r>
      <w:proofErr w:type="spellEnd"/>
      <w:r>
        <w:t xml:space="preserve"> code here and walk through how it works in the following paragraph</w:t>
      </w:r>
    </w:p>
  </w:comment>
  <w:comment w:id="997" w:author="Frances" w:date="2023-03-16T12:32:00Z" w:initials="FS">
    <w:p w14:paraId="560BB199" w14:textId="26013CBF" w:rsidR="00187BCF" w:rsidRDefault="00187BCF">
      <w:pPr>
        <w:pStyle w:val="CommentText"/>
      </w:pPr>
      <w:r>
        <w:rPr>
          <w:rStyle w:val="CommentReference"/>
        </w:rPr>
        <w:annotationRef/>
      </w:r>
      <w:r>
        <w:t>Clarify what kind of argument this is and how readers can know which ones are similar</w:t>
      </w:r>
    </w:p>
  </w:comment>
  <w:comment w:id="1004" w:author="Frances" w:date="2023-03-16T12:57:00Z" w:initials="FS">
    <w:p w14:paraId="428779E3" w14:textId="6022203A" w:rsidR="005C687D" w:rsidRDefault="005C687D">
      <w:pPr>
        <w:pStyle w:val="CommentText"/>
      </w:pPr>
      <w:r>
        <w:rPr>
          <w:rStyle w:val="CommentReference"/>
        </w:rPr>
        <w:annotationRef/>
      </w:r>
      <w:r>
        <w:t xml:space="preserve">Rather than use this conclusion to highlight </w:t>
      </w:r>
      <w:proofErr w:type="spellStart"/>
      <w:r>
        <w:t>xarigan’s</w:t>
      </w:r>
      <w:proofErr w:type="spellEnd"/>
      <w:r>
        <w:t xml:space="preserve"> strengths, consider focusing on the lessons learned in the chapter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D60D6D1" w15:done="0"/>
  <w15:commentEx w15:paraId="0410C31F" w15:done="0"/>
  <w15:commentEx w15:paraId="4FF66A9D" w15:done="0"/>
  <w15:commentEx w15:paraId="0A308045" w15:done="0"/>
  <w15:commentEx w15:paraId="5FFB17DC" w15:done="0"/>
  <w15:commentEx w15:paraId="2B97629C" w15:done="0"/>
  <w15:commentEx w15:paraId="3BCD3D72" w15:done="0"/>
  <w15:commentEx w15:paraId="2CB94330" w15:done="0"/>
  <w15:commentEx w15:paraId="3ED83246" w15:done="0"/>
  <w15:commentEx w15:paraId="68BBEA2C" w15:done="0"/>
  <w15:commentEx w15:paraId="269088FB" w15:done="0"/>
  <w15:commentEx w15:paraId="7ED57ED5" w15:done="0"/>
  <w15:commentEx w15:paraId="5E576A59" w15:done="0"/>
  <w15:commentEx w15:paraId="6EB8CD3C" w15:done="0"/>
  <w15:commentEx w15:paraId="0673872E" w15:done="0"/>
  <w15:commentEx w15:paraId="34DD81F0" w15:done="0"/>
  <w15:commentEx w15:paraId="560BB199" w15:done="0"/>
  <w15:commentEx w15:paraId="428779E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D8C08" w16cex:dateUtc="2023-03-16T17:37:00Z"/>
  <w16cex:commentExtensible w16cex:durableId="27BD90F1" w16cex:dateUtc="2023-03-16T17:58:00Z"/>
  <w16cex:commentExtensible w16cex:durableId="27BD6A00" w16cex:dateUtc="2023-03-16T15:12:00Z"/>
  <w16cex:commentExtensible w16cex:durableId="27BD6CBD" w16cex:dateUtc="2023-03-16T15:23:00Z"/>
  <w16cex:commentExtensible w16cex:durableId="27BD6E1B" w16cex:dateUtc="2023-03-16T15:29:00Z"/>
  <w16cex:commentExtensible w16cex:durableId="27BD7AD8" w16cex:dateUtc="2023-03-16T16:24:00Z"/>
  <w16cex:commentExtensible w16cex:durableId="27BD7F6D" w16cex:dateUtc="2023-03-16T16:43:00Z"/>
  <w16cex:commentExtensible w16cex:durableId="27BD80FC" w16cex:dateUtc="2023-03-16T16:50:00Z"/>
  <w16cex:commentExtensible w16cex:durableId="27BD815D" w16cex:dateUtc="2023-03-16T16:51:00Z"/>
  <w16cex:commentExtensible w16cex:durableId="27BD81C7" w16cex:dateUtc="2023-03-16T16:53:00Z"/>
  <w16cex:commentExtensible w16cex:durableId="27BD84C3" w16cex:dateUtc="2023-03-16T17:06:00Z"/>
  <w16cex:commentExtensible w16cex:durableId="27BD8634" w16cex:dateUtc="2023-03-16T17:12:00Z"/>
  <w16cex:commentExtensible w16cex:durableId="27BD85E3" w16cex:dateUtc="2023-03-16T17:11:00Z"/>
  <w16cex:commentExtensible w16cex:durableId="27BD8691" w16cex:dateUtc="2023-03-16T17:14:00Z"/>
  <w16cex:commentExtensible w16cex:durableId="27BD90B7" w16cex:dateUtc="2023-03-16T17:57:00Z"/>
  <w16cex:commentExtensible w16cex:durableId="27BD8A9C" w16cex:dateUtc="2023-03-16T17:31:00Z"/>
  <w16cex:commentExtensible w16cex:durableId="27BD8ADD" w16cex:dateUtc="2023-03-16T17:32:00Z"/>
  <w16cex:commentExtensible w16cex:durableId="27BD90D6" w16cex:dateUtc="2023-03-16T17: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60D6D1" w16cid:durableId="27BD8C08"/>
  <w16cid:commentId w16cid:paraId="0410C31F" w16cid:durableId="27BD90F1"/>
  <w16cid:commentId w16cid:paraId="4FF66A9D" w16cid:durableId="27BD6A00"/>
  <w16cid:commentId w16cid:paraId="0A308045" w16cid:durableId="27BD6CBD"/>
  <w16cid:commentId w16cid:paraId="5FFB17DC" w16cid:durableId="27BD6E1B"/>
  <w16cid:commentId w16cid:paraId="2B97629C" w16cid:durableId="27BD7AD8"/>
  <w16cid:commentId w16cid:paraId="3BCD3D72" w16cid:durableId="27BD7F6D"/>
  <w16cid:commentId w16cid:paraId="2CB94330" w16cid:durableId="27BD80FC"/>
  <w16cid:commentId w16cid:paraId="3ED83246" w16cid:durableId="27BD815D"/>
  <w16cid:commentId w16cid:paraId="68BBEA2C" w16cid:durableId="27BD81C7"/>
  <w16cid:commentId w16cid:paraId="269088FB" w16cid:durableId="27BD84C3"/>
  <w16cid:commentId w16cid:paraId="7ED57ED5" w16cid:durableId="27BD8634"/>
  <w16cid:commentId w16cid:paraId="5E576A59" w16cid:durableId="27BD85E3"/>
  <w16cid:commentId w16cid:paraId="6EB8CD3C" w16cid:durableId="27BD8691"/>
  <w16cid:commentId w16cid:paraId="0673872E" w16cid:durableId="27BD90B7"/>
  <w16cid:commentId w16cid:paraId="34DD81F0" w16cid:durableId="27BD8A9C"/>
  <w16cid:commentId w16cid:paraId="560BB199" w16cid:durableId="27BD8ADD"/>
  <w16cid:commentId w16cid:paraId="428779E3" w16cid:durableId="27BD90D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0000000000000000000"/>
    <w:charset w:val="4D"/>
    <w:family w:val="auto"/>
    <w:notTrueType/>
    <w:pitch w:val="default"/>
    <w:sig w:usb0="00000003" w:usb1="00000000" w:usb2="00000000" w:usb3="00000000" w:csb0="00000001" w:csb1="00000000"/>
  </w:font>
  <w:font w:name="DogmaOT-Bold">
    <w:altName w:val="Cambria"/>
    <w:panose1 w:val="00000000000000000000"/>
    <w:charset w:val="4D"/>
    <w:family w:val="auto"/>
    <w:notTrueType/>
    <w:pitch w:val="default"/>
    <w:sig w:usb0="00000003" w:usb1="00000000" w:usb2="00000000" w:usb3="00000000" w:csb0="00000001" w:csb1="00000000"/>
  </w:font>
  <w:font w:name="NewBaskervilleStd-Roman">
    <w:altName w:val="Cambria"/>
    <w:panose1 w:val="00000000000000000000"/>
    <w:charset w:val="00"/>
    <w:family w:val="roman"/>
    <w:notTrueType/>
    <w:pitch w:val="variable"/>
    <w:sig w:usb0="800000AF" w:usb1="5000204A" w:usb2="00000000" w:usb3="00000000" w:csb0="00000001" w:csb1="00000000"/>
  </w:font>
  <w:font w:name="Times Roman">
    <w:altName w:val="Times New Roman"/>
    <w:charset w:val="00"/>
    <w:family w:val="auto"/>
    <w:pitch w:val="variable"/>
    <w:sig w:usb0="E00002FF" w:usb1="5000205A" w:usb2="00000000" w:usb3="00000000" w:csb0="0000019F" w:csb1="00000000"/>
  </w:font>
  <w:font w:name="NewBaskervilleEF-Bold">
    <w:altName w:val="Calibri"/>
    <w:charset w:val="00"/>
    <w:family w:val="auto"/>
    <w:pitch w:val="variable"/>
    <w:sig w:usb0="8000002F" w:usb1="4000204A" w:usb2="00000000" w:usb3="00000000" w:csb0="00000001" w:csb1="00000000"/>
  </w:font>
  <w:font w:name="FuturaPT-Book">
    <w:altName w:val="Century Gothic"/>
    <w:panose1 w:val="00000000000000000000"/>
    <w:charset w:val="4D"/>
    <w:family w:val="auto"/>
    <w:notTrueType/>
    <w:pitch w:val="default"/>
    <w:sig w:usb0="00000003" w:usb1="00000000" w:usb2="00000000" w:usb3="00000000" w:csb0="00000001" w:csb1="00000000"/>
  </w:font>
  <w:font w:name="FuturaPT-BookObl">
    <w:altName w:val="Century Gothic"/>
    <w:panose1 w:val="00000000000000000000"/>
    <w:charset w:val="4D"/>
    <w:family w:val="auto"/>
    <w:notTrueType/>
    <w:pitch w:val="default"/>
    <w:sig w:usb0="0000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TheSansMonoCondensed-Plain">
    <w:altName w:val="Arial"/>
    <w:panose1 w:val="00000000000000000000"/>
    <w:charset w:val="4D"/>
    <w:family w:val="auto"/>
    <w:notTrueType/>
    <w:pitch w:val="default"/>
    <w:sig w:usb0="00000003" w:usb1="00000000" w:usb2="00000000" w:usb3="00000000" w:csb0="00000001" w:csb1="00000000"/>
  </w:font>
  <w:font w:name="FuturaPT-Heavy">
    <w:altName w:val="Century Gothic"/>
    <w:panose1 w:val="00000000000000000000"/>
    <w:charset w:val="4D"/>
    <w:family w:val="auto"/>
    <w:notTrueType/>
    <w:pitch w:val="default"/>
    <w:sig w:usb0="00000003" w:usb1="00000000" w:usb2="00000000" w:usb3="00000000" w:csb0="00000001" w:csb1="00000000"/>
  </w:font>
  <w:font w:name="TimesNewRomanPSMT">
    <w:altName w:val="Times New Roman"/>
    <w:panose1 w:val="00000000000000000000"/>
    <w:charset w:val="4D"/>
    <w:family w:val="auto"/>
    <w:notTrueType/>
    <w:pitch w:val="default"/>
    <w:sig w:usb0="00000003" w:usb1="00000000" w:usb2="00000000" w:usb3="00000000" w:csb0="00000001" w:csb1="00000000"/>
  </w:font>
  <w:font w:name="NewBaskerville">
    <w:charset w:val="01"/>
    <w:family w:val="swiss"/>
    <w:pitch w:val="variable"/>
    <w:sig w:usb0="00000003" w:usb1="00000000" w:usb2="00000000" w:usb3="00000000" w:csb0="00000001" w:csb1="00000000"/>
  </w:font>
  <w:font w:name="NewBaskervilleStd-Italic">
    <w:altName w:val="Calibri"/>
    <w:panose1 w:val="00000000000000000000"/>
    <w:charset w:val="4D"/>
    <w:family w:val="auto"/>
    <w:notTrueType/>
    <w:pitch w:val="default"/>
    <w:sig w:usb0="00000003" w:usb1="00000000" w:usb2="00000000" w:usb3="00000000" w:csb0="00000001" w:csb1="00000000"/>
  </w:font>
  <w:font w:name="FuturaPT-Bold">
    <w:altName w:val="Century Gothic"/>
    <w:panose1 w:val="00000000000000000000"/>
    <w:charset w:val="4D"/>
    <w:family w:val="auto"/>
    <w:notTrueType/>
    <w:pitch w:val="default"/>
    <w:sig w:usb0="00000003" w:usb1="00000000" w:usb2="00000000" w:usb3="00000000" w:csb0="00000001" w:csb1="00000000"/>
  </w:font>
  <w:font w:name="FuturaPTCond-BoldObl">
    <w:altName w:val="Century Gothic"/>
    <w:panose1 w:val="00000000000000000000"/>
    <w:charset w:val="4D"/>
    <w:family w:val="auto"/>
    <w:notTrueType/>
    <w:pitch w:val="default"/>
    <w:sig w:usb0="00000003" w:usb1="00000000" w:usb2="00000000" w:usb3="00000000" w:csb0="00000001" w:csb1="00000000"/>
  </w:font>
  <w:font w:name="NewBaskervilleStd-Bold">
    <w:altName w:val="Calibri"/>
    <w:panose1 w:val="00000000000000000000"/>
    <w:charset w:val="4D"/>
    <w:family w:val="auto"/>
    <w:notTrueType/>
    <w:pitch w:val="default"/>
    <w:sig w:usb0="00000003" w:usb1="00000000" w:usb2="00000000" w:usb3="00000000" w:csb0="00000001" w:csb1="00000000"/>
  </w:font>
  <w:font w:name="TheSansMonoCondensed-Bold">
    <w:altName w:val="Calibri"/>
    <w:panose1 w:val="00000000000000000000"/>
    <w:charset w:val="00"/>
    <w:family w:val="swiss"/>
    <w:notTrueType/>
    <w:pitch w:val="variable"/>
    <w:sig w:usb0="00000003" w:usb1="00000000" w:usb2="00000000" w:usb3="00000000" w:csb0="00000009" w:csb1="00000000"/>
  </w:font>
  <w:font w:name="TheSansMonoCondensed-Italic">
    <w:altName w:val="Calibri"/>
    <w:panose1 w:val="00000000000000000000"/>
    <w:charset w:val="4D"/>
    <w:family w:val="auto"/>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Wingdings2">
    <w:panose1 w:val="00000000000000000000"/>
    <w:charset w:val="02"/>
    <w:family w:val="auto"/>
    <w:notTrueType/>
    <w:pitch w:val="default"/>
  </w:font>
  <w:font w:name="Apple Color Emoji">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0C5C6FF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3F309B56"/>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CAE4009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D6E2408"/>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7750C6E2"/>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360759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FCA87B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0565BD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960E123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8220850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A99411"/>
    <w:multiLevelType w:val="multilevel"/>
    <w:tmpl w:val="3E20C42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4B82ED0"/>
    <w:multiLevelType w:val="multilevel"/>
    <w:tmpl w:val="706E9F88"/>
    <w:numStyleLink w:val="ChapterNumbering"/>
  </w:abstractNum>
  <w:abstractNum w:abstractNumId="14"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6"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7"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1"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6292768"/>
    <w:multiLevelType w:val="multilevel"/>
    <w:tmpl w:val="706E9F88"/>
    <w:numStyleLink w:val="ChapterNumbering"/>
  </w:abstractNum>
  <w:abstractNum w:abstractNumId="24"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6"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FD25059"/>
    <w:multiLevelType w:val="multilevel"/>
    <w:tmpl w:val="706E9F88"/>
    <w:numStyleLink w:val="ChapterNumbering"/>
  </w:abstractNum>
  <w:abstractNum w:abstractNumId="28"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9"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16D35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FF829CF"/>
    <w:multiLevelType w:val="multilevel"/>
    <w:tmpl w:val="B6E8860E"/>
    <w:lvl w:ilvl="0">
      <w:start w:val="8"/>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7"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8"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2"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295794"/>
    <w:multiLevelType w:val="multilevel"/>
    <w:tmpl w:val="706E9F88"/>
    <w:numStyleLink w:val="ChapterNumbering"/>
  </w:abstractNum>
  <w:num w:numId="1" w16cid:durableId="1906408527">
    <w:abstractNumId w:val="38"/>
  </w:num>
  <w:num w:numId="2" w16cid:durableId="839738280">
    <w:abstractNumId w:val="24"/>
  </w:num>
  <w:num w:numId="3" w16cid:durableId="1886865645">
    <w:abstractNumId w:val="35"/>
  </w:num>
  <w:num w:numId="4" w16cid:durableId="1757630572">
    <w:abstractNumId w:val="35"/>
  </w:num>
  <w:num w:numId="5" w16cid:durableId="2035765138">
    <w:abstractNumId w:val="19"/>
  </w:num>
  <w:num w:numId="6" w16cid:durableId="731971840">
    <w:abstractNumId w:val="35"/>
  </w:num>
  <w:num w:numId="7" w16cid:durableId="261957973">
    <w:abstractNumId w:val="35"/>
  </w:num>
  <w:num w:numId="8" w16cid:durableId="1503666223">
    <w:abstractNumId w:val="35"/>
  </w:num>
  <w:num w:numId="9" w16cid:durableId="1391344178">
    <w:abstractNumId w:val="35"/>
  </w:num>
  <w:num w:numId="10" w16cid:durableId="1371611482">
    <w:abstractNumId w:val="25"/>
  </w:num>
  <w:num w:numId="11" w16cid:durableId="853228245">
    <w:abstractNumId w:val="25"/>
  </w:num>
  <w:num w:numId="12" w16cid:durableId="819273989">
    <w:abstractNumId w:val="25"/>
  </w:num>
  <w:num w:numId="13" w16cid:durableId="1975403700">
    <w:abstractNumId w:val="25"/>
  </w:num>
  <w:num w:numId="14" w16cid:durableId="1976450673">
    <w:abstractNumId w:val="25"/>
  </w:num>
  <w:num w:numId="15" w16cid:durableId="1132332589">
    <w:abstractNumId w:val="25"/>
  </w:num>
  <w:num w:numId="16" w16cid:durableId="544410420">
    <w:abstractNumId w:val="25"/>
  </w:num>
  <w:num w:numId="17" w16cid:durableId="1782413601">
    <w:abstractNumId w:val="25"/>
  </w:num>
  <w:num w:numId="18" w16cid:durableId="1094321852">
    <w:abstractNumId w:val="41"/>
  </w:num>
  <w:num w:numId="19" w16cid:durableId="34043292">
    <w:abstractNumId w:val="41"/>
  </w:num>
  <w:num w:numId="20" w16cid:durableId="592710186">
    <w:abstractNumId w:val="35"/>
  </w:num>
  <w:num w:numId="21" w16cid:durableId="657197984">
    <w:abstractNumId w:val="15"/>
  </w:num>
  <w:num w:numId="22" w16cid:durableId="562257148">
    <w:abstractNumId w:val="36"/>
  </w:num>
  <w:num w:numId="23" w16cid:durableId="1959144100">
    <w:abstractNumId w:val="33"/>
  </w:num>
  <w:num w:numId="24" w16cid:durableId="97529646">
    <w:abstractNumId w:val="42"/>
  </w:num>
  <w:num w:numId="25" w16cid:durableId="623654512">
    <w:abstractNumId w:val="35"/>
  </w:num>
  <w:num w:numId="26" w16cid:durableId="1745358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584535326">
    <w:abstractNumId w:val="27"/>
  </w:num>
  <w:num w:numId="28" w16cid:durableId="1759016385">
    <w:abstractNumId w:val="1"/>
  </w:num>
  <w:num w:numId="29" w16cid:durableId="1395393045">
    <w:abstractNumId w:val="2"/>
  </w:num>
  <w:num w:numId="30" w16cid:durableId="1763456310">
    <w:abstractNumId w:val="3"/>
  </w:num>
  <w:num w:numId="31" w16cid:durableId="801341044">
    <w:abstractNumId w:val="4"/>
  </w:num>
  <w:num w:numId="32" w16cid:durableId="1348481703">
    <w:abstractNumId w:val="9"/>
  </w:num>
  <w:num w:numId="33" w16cid:durableId="757749523">
    <w:abstractNumId w:val="5"/>
  </w:num>
  <w:num w:numId="34" w16cid:durableId="748505783">
    <w:abstractNumId w:val="6"/>
  </w:num>
  <w:num w:numId="35" w16cid:durableId="486631098">
    <w:abstractNumId w:val="7"/>
  </w:num>
  <w:num w:numId="36" w16cid:durableId="2096508152">
    <w:abstractNumId w:val="8"/>
  </w:num>
  <w:num w:numId="37" w16cid:durableId="121927391">
    <w:abstractNumId w:val="10"/>
  </w:num>
  <w:num w:numId="38" w16cid:durableId="375592255">
    <w:abstractNumId w:val="31"/>
  </w:num>
  <w:num w:numId="39" w16cid:durableId="1702702947">
    <w:abstractNumId w:val="10"/>
  </w:num>
  <w:num w:numId="40" w16cid:durableId="987395584">
    <w:abstractNumId w:val="8"/>
  </w:num>
  <w:num w:numId="41" w16cid:durableId="1994527771">
    <w:abstractNumId w:val="7"/>
  </w:num>
  <w:num w:numId="42" w16cid:durableId="1857377686">
    <w:abstractNumId w:val="6"/>
  </w:num>
  <w:num w:numId="43" w16cid:durableId="1531261419">
    <w:abstractNumId w:val="5"/>
  </w:num>
  <w:num w:numId="44" w16cid:durableId="1525903962">
    <w:abstractNumId w:val="9"/>
  </w:num>
  <w:num w:numId="45" w16cid:durableId="73401511">
    <w:abstractNumId w:val="4"/>
  </w:num>
  <w:num w:numId="46" w16cid:durableId="584606214">
    <w:abstractNumId w:val="3"/>
  </w:num>
  <w:num w:numId="47" w16cid:durableId="1049114321">
    <w:abstractNumId w:val="2"/>
  </w:num>
  <w:num w:numId="48" w16cid:durableId="2031711156">
    <w:abstractNumId w:val="1"/>
  </w:num>
  <w:num w:numId="49" w16cid:durableId="175123340">
    <w:abstractNumId w:val="10"/>
  </w:num>
  <w:num w:numId="50" w16cid:durableId="1172374791">
    <w:abstractNumId w:val="8"/>
  </w:num>
  <w:num w:numId="51" w16cid:durableId="328026370">
    <w:abstractNumId w:val="7"/>
  </w:num>
  <w:num w:numId="52" w16cid:durableId="1196624363">
    <w:abstractNumId w:val="6"/>
  </w:num>
  <w:num w:numId="53" w16cid:durableId="2060586038">
    <w:abstractNumId w:val="5"/>
  </w:num>
  <w:num w:numId="54" w16cid:durableId="956640672">
    <w:abstractNumId w:val="9"/>
  </w:num>
  <w:num w:numId="55" w16cid:durableId="1156149530">
    <w:abstractNumId w:val="4"/>
  </w:num>
  <w:num w:numId="56" w16cid:durableId="736435116">
    <w:abstractNumId w:val="3"/>
  </w:num>
  <w:num w:numId="57" w16cid:durableId="69888343">
    <w:abstractNumId w:val="2"/>
  </w:num>
  <w:num w:numId="58" w16cid:durableId="1142387331">
    <w:abstractNumId w:val="1"/>
  </w:num>
  <w:num w:numId="59" w16cid:durableId="420177788">
    <w:abstractNumId w:val="10"/>
  </w:num>
  <w:num w:numId="60" w16cid:durableId="1259094760">
    <w:abstractNumId w:val="8"/>
  </w:num>
  <w:num w:numId="61" w16cid:durableId="832330609">
    <w:abstractNumId w:val="7"/>
  </w:num>
  <w:num w:numId="62" w16cid:durableId="695036588">
    <w:abstractNumId w:val="6"/>
  </w:num>
  <w:num w:numId="63" w16cid:durableId="245766775">
    <w:abstractNumId w:val="5"/>
  </w:num>
  <w:num w:numId="64" w16cid:durableId="1974169674">
    <w:abstractNumId w:val="9"/>
  </w:num>
  <w:num w:numId="65" w16cid:durableId="120005588">
    <w:abstractNumId w:val="4"/>
  </w:num>
  <w:num w:numId="66" w16cid:durableId="726339021">
    <w:abstractNumId w:val="3"/>
  </w:num>
  <w:num w:numId="67" w16cid:durableId="521748738">
    <w:abstractNumId w:val="2"/>
  </w:num>
  <w:num w:numId="68" w16cid:durableId="392240401">
    <w:abstractNumId w:val="1"/>
  </w:num>
  <w:num w:numId="69" w16cid:durableId="614604745">
    <w:abstractNumId w:val="10"/>
  </w:num>
  <w:num w:numId="70" w16cid:durableId="915893024">
    <w:abstractNumId w:val="8"/>
  </w:num>
  <w:num w:numId="71" w16cid:durableId="645626050">
    <w:abstractNumId w:val="7"/>
  </w:num>
  <w:num w:numId="72" w16cid:durableId="750276529">
    <w:abstractNumId w:val="6"/>
  </w:num>
  <w:num w:numId="73" w16cid:durableId="886069954">
    <w:abstractNumId w:val="5"/>
  </w:num>
  <w:num w:numId="74" w16cid:durableId="2131363817">
    <w:abstractNumId w:val="9"/>
  </w:num>
  <w:num w:numId="75" w16cid:durableId="835998810">
    <w:abstractNumId w:val="4"/>
  </w:num>
  <w:num w:numId="76" w16cid:durableId="1949967605">
    <w:abstractNumId w:val="3"/>
  </w:num>
  <w:num w:numId="77" w16cid:durableId="2083870180">
    <w:abstractNumId w:val="2"/>
  </w:num>
  <w:num w:numId="78" w16cid:durableId="2034845619">
    <w:abstractNumId w:val="1"/>
  </w:num>
  <w:num w:numId="79" w16cid:durableId="1612779518">
    <w:abstractNumId w:val="10"/>
  </w:num>
  <w:num w:numId="80" w16cid:durableId="101540208">
    <w:abstractNumId w:val="8"/>
  </w:num>
  <w:num w:numId="81" w16cid:durableId="2096508089">
    <w:abstractNumId w:val="7"/>
  </w:num>
  <w:num w:numId="82" w16cid:durableId="655837380">
    <w:abstractNumId w:val="6"/>
  </w:num>
  <w:num w:numId="83" w16cid:durableId="1023701812">
    <w:abstractNumId w:val="5"/>
  </w:num>
  <w:num w:numId="84" w16cid:durableId="297609039">
    <w:abstractNumId w:val="9"/>
  </w:num>
  <w:num w:numId="85" w16cid:durableId="707026725">
    <w:abstractNumId w:val="4"/>
  </w:num>
  <w:num w:numId="86" w16cid:durableId="658315761">
    <w:abstractNumId w:val="3"/>
  </w:num>
  <w:num w:numId="87" w16cid:durableId="413093444">
    <w:abstractNumId w:val="2"/>
  </w:num>
  <w:num w:numId="88" w16cid:durableId="1964801128">
    <w:abstractNumId w:val="1"/>
  </w:num>
  <w:num w:numId="89" w16cid:durableId="183517467">
    <w:abstractNumId w:val="10"/>
  </w:num>
  <w:num w:numId="90" w16cid:durableId="283075198">
    <w:abstractNumId w:val="8"/>
  </w:num>
  <w:num w:numId="91" w16cid:durableId="1720782255">
    <w:abstractNumId w:val="7"/>
  </w:num>
  <w:num w:numId="92" w16cid:durableId="1920753973">
    <w:abstractNumId w:val="6"/>
  </w:num>
  <w:num w:numId="93" w16cid:durableId="568227211">
    <w:abstractNumId w:val="5"/>
  </w:num>
  <w:num w:numId="94" w16cid:durableId="1377582646">
    <w:abstractNumId w:val="9"/>
  </w:num>
  <w:num w:numId="95" w16cid:durableId="877009350">
    <w:abstractNumId w:val="4"/>
  </w:num>
  <w:num w:numId="96" w16cid:durableId="402608837">
    <w:abstractNumId w:val="3"/>
  </w:num>
  <w:num w:numId="97" w16cid:durableId="322199861">
    <w:abstractNumId w:val="2"/>
  </w:num>
  <w:num w:numId="98" w16cid:durableId="1759983333">
    <w:abstractNumId w:val="1"/>
  </w:num>
  <w:num w:numId="99" w16cid:durableId="45642393">
    <w:abstractNumId w:val="10"/>
  </w:num>
  <w:num w:numId="100" w16cid:durableId="1406227222">
    <w:abstractNumId w:val="8"/>
  </w:num>
  <w:num w:numId="101" w16cid:durableId="1123425310">
    <w:abstractNumId w:val="7"/>
  </w:num>
  <w:num w:numId="102" w16cid:durableId="362678486">
    <w:abstractNumId w:val="6"/>
  </w:num>
  <w:num w:numId="103" w16cid:durableId="1181511356">
    <w:abstractNumId w:val="5"/>
  </w:num>
  <w:num w:numId="104" w16cid:durableId="1250578490">
    <w:abstractNumId w:val="9"/>
  </w:num>
  <w:num w:numId="105" w16cid:durableId="1259949420">
    <w:abstractNumId w:val="4"/>
  </w:num>
  <w:num w:numId="106" w16cid:durableId="581988336">
    <w:abstractNumId w:val="3"/>
  </w:num>
  <w:num w:numId="107" w16cid:durableId="1101995485">
    <w:abstractNumId w:val="2"/>
  </w:num>
  <w:num w:numId="108" w16cid:durableId="715474975">
    <w:abstractNumId w:val="1"/>
  </w:num>
  <w:num w:numId="109" w16cid:durableId="1654025847">
    <w:abstractNumId w:val="30"/>
  </w:num>
  <w:num w:numId="110" w16cid:durableId="215436715">
    <w:abstractNumId w:val="13"/>
  </w:num>
  <w:num w:numId="111" w16cid:durableId="1399941368">
    <w:abstractNumId w:val="23"/>
  </w:num>
  <w:num w:numId="112" w16cid:durableId="948857245">
    <w:abstractNumId w:val="44"/>
  </w:num>
  <w:num w:numId="113" w16cid:durableId="1764229658">
    <w:abstractNumId w:val="0"/>
  </w:num>
  <w:num w:numId="114" w16cid:durableId="1347516116">
    <w:abstractNumId w:val="26"/>
  </w:num>
  <w:num w:numId="115" w16cid:durableId="1853757667">
    <w:abstractNumId w:val="22"/>
  </w:num>
  <w:num w:numId="116" w16cid:durableId="2103183716">
    <w:abstractNumId w:val="40"/>
  </w:num>
  <w:num w:numId="117" w16cid:durableId="2016029739">
    <w:abstractNumId w:val="14"/>
  </w:num>
  <w:num w:numId="118" w16cid:durableId="496119753">
    <w:abstractNumId w:val="37"/>
  </w:num>
  <w:num w:numId="119" w16cid:durableId="2011758898">
    <w:abstractNumId w:val="16"/>
  </w:num>
  <w:num w:numId="120" w16cid:durableId="460198714">
    <w:abstractNumId w:val="21"/>
  </w:num>
  <w:num w:numId="121" w16cid:durableId="1514802964">
    <w:abstractNumId w:val="28"/>
  </w:num>
  <w:num w:numId="122" w16cid:durableId="338705294">
    <w:abstractNumId w:val="32"/>
  </w:num>
  <w:num w:numId="123" w16cid:durableId="1707102089">
    <w:abstractNumId w:val="43"/>
  </w:num>
  <w:num w:numId="124" w16cid:durableId="135684383">
    <w:abstractNumId w:val="17"/>
  </w:num>
  <w:num w:numId="125" w16cid:durableId="641420929">
    <w:abstractNumId w:val="39"/>
  </w:num>
  <w:num w:numId="126" w16cid:durableId="2013482226">
    <w:abstractNumId w:val="18"/>
  </w:num>
  <w:num w:numId="127" w16cid:durableId="463818339">
    <w:abstractNumId w:val="34"/>
  </w:num>
  <w:num w:numId="128" w16cid:durableId="27687380">
    <w:abstractNumId w:val="20"/>
  </w:num>
  <w:num w:numId="129" w16cid:durableId="30808549">
    <w:abstractNumId w:val="29"/>
  </w:num>
  <w:num w:numId="130" w16cid:durableId="708651601">
    <w:abstractNumId w:val="40"/>
    <w:lvlOverride w:ilvl="0">
      <w:startOverride w:val="1"/>
    </w:lvlOverride>
  </w:num>
  <w:num w:numId="131" w16cid:durableId="304166674">
    <w:abstractNumId w:val="39"/>
    <w:lvlOverride w:ilvl="0">
      <w:startOverride w:val="1"/>
    </w:lvlOverride>
  </w:num>
  <w:num w:numId="132" w16cid:durableId="71785026">
    <w:abstractNumId w:val="40"/>
    <w:lvlOverride w:ilvl="0">
      <w:startOverride w:val="1"/>
    </w:lvlOverride>
  </w:num>
  <w:num w:numId="133" w16cid:durableId="513231995">
    <w:abstractNumId w:val="36"/>
    <w:lvlOverride w:ilvl="0">
      <w:startOverride w:val="1"/>
    </w:lvlOverride>
  </w:num>
  <w:num w:numId="134" w16cid:durableId="2045598737">
    <w:abstractNumId w:val="21"/>
    <w:lvlOverride w:ilvl="0">
      <w:startOverride w:val="1"/>
    </w:lvlOverride>
  </w:num>
  <w:num w:numId="135" w16cid:durableId="2103404118">
    <w:abstractNumId w:val="42"/>
    <w:lvlOverride w:ilvl="0">
      <w:startOverride w:val="1"/>
    </w:lvlOverride>
  </w:num>
  <w:num w:numId="136" w16cid:durableId="294799899">
    <w:abstractNumId w:val="12"/>
  </w:num>
  <w:num w:numId="137" w16cid:durableId="530340686">
    <w:abstractNumId w:val="10"/>
  </w:num>
  <w:num w:numId="138" w16cid:durableId="978654841">
    <w:abstractNumId w:val="8"/>
  </w:num>
  <w:num w:numId="139" w16cid:durableId="583539340">
    <w:abstractNumId w:val="7"/>
  </w:num>
  <w:num w:numId="140" w16cid:durableId="791631478">
    <w:abstractNumId w:val="6"/>
  </w:num>
  <w:num w:numId="141" w16cid:durableId="2066876822">
    <w:abstractNumId w:val="5"/>
  </w:num>
  <w:num w:numId="142" w16cid:durableId="448356178">
    <w:abstractNumId w:val="9"/>
  </w:num>
  <w:num w:numId="143" w16cid:durableId="1796867710">
    <w:abstractNumId w:val="4"/>
  </w:num>
  <w:num w:numId="144" w16cid:durableId="1338845208">
    <w:abstractNumId w:val="3"/>
  </w:num>
  <w:num w:numId="145" w16cid:durableId="2061321411">
    <w:abstractNumId w:val="2"/>
  </w:num>
  <w:num w:numId="146" w16cid:durableId="1749647019">
    <w:abstractNumId w:val="1"/>
  </w:num>
  <w:num w:numId="147" w16cid:durableId="1955332381">
    <w:abstractNumId w:val="10"/>
  </w:num>
  <w:num w:numId="148" w16cid:durableId="973750100">
    <w:abstractNumId w:val="8"/>
  </w:num>
  <w:num w:numId="149" w16cid:durableId="1358508903">
    <w:abstractNumId w:val="7"/>
  </w:num>
  <w:num w:numId="150" w16cid:durableId="247733933">
    <w:abstractNumId w:val="6"/>
  </w:num>
  <w:num w:numId="151" w16cid:durableId="589631016">
    <w:abstractNumId w:val="5"/>
  </w:num>
  <w:num w:numId="152" w16cid:durableId="574319028">
    <w:abstractNumId w:val="9"/>
  </w:num>
  <w:num w:numId="153" w16cid:durableId="2109305001">
    <w:abstractNumId w:val="4"/>
  </w:num>
  <w:num w:numId="154" w16cid:durableId="864290711">
    <w:abstractNumId w:val="3"/>
  </w:num>
  <w:num w:numId="155" w16cid:durableId="1718965891">
    <w:abstractNumId w:val="2"/>
  </w:num>
  <w:num w:numId="156" w16cid:durableId="1220432379">
    <w:abstractNumId w:val="1"/>
  </w:num>
  <w:num w:numId="157" w16cid:durableId="828523636">
    <w:abstractNumId w:val="10"/>
  </w:num>
  <w:num w:numId="158" w16cid:durableId="2089181998">
    <w:abstractNumId w:val="8"/>
  </w:num>
  <w:num w:numId="159" w16cid:durableId="1589732548">
    <w:abstractNumId w:val="7"/>
  </w:num>
  <w:num w:numId="160" w16cid:durableId="1164204146">
    <w:abstractNumId w:val="6"/>
  </w:num>
  <w:num w:numId="161" w16cid:durableId="894707221">
    <w:abstractNumId w:val="5"/>
  </w:num>
  <w:num w:numId="162" w16cid:durableId="1857310854">
    <w:abstractNumId w:val="9"/>
  </w:num>
  <w:num w:numId="163" w16cid:durableId="761679487">
    <w:abstractNumId w:val="4"/>
  </w:num>
  <w:num w:numId="164" w16cid:durableId="1791780072">
    <w:abstractNumId w:val="3"/>
  </w:num>
  <w:num w:numId="165" w16cid:durableId="61224808">
    <w:abstractNumId w:val="2"/>
  </w:num>
  <w:num w:numId="166" w16cid:durableId="654918521">
    <w:abstractNumId w:val="1"/>
  </w:num>
  <w:num w:numId="167" w16cid:durableId="1590775531">
    <w:abstractNumId w:val="10"/>
  </w:num>
  <w:num w:numId="168" w16cid:durableId="158816678">
    <w:abstractNumId w:val="8"/>
  </w:num>
  <w:num w:numId="169" w16cid:durableId="1871338470">
    <w:abstractNumId w:val="7"/>
  </w:num>
  <w:num w:numId="170" w16cid:durableId="444621200">
    <w:abstractNumId w:val="6"/>
  </w:num>
  <w:num w:numId="171" w16cid:durableId="761221694">
    <w:abstractNumId w:val="5"/>
  </w:num>
  <w:num w:numId="172" w16cid:durableId="413942456">
    <w:abstractNumId w:val="9"/>
  </w:num>
  <w:num w:numId="173" w16cid:durableId="1632174307">
    <w:abstractNumId w:val="4"/>
  </w:num>
  <w:num w:numId="174" w16cid:durableId="677850896">
    <w:abstractNumId w:val="3"/>
  </w:num>
  <w:num w:numId="175" w16cid:durableId="637535265">
    <w:abstractNumId w:val="2"/>
  </w:num>
  <w:num w:numId="176" w16cid:durableId="1767268929">
    <w:abstractNumId w:val="1"/>
  </w:num>
  <w:num w:numId="177" w16cid:durableId="1721707461">
    <w:abstractNumId w:val="10"/>
  </w:num>
  <w:num w:numId="178" w16cid:durableId="669481166">
    <w:abstractNumId w:val="8"/>
  </w:num>
  <w:num w:numId="179" w16cid:durableId="786969599">
    <w:abstractNumId w:val="7"/>
  </w:num>
  <w:num w:numId="180" w16cid:durableId="1077049094">
    <w:abstractNumId w:val="6"/>
  </w:num>
  <w:num w:numId="181" w16cid:durableId="1502887369">
    <w:abstractNumId w:val="5"/>
  </w:num>
  <w:num w:numId="182" w16cid:durableId="922684352">
    <w:abstractNumId w:val="9"/>
  </w:num>
  <w:num w:numId="183" w16cid:durableId="1219630027">
    <w:abstractNumId w:val="4"/>
  </w:num>
  <w:num w:numId="184" w16cid:durableId="1491213615">
    <w:abstractNumId w:val="3"/>
  </w:num>
  <w:num w:numId="185" w16cid:durableId="1246571591">
    <w:abstractNumId w:val="2"/>
  </w:num>
  <w:num w:numId="186" w16cid:durableId="2074809704">
    <w:abstractNumId w:val="1"/>
  </w:num>
  <w:num w:numId="187" w16cid:durableId="1501460366">
    <w:abstractNumId w:val="10"/>
  </w:num>
  <w:num w:numId="188" w16cid:durableId="754937276">
    <w:abstractNumId w:val="8"/>
  </w:num>
  <w:num w:numId="189" w16cid:durableId="804197084">
    <w:abstractNumId w:val="7"/>
  </w:num>
  <w:num w:numId="190" w16cid:durableId="1020932363">
    <w:abstractNumId w:val="6"/>
  </w:num>
  <w:num w:numId="191" w16cid:durableId="64573321">
    <w:abstractNumId w:val="5"/>
  </w:num>
  <w:num w:numId="192" w16cid:durableId="1525172454">
    <w:abstractNumId w:val="9"/>
  </w:num>
  <w:num w:numId="193" w16cid:durableId="201214601">
    <w:abstractNumId w:val="4"/>
  </w:num>
  <w:num w:numId="194" w16cid:durableId="707804748">
    <w:abstractNumId w:val="3"/>
  </w:num>
  <w:num w:numId="195" w16cid:durableId="1225215054">
    <w:abstractNumId w:val="2"/>
  </w:num>
  <w:num w:numId="196" w16cid:durableId="1591816539">
    <w:abstractNumId w:val="1"/>
  </w:num>
  <w:num w:numId="197" w16cid:durableId="2082020714">
    <w:abstractNumId w:val="10"/>
  </w:num>
  <w:num w:numId="198" w16cid:durableId="980695684">
    <w:abstractNumId w:val="8"/>
  </w:num>
  <w:num w:numId="199" w16cid:durableId="640111966">
    <w:abstractNumId w:val="7"/>
  </w:num>
  <w:num w:numId="200" w16cid:durableId="323626095">
    <w:abstractNumId w:val="6"/>
  </w:num>
  <w:num w:numId="201" w16cid:durableId="1567299894">
    <w:abstractNumId w:val="5"/>
  </w:num>
  <w:num w:numId="202" w16cid:durableId="816265259">
    <w:abstractNumId w:val="9"/>
  </w:num>
  <w:num w:numId="203" w16cid:durableId="887837897">
    <w:abstractNumId w:val="4"/>
  </w:num>
  <w:num w:numId="204" w16cid:durableId="389547453">
    <w:abstractNumId w:val="3"/>
  </w:num>
  <w:num w:numId="205" w16cid:durableId="718865863">
    <w:abstractNumId w:val="2"/>
  </w:num>
  <w:num w:numId="206" w16cid:durableId="1964800349">
    <w:abstractNumId w:val="1"/>
  </w:num>
  <w:num w:numId="207" w16cid:durableId="955211430">
    <w:abstractNumId w:val="10"/>
  </w:num>
  <w:num w:numId="208" w16cid:durableId="1493132991">
    <w:abstractNumId w:val="8"/>
  </w:num>
  <w:num w:numId="209" w16cid:durableId="1574928250">
    <w:abstractNumId w:val="7"/>
  </w:num>
  <w:num w:numId="210" w16cid:durableId="456878782">
    <w:abstractNumId w:val="6"/>
  </w:num>
  <w:num w:numId="211" w16cid:durableId="1429306645">
    <w:abstractNumId w:val="5"/>
  </w:num>
  <w:num w:numId="212" w16cid:durableId="1133401122">
    <w:abstractNumId w:val="9"/>
  </w:num>
  <w:num w:numId="213" w16cid:durableId="1096169716">
    <w:abstractNumId w:val="4"/>
  </w:num>
  <w:num w:numId="214" w16cid:durableId="2064981018">
    <w:abstractNumId w:val="3"/>
  </w:num>
  <w:num w:numId="215" w16cid:durableId="594628907">
    <w:abstractNumId w:val="2"/>
  </w:num>
  <w:num w:numId="216" w16cid:durableId="1164004474">
    <w:abstractNumId w:val="1"/>
  </w:num>
  <w:num w:numId="217" w16cid:durableId="548305009">
    <w:abstractNumId w:val="10"/>
  </w:num>
  <w:num w:numId="218" w16cid:durableId="2094400208">
    <w:abstractNumId w:val="8"/>
  </w:num>
  <w:num w:numId="219" w16cid:durableId="1268276041">
    <w:abstractNumId w:val="7"/>
  </w:num>
  <w:num w:numId="220" w16cid:durableId="126121834">
    <w:abstractNumId w:val="6"/>
  </w:num>
  <w:num w:numId="221" w16cid:durableId="445121438">
    <w:abstractNumId w:val="5"/>
  </w:num>
  <w:num w:numId="222" w16cid:durableId="145980068">
    <w:abstractNumId w:val="9"/>
  </w:num>
  <w:num w:numId="223" w16cid:durableId="163322352">
    <w:abstractNumId w:val="4"/>
  </w:num>
  <w:num w:numId="224" w16cid:durableId="1052651568">
    <w:abstractNumId w:val="3"/>
  </w:num>
  <w:num w:numId="225" w16cid:durableId="356201284">
    <w:abstractNumId w:val="2"/>
  </w:num>
  <w:num w:numId="226" w16cid:durableId="2059206729">
    <w:abstractNumId w:val="1"/>
  </w:num>
  <w:num w:numId="227" w16cid:durableId="622154297">
    <w:abstractNumId w:val="10"/>
  </w:num>
  <w:num w:numId="228" w16cid:durableId="1711103472">
    <w:abstractNumId w:val="8"/>
  </w:num>
  <w:num w:numId="229" w16cid:durableId="915167999">
    <w:abstractNumId w:val="7"/>
  </w:num>
  <w:num w:numId="230" w16cid:durableId="757406563">
    <w:abstractNumId w:val="6"/>
  </w:num>
  <w:num w:numId="231" w16cid:durableId="233856010">
    <w:abstractNumId w:val="5"/>
  </w:num>
  <w:num w:numId="232" w16cid:durableId="2084403644">
    <w:abstractNumId w:val="9"/>
  </w:num>
  <w:num w:numId="233" w16cid:durableId="2094666528">
    <w:abstractNumId w:val="4"/>
  </w:num>
  <w:num w:numId="234" w16cid:durableId="1825898735">
    <w:abstractNumId w:val="3"/>
  </w:num>
  <w:num w:numId="235" w16cid:durableId="136381166">
    <w:abstractNumId w:val="2"/>
  </w:num>
  <w:num w:numId="236" w16cid:durableId="1709337919">
    <w:abstractNumId w:val="1"/>
  </w:num>
  <w:num w:numId="237" w16cid:durableId="1748459955">
    <w:abstractNumId w:val="10"/>
  </w:num>
  <w:num w:numId="238" w16cid:durableId="1261644467">
    <w:abstractNumId w:val="8"/>
  </w:num>
  <w:num w:numId="239" w16cid:durableId="75788500">
    <w:abstractNumId w:val="7"/>
  </w:num>
  <w:num w:numId="240" w16cid:durableId="1816491235">
    <w:abstractNumId w:val="6"/>
  </w:num>
  <w:num w:numId="241" w16cid:durableId="149568242">
    <w:abstractNumId w:val="5"/>
  </w:num>
  <w:num w:numId="242" w16cid:durableId="2092659211">
    <w:abstractNumId w:val="9"/>
  </w:num>
  <w:num w:numId="243" w16cid:durableId="871071714">
    <w:abstractNumId w:val="4"/>
  </w:num>
  <w:num w:numId="244" w16cid:durableId="1226912908">
    <w:abstractNumId w:val="3"/>
  </w:num>
  <w:num w:numId="245" w16cid:durableId="741876235">
    <w:abstractNumId w:val="2"/>
  </w:num>
  <w:num w:numId="246" w16cid:durableId="457921942">
    <w:abstractNumId w:val="1"/>
  </w:num>
  <w:num w:numId="247" w16cid:durableId="587888878">
    <w:abstractNumId w:val="10"/>
  </w:num>
  <w:num w:numId="248" w16cid:durableId="281305829">
    <w:abstractNumId w:val="8"/>
  </w:num>
  <w:num w:numId="249" w16cid:durableId="1408459816">
    <w:abstractNumId w:val="7"/>
  </w:num>
  <w:num w:numId="250" w16cid:durableId="455174408">
    <w:abstractNumId w:val="6"/>
  </w:num>
  <w:num w:numId="251" w16cid:durableId="203639077">
    <w:abstractNumId w:val="5"/>
  </w:num>
  <w:num w:numId="252" w16cid:durableId="1233193993">
    <w:abstractNumId w:val="9"/>
  </w:num>
  <w:num w:numId="253" w16cid:durableId="3677560">
    <w:abstractNumId w:val="4"/>
  </w:num>
  <w:num w:numId="254" w16cid:durableId="1488744715">
    <w:abstractNumId w:val="3"/>
  </w:num>
  <w:num w:numId="255" w16cid:durableId="471754759">
    <w:abstractNumId w:val="2"/>
  </w:num>
  <w:num w:numId="256" w16cid:durableId="1469125782">
    <w:abstractNumId w:val="1"/>
  </w:num>
  <w:num w:numId="257" w16cid:durableId="1239825965">
    <w:abstractNumId w:val="10"/>
  </w:num>
  <w:num w:numId="258" w16cid:durableId="1035810427">
    <w:abstractNumId w:val="8"/>
  </w:num>
  <w:num w:numId="259" w16cid:durableId="888493671">
    <w:abstractNumId w:val="7"/>
  </w:num>
  <w:num w:numId="260" w16cid:durableId="391346389">
    <w:abstractNumId w:val="6"/>
  </w:num>
  <w:num w:numId="261" w16cid:durableId="503328581">
    <w:abstractNumId w:val="5"/>
  </w:num>
  <w:num w:numId="262" w16cid:durableId="1426223855">
    <w:abstractNumId w:val="9"/>
  </w:num>
  <w:num w:numId="263" w16cid:durableId="761297785">
    <w:abstractNumId w:val="4"/>
  </w:num>
  <w:num w:numId="264" w16cid:durableId="1885095819">
    <w:abstractNumId w:val="3"/>
  </w:num>
  <w:num w:numId="265" w16cid:durableId="1128476232">
    <w:abstractNumId w:val="2"/>
  </w:num>
  <w:num w:numId="266" w16cid:durableId="459689032">
    <w:abstractNumId w:val="1"/>
  </w:num>
  <w:num w:numId="267" w16cid:durableId="1713269642">
    <w:abstractNumId w:val="10"/>
  </w:num>
  <w:num w:numId="268" w16cid:durableId="717045967">
    <w:abstractNumId w:val="8"/>
  </w:num>
  <w:num w:numId="269" w16cid:durableId="778329730">
    <w:abstractNumId w:val="7"/>
  </w:num>
  <w:num w:numId="270" w16cid:durableId="1307591060">
    <w:abstractNumId w:val="6"/>
  </w:num>
  <w:num w:numId="271" w16cid:durableId="181021660">
    <w:abstractNumId w:val="5"/>
  </w:num>
  <w:num w:numId="272" w16cid:durableId="448596614">
    <w:abstractNumId w:val="9"/>
  </w:num>
  <w:num w:numId="273" w16cid:durableId="1936595971">
    <w:abstractNumId w:val="4"/>
  </w:num>
  <w:num w:numId="274" w16cid:durableId="515972007">
    <w:abstractNumId w:val="3"/>
  </w:num>
  <w:num w:numId="275" w16cid:durableId="1341934496">
    <w:abstractNumId w:val="2"/>
  </w:num>
  <w:num w:numId="276" w16cid:durableId="226573251">
    <w:abstractNumId w:val="1"/>
  </w:num>
  <w:num w:numId="277" w16cid:durableId="867065281">
    <w:abstractNumId w:val="10"/>
  </w:num>
  <w:num w:numId="278" w16cid:durableId="709843268">
    <w:abstractNumId w:val="8"/>
  </w:num>
  <w:num w:numId="279" w16cid:durableId="1875076957">
    <w:abstractNumId w:val="7"/>
  </w:num>
  <w:num w:numId="280" w16cid:durableId="1730617047">
    <w:abstractNumId w:val="6"/>
  </w:num>
  <w:num w:numId="281" w16cid:durableId="1502089083">
    <w:abstractNumId w:val="5"/>
  </w:num>
  <w:num w:numId="282" w16cid:durableId="1507935214">
    <w:abstractNumId w:val="9"/>
  </w:num>
  <w:num w:numId="283" w16cid:durableId="151995651">
    <w:abstractNumId w:val="4"/>
  </w:num>
  <w:num w:numId="284" w16cid:durableId="991176973">
    <w:abstractNumId w:val="3"/>
  </w:num>
  <w:num w:numId="285" w16cid:durableId="2041005822">
    <w:abstractNumId w:val="2"/>
  </w:num>
  <w:num w:numId="286" w16cid:durableId="691105759">
    <w:abstractNumId w:val="1"/>
  </w:num>
  <w:num w:numId="287" w16cid:durableId="75322290">
    <w:abstractNumId w:val="10"/>
  </w:num>
  <w:num w:numId="288" w16cid:durableId="658655630">
    <w:abstractNumId w:val="8"/>
  </w:num>
  <w:num w:numId="289" w16cid:durableId="304627517">
    <w:abstractNumId w:val="7"/>
  </w:num>
  <w:num w:numId="290" w16cid:durableId="1457018507">
    <w:abstractNumId w:val="6"/>
  </w:num>
  <w:num w:numId="291" w16cid:durableId="2056195066">
    <w:abstractNumId w:val="5"/>
  </w:num>
  <w:num w:numId="292" w16cid:durableId="1306357387">
    <w:abstractNumId w:val="9"/>
  </w:num>
  <w:num w:numId="293" w16cid:durableId="866017568">
    <w:abstractNumId w:val="4"/>
  </w:num>
  <w:num w:numId="294" w16cid:durableId="650137854">
    <w:abstractNumId w:val="3"/>
  </w:num>
  <w:num w:numId="295" w16cid:durableId="605164108">
    <w:abstractNumId w:val="2"/>
  </w:num>
  <w:num w:numId="296" w16cid:durableId="1185943210">
    <w:abstractNumId w:val="1"/>
  </w:num>
  <w:num w:numId="297" w16cid:durableId="1303198505">
    <w:abstractNumId w:val="10"/>
  </w:num>
  <w:num w:numId="298" w16cid:durableId="1170412917">
    <w:abstractNumId w:val="8"/>
  </w:num>
  <w:num w:numId="299" w16cid:durableId="247159261">
    <w:abstractNumId w:val="7"/>
  </w:num>
  <w:num w:numId="300" w16cid:durableId="603617329">
    <w:abstractNumId w:val="6"/>
  </w:num>
  <w:num w:numId="301" w16cid:durableId="1353458876">
    <w:abstractNumId w:val="5"/>
  </w:num>
  <w:num w:numId="302" w16cid:durableId="21513742">
    <w:abstractNumId w:val="9"/>
  </w:num>
  <w:num w:numId="303" w16cid:durableId="1973630076">
    <w:abstractNumId w:val="4"/>
  </w:num>
  <w:num w:numId="304" w16cid:durableId="1988703748">
    <w:abstractNumId w:val="3"/>
  </w:num>
  <w:num w:numId="305" w16cid:durableId="1524898795">
    <w:abstractNumId w:val="2"/>
  </w:num>
  <w:num w:numId="306" w16cid:durableId="1561282921">
    <w:abstractNumId w:val="1"/>
  </w:num>
  <w:num w:numId="307" w16cid:durableId="1069381660">
    <w:abstractNumId w:val="10"/>
  </w:num>
  <w:num w:numId="308" w16cid:durableId="1714309578">
    <w:abstractNumId w:val="8"/>
  </w:num>
  <w:num w:numId="309" w16cid:durableId="1053693953">
    <w:abstractNumId w:val="7"/>
  </w:num>
  <w:num w:numId="310" w16cid:durableId="1080252485">
    <w:abstractNumId w:val="6"/>
  </w:num>
  <w:num w:numId="311" w16cid:durableId="376591544">
    <w:abstractNumId w:val="5"/>
  </w:num>
  <w:num w:numId="312" w16cid:durableId="515461811">
    <w:abstractNumId w:val="9"/>
  </w:num>
  <w:num w:numId="313" w16cid:durableId="1215119504">
    <w:abstractNumId w:val="4"/>
  </w:num>
  <w:num w:numId="314" w16cid:durableId="1112288279">
    <w:abstractNumId w:val="3"/>
  </w:num>
  <w:num w:numId="315" w16cid:durableId="634799447">
    <w:abstractNumId w:val="2"/>
  </w:num>
  <w:num w:numId="316" w16cid:durableId="1985550062">
    <w:abstractNumId w:val="1"/>
  </w:num>
  <w:num w:numId="317" w16cid:durableId="1539732596">
    <w:abstractNumId w:val="10"/>
  </w:num>
  <w:num w:numId="318" w16cid:durableId="1443921408">
    <w:abstractNumId w:val="8"/>
  </w:num>
  <w:num w:numId="319" w16cid:durableId="648942108">
    <w:abstractNumId w:val="7"/>
  </w:num>
  <w:num w:numId="320" w16cid:durableId="2069500350">
    <w:abstractNumId w:val="6"/>
  </w:num>
  <w:num w:numId="321" w16cid:durableId="1716003254">
    <w:abstractNumId w:val="5"/>
  </w:num>
  <w:num w:numId="322" w16cid:durableId="1606228835">
    <w:abstractNumId w:val="9"/>
  </w:num>
  <w:num w:numId="323" w16cid:durableId="932012008">
    <w:abstractNumId w:val="4"/>
  </w:num>
  <w:num w:numId="324" w16cid:durableId="1180049758">
    <w:abstractNumId w:val="3"/>
  </w:num>
  <w:num w:numId="325" w16cid:durableId="1643071808">
    <w:abstractNumId w:val="2"/>
  </w:num>
  <w:num w:numId="326" w16cid:durableId="1116174969">
    <w:abstractNumId w:val="1"/>
  </w:num>
  <w:num w:numId="327" w16cid:durableId="1416391116">
    <w:abstractNumId w:val="10"/>
  </w:num>
  <w:num w:numId="328" w16cid:durableId="410349245">
    <w:abstractNumId w:val="8"/>
  </w:num>
  <w:num w:numId="329" w16cid:durableId="1642421596">
    <w:abstractNumId w:val="7"/>
  </w:num>
  <w:num w:numId="330" w16cid:durableId="1139373473">
    <w:abstractNumId w:val="6"/>
  </w:num>
  <w:num w:numId="331" w16cid:durableId="871645778">
    <w:abstractNumId w:val="5"/>
  </w:num>
  <w:num w:numId="332" w16cid:durableId="1551114986">
    <w:abstractNumId w:val="9"/>
  </w:num>
  <w:num w:numId="333" w16cid:durableId="249311448">
    <w:abstractNumId w:val="4"/>
  </w:num>
  <w:num w:numId="334" w16cid:durableId="983463751">
    <w:abstractNumId w:val="3"/>
  </w:num>
  <w:num w:numId="335" w16cid:durableId="445277933">
    <w:abstractNumId w:val="2"/>
  </w:num>
  <w:num w:numId="336" w16cid:durableId="834805409">
    <w:abstractNumId w:val="1"/>
  </w:num>
  <w:num w:numId="337" w16cid:durableId="512693201">
    <w:abstractNumId w:val="10"/>
  </w:num>
  <w:num w:numId="338" w16cid:durableId="499276568">
    <w:abstractNumId w:val="8"/>
  </w:num>
  <w:num w:numId="339" w16cid:durableId="720521843">
    <w:abstractNumId w:val="7"/>
  </w:num>
  <w:num w:numId="340" w16cid:durableId="679430075">
    <w:abstractNumId w:val="6"/>
  </w:num>
  <w:num w:numId="341" w16cid:durableId="1042291415">
    <w:abstractNumId w:val="5"/>
  </w:num>
  <w:num w:numId="342" w16cid:durableId="431629550">
    <w:abstractNumId w:val="9"/>
  </w:num>
  <w:num w:numId="343" w16cid:durableId="382752407">
    <w:abstractNumId w:val="4"/>
  </w:num>
  <w:num w:numId="344" w16cid:durableId="487939224">
    <w:abstractNumId w:val="3"/>
  </w:num>
  <w:num w:numId="345" w16cid:durableId="256796642">
    <w:abstractNumId w:val="2"/>
  </w:num>
  <w:num w:numId="346" w16cid:durableId="1109667412">
    <w:abstractNumId w:val="1"/>
  </w:num>
  <w:num w:numId="347" w16cid:durableId="349189892">
    <w:abstractNumId w:val="10"/>
  </w:num>
  <w:num w:numId="348" w16cid:durableId="227809812">
    <w:abstractNumId w:val="8"/>
  </w:num>
  <w:num w:numId="349" w16cid:durableId="1013993004">
    <w:abstractNumId w:val="7"/>
  </w:num>
  <w:num w:numId="350" w16cid:durableId="1138373564">
    <w:abstractNumId w:val="6"/>
  </w:num>
  <w:num w:numId="351" w16cid:durableId="124734979">
    <w:abstractNumId w:val="5"/>
  </w:num>
  <w:num w:numId="352" w16cid:durableId="266741735">
    <w:abstractNumId w:val="9"/>
  </w:num>
  <w:num w:numId="353" w16cid:durableId="908492706">
    <w:abstractNumId w:val="4"/>
  </w:num>
  <w:num w:numId="354" w16cid:durableId="1088311532">
    <w:abstractNumId w:val="3"/>
  </w:num>
  <w:num w:numId="355" w16cid:durableId="763500528">
    <w:abstractNumId w:val="2"/>
  </w:num>
  <w:num w:numId="356" w16cid:durableId="1267351508">
    <w:abstractNumId w:val="1"/>
  </w:num>
  <w:num w:numId="357" w16cid:durableId="1129935479">
    <w:abstractNumId w:val="10"/>
  </w:num>
  <w:num w:numId="358" w16cid:durableId="702949807">
    <w:abstractNumId w:val="8"/>
  </w:num>
  <w:num w:numId="359" w16cid:durableId="69348853">
    <w:abstractNumId w:val="7"/>
  </w:num>
  <w:num w:numId="360" w16cid:durableId="1951663713">
    <w:abstractNumId w:val="6"/>
  </w:num>
  <w:num w:numId="361" w16cid:durableId="457450368">
    <w:abstractNumId w:val="5"/>
  </w:num>
  <w:num w:numId="362" w16cid:durableId="1280722439">
    <w:abstractNumId w:val="9"/>
  </w:num>
  <w:num w:numId="363" w16cid:durableId="263998848">
    <w:abstractNumId w:val="4"/>
  </w:num>
  <w:num w:numId="364" w16cid:durableId="2136177016">
    <w:abstractNumId w:val="3"/>
  </w:num>
  <w:num w:numId="365" w16cid:durableId="432751127">
    <w:abstractNumId w:val="2"/>
  </w:num>
  <w:num w:numId="366" w16cid:durableId="435826837">
    <w:abstractNumId w:val="1"/>
  </w:num>
  <w:num w:numId="367" w16cid:durableId="2030839536">
    <w:abstractNumId w:val="10"/>
  </w:num>
  <w:num w:numId="368" w16cid:durableId="218368490">
    <w:abstractNumId w:val="8"/>
  </w:num>
  <w:num w:numId="369" w16cid:durableId="493958146">
    <w:abstractNumId w:val="7"/>
  </w:num>
  <w:num w:numId="370" w16cid:durableId="1372148650">
    <w:abstractNumId w:val="6"/>
  </w:num>
  <w:num w:numId="371" w16cid:durableId="2040470125">
    <w:abstractNumId w:val="5"/>
  </w:num>
  <w:num w:numId="372" w16cid:durableId="404764710">
    <w:abstractNumId w:val="9"/>
  </w:num>
  <w:num w:numId="373" w16cid:durableId="462239019">
    <w:abstractNumId w:val="4"/>
  </w:num>
  <w:num w:numId="374" w16cid:durableId="2107261756">
    <w:abstractNumId w:val="3"/>
  </w:num>
  <w:num w:numId="375" w16cid:durableId="133331137">
    <w:abstractNumId w:val="2"/>
  </w:num>
  <w:num w:numId="376" w16cid:durableId="1337146021">
    <w:abstractNumId w:val="1"/>
  </w:num>
  <w:num w:numId="377" w16cid:durableId="1618024155">
    <w:abstractNumId w:val="10"/>
  </w:num>
  <w:num w:numId="378" w16cid:durableId="1132090528">
    <w:abstractNumId w:val="8"/>
  </w:num>
  <w:num w:numId="379" w16cid:durableId="1338581382">
    <w:abstractNumId w:val="7"/>
  </w:num>
  <w:num w:numId="380" w16cid:durableId="2071879684">
    <w:abstractNumId w:val="6"/>
  </w:num>
  <w:num w:numId="381" w16cid:durableId="951522291">
    <w:abstractNumId w:val="5"/>
  </w:num>
  <w:num w:numId="382" w16cid:durableId="2112049193">
    <w:abstractNumId w:val="9"/>
  </w:num>
  <w:num w:numId="383" w16cid:durableId="71202133">
    <w:abstractNumId w:val="4"/>
  </w:num>
  <w:num w:numId="384" w16cid:durableId="540869422">
    <w:abstractNumId w:val="3"/>
  </w:num>
  <w:num w:numId="385" w16cid:durableId="357318332">
    <w:abstractNumId w:val="2"/>
  </w:num>
  <w:num w:numId="386" w16cid:durableId="1623415969">
    <w:abstractNumId w:val="1"/>
  </w:num>
  <w:num w:numId="387" w16cid:durableId="8264864">
    <w:abstractNumId w:val="10"/>
  </w:num>
  <w:num w:numId="388" w16cid:durableId="1354771825">
    <w:abstractNumId w:val="8"/>
  </w:num>
  <w:num w:numId="389" w16cid:durableId="504321099">
    <w:abstractNumId w:val="7"/>
  </w:num>
  <w:num w:numId="390" w16cid:durableId="1568567908">
    <w:abstractNumId w:val="6"/>
  </w:num>
  <w:num w:numId="391" w16cid:durableId="314576596">
    <w:abstractNumId w:val="5"/>
  </w:num>
  <w:num w:numId="392" w16cid:durableId="204872847">
    <w:abstractNumId w:val="9"/>
  </w:num>
  <w:num w:numId="393" w16cid:durableId="1163549608">
    <w:abstractNumId w:val="4"/>
  </w:num>
  <w:num w:numId="394" w16cid:durableId="25645482">
    <w:abstractNumId w:val="3"/>
  </w:num>
  <w:num w:numId="395" w16cid:durableId="720372772">
    <w:abstractNumId w:val="2"/>
  </w:num>
  <w:num w:numId="396" w16cid:durableId="418908129">
    <w:abstractNumId w:val="1"/>
  </w:num>
  <w:num w:numId="397" w16cid:durableId="1947273568">
    <w:abstractNumId w:val="10"/>
  </w:num>
  <w:num w:numId="398" w16cid:durableId="1970738392">
    <w:abstractNumId w:val="8"/>
  </w:num>
  <w:num w:numId="399" w16cid:durableId="1884057555">
    <w:abstractNumId w:val="7"/>
  </w:num>
  <w:num w:numId="400" w16cid:durableId="503789857">
    <w:abstractNumId w:val="6"/>
  </w:num>
  <w:num w:numId="401" w16cid:durableId="1524896656">
    <w:abstractNumId w:val="5"/>
  </w:num>
  <w:num w:numId="402" w16cid:durableId="158691193">
    <w:abstractNumId w:val="9"/>
  </w:num>
  <w:num w:numId="403" w16cid:durableId="531891216">
    <w:abstractNumId w:val="4"/>
  </w:num>
  <w:num w:numId="404" w16cid:durableId="291374771">
    <w:abstractNumId w:val="3"/>
  </w:num>
  <w:num w:numId="405" w16cid:durableId="1533568667">
    <w:abstractNumId w:val="2"/>
  </w:num>
  <w:num w:numId="406" w16cid:durableId="676663354">
    <w:abstractNumId w:val="1"/>
  </w:num>
  <w:num w:numId="407" w16cid:durableId="1369604022">
    <w:abstractNumId w:val="10"/>
  </w:num>
  <w:num w:numId="408" w16cid:durableId="1880702806">
    <w:abstractNumId w:val="8"/>
  </w:num>
  <w:num w:numId="409" w16cid:durableId="644090900">
    <w:abstractNumId w:val="7"/>
  </w:num>
  <w:num w:numId="410" w16cid:durableId="1763405468">
    <w:abstractNumId w:val="6"/>
  </w:num>
  <w:num w:numId="411" w16cid:durableId="1919437473">
    <w:abstractNumId w:val="5"/>
  </w:num>
  <w:num w:numId="412" w16cid:durableId="464544309">
    <w:abstractNumId w:val="9"/>
  </w:num>
  <w:num w:numId="413" w16cid:durableId="1892423189">
    <w:abstractNumId w:val="4"/>
  </w:num>
  <w:num w:numId="414" w16cid:durableId="470555627">
    <w:abstractNumId w:val="3"/>
  </w:num>
  <w:num w:numId="415" w16cid:durableId="1210146198">
    <w:abstractNumId w:val="2"/>
  </w:num>
  <w:num w:numId="416" w16cid:durableId="1864592651">
    <w:abstractNumId w:val="1"/>
  </w:num>
  <w:num w:numId="417" w16cid:durableId="1850098745">
    <w:abstractNumId w:val="10"/>
  </w:num>
  <w:num w:numId="418" w16cid:durableId="1991397901">
    <w:abstractNumId w:val="8"/>
  </w:num>
  <w:num w:numId="419" w16cid:durableId="1710775">
    <w:abstractNumId w:val="7"/>
  </w:num>
  <w:num w:numId="420" w16cid:durableId="953295063">
    <w:abstractNumId w:val="6"/>
  </w:num>
  <w:num w:numId="421" w16cid:durableId="1893734695">
    <w:abstractNumId w:val="5"/>
  </w:num>
  <w:num w:numId="422" w16cid:durableId="1825662532">
    <w:abstractNumId w:val="9"/>
  </w:num>
  <w:num w:numId="423" w16cid:durableId="1755513458">
    <w:abstractNumId w:val="4"/>
  </w:num>
  <w:num w:numId="424" w16cid:durableId="1377199147">
    <w:abstractNumId w:val="3"/>
  </w:num>
  <w:num w:numId="425" w16cid:durableId="2038389657">
    <w:abstractNumId w:val="2"/>
  </w:num>
  <w:num w:numId="426" w16cid:durableId="925840791">
    <w:abstractNumId w:val="1"/>
  </w:num>
  <w:num w:numId="427" w16cid:durableId="388462067">
    <w:abstractNumId w:val="10"/>
  </w:num>
  <w:num w:numId="428" w16cid:durableId="1214656273">
    <w:abstractNumId w:val="8"/>
  </w:num>
  <w:num w:numId="429" w16cid:durableId="90325130">
    <w:abstractNumId w:val="7"/>
  </w:num>
  <w:num w:numId="430" w16cid:durableId="527252841">
    <w:abstractNumId w:val="6"/>
  </w:num>
  <w:num w:numId="431" w16cid:durableId="1269703881">
    <w:abstractNumId w:val="5"/>
  </w:num>
  <w:num w:numId="432" w16cid:durableId="424110123">
    <w:abstractNumId w:val="9"/>
  </w:num>
  <w:num w:numId="433" w16cid:durableId="750278160">
    <w:abstractNumId w:val="4"/>
  </w:num>
  <w:num w:numId="434" w16cid:durableId="1117143859">
    <w:abstractNumId w:val="3"/>
  </w:num>
  <w:num w:numId="435" w16cid:durableId="1091318766">
    <w:abstractNumId w:val="2"/>
  </w:num>
  <w:num w:numId="436" w16cid:durableId="113255534">
    <w:abstractNumId w:val="1"/>
  </w:num>
  <w:num w:numId="437" w16cid:durableId="445202646">
    <w:abstractNumId w:val="10"/>
  </w:num>
  <w:num w:numId="438" w16cid:durableId="1642996113">
    <w:abstractNumId w:val="8"/>
  </w:num>
  <w:num w:numId="439" w16cid:durableId="167258999">
    <w:abstractNumId w:val="7"/>
  </w:num>
  <w:num w:numId="440" w16cid:durableId="1133793764">
    <w:abstractNumId w:val="6"/>
  </w:num>
  <w:num w:numId="441" w16cid:durableId="931012757">
    <w:abstractNumId w:val="5"/>
  </w:num>
  <w:num w:numId="442" w16cid:durableId="453791554">
    <w:abstractNumId w:val="9"/>
  </w:num>
  <w:num w:numId="443" w16cid:durableId="58790038">
    <w:abstractNumId w:val="4"/>
  </w:num>
  <w:num w:numId="444" w16cid:durableId="825433185">
    <w:abstractNumId w:val="3"/>
  </w:num>
  <w:num w:numId="445" w16cid:durableId="617026114">
    <w:abstractNumId w:val="2"/>
  </w:num>
  <w:num w:numId="446" w16cid:durableId="1996059728">
    <w:abstractNumId w:val="1"/>
  </w:num>
  <w:num w:numId="447" w16cid:durableId="390544316">
    <w:abstractNumId w:val="10"/>
  </w:num>
  <w:num w:numId="448" w16cid:durableId="952981767">
    <w:abstractNumId w:val="8"/>
  </w:num>
  <w:num w:numId="449" w16cid:durableId="1497845974">
    <w:abstractNumId w:val="7"/>
  </w:num>
  <w:num w:numId="450" w16cid:durableId="82266239">
    <w:abstractNumId w:val="6"/>
  </w:num>
  <w:num w:numId="451" w16cid:durableId="1910074969">
    <w:abstractNumId w:val="5"/>
  </w:num>
  <w:num w:numId="452" w16cid:durableId="1799376416">
    <w:abstractNumId w:val="9"/>
  </w:num>
  <w:num w:numId="453" w16cid:durableId="719015003">
    <w:abstractNumId w:val="4"/>
  </w:num>
  <w:num w:numId="454" w16cid:durableId="1152869788">
    <w:abstractNumId w:val="3"/>
  </w:num>
  <w:num w:numId="455" w16cid:durableId="1920485633">
    <w:abstractNumId w:val="2"/>
  </w:num>
  <w:num w:numId="456" w16cid:durableId="1722554325">
    <w:abstractNumId w:val="1"/>
  </w:num>
  <w:num w:numId="457" w16cid:durableId="1524788207">
    <w:abstractNumId w:val="10"/>
  </w:num>
  <w:num w:numId="458" w16cid:durableId="158692912">
    <w:abstractNumId w:val="8"/>
  </w:num>
  <w:num w:numId="459" w16cid:durableId="2140222962">
    <w:abstractNumId w:val="7"/>
  </w:num>
  <w:num w:numId="460" w16cid:durableId="605505250">
    <w:abstractNumId w:val="6"/>
  </w:num>
  <w:num w:numId="461" w16cid:durableId="1345740657">
    <w:abstractNumId w:val="5"/>
  </w:num>
  <w:num w:numId="462" w16cid:durableId="517429505">
    <w:abstractNumId w:val="9"/>
  </w:num>
  <w:num w:numId="463" w16cid:durableId="989484560">
    <w:abstractNumId w:val="4"/>
  </w:num>
  <w:num w:numId="464" w16cid:durableId="1890066870">
    <w:abstractNumId w:val="3"/>
  </w:num>
  <w:num w:numId="465" w16cid:durableId="479736519">
    <w:abstractNumId w:val="2"/>
  </w:num>
  <w:num w:numId="466" w16cid:durableId="299924410">
    <w:abstractNumId w:val="1"/>
  </w:num>
  <w:num w:numId="467" w16cid:durableId="788279550">
    <w:abstractNumId w:val="10"/>
  </w:num>
  <w:num w:numId="468" w16cid:durableId="1475179910">
    <w:abstractNumId w:val="8"/>
  </w:num>
  <w:num w:numId="469" w16cid:durableId="1474912281">
    <w:abstractNumId w:val="7"/>
  </w:num>
  <w:num w:numId="470" w16cid:durableId="882599336">
    <w:abstractNumId w:val="6"/>
  </w:num>
  <w:num w:numId="471" w16cid:durableId="345596386">
    <w:abstractNumId w:val="5"/>
  </w:num>
  <w:num w:numId="472" w16cid:durableId="952786352">
    <w:abstractNumId w:val="9"/>
  </w:num>
  <w:num w:numId="473" w16cid:durableId="484972037">
    <w:abstractNumId w:val="4"/>
  </w:num>
  <w:num w:numId="474" w16cid:durableId="1875314019">
    <w:abstractNumId w:val="3"/>
  </w:num>
  <w:num w:numId="475" w16cid:durableId="631591350">
    <w:abstractNumId w:val="2"/>
  </w:num>
  <w:num w:numId="476" w16cid:durableId="1417677892">
    <w:abstractNumId w:val="1"/>
  </w:num>
  <w:num w:numId="477" w16cid:durableId="1478954092">
    <w:abstractNumId w:val="10"/>
  </w:num>
  <w:num w:numId="478" w16cid:durableId="1450513890">
    <w:abstractNumId w:val="8"/>
  </w:num>
  <w:num w:numId="479" w16cid:durableId="1462652530">
    <w:abstractNumId w:val="7"/>
  </w:num>
  <w:num w:numId="480" w16cid:durableId="1336611514">
    <w:abstractNumId w:val="6"/>
  </w:num>
  <w:num w:numId="481" w16cid:durableId="1660769481">
    <w:abstractNumId w:val="5"/>
  </w:num>
  <w:num w:numId="482" w16cid:durableId="405147505">
    <w:abstractNumId w:val="9"/>
  </w:num>
  <w:num w:numId="483" w16cid:durableId="456608746">
    <w:abstractNumId w:val="4"/>
  </w:num>
  <w:num w:numId="484" w16cid:durableId="1146313802">
    <w:abstractNumId w:val="3"/>
  </w:num>
  <w:num w:numId="485" w16cid:durableId="2141259623">
    <w:abstractNumId w:val="2"/>
  </w:num>
  <w:num w:numId="486" w16cid:durableId="358702629">
    <w:abstractNumId w:val="1"/>
  </w:num>
  <w:num w:numId="487" w16cid:durableId="142551662">
    <w:abstractNumId w:val="10"/>
  </w:num>
  <w:num w:numId="488" w16cid:durableId="691226798">
    <w:abstractNumId w:val="8"/>
  </w:num>
  <w:num w:numId="489" w16cid:durableId="797720696">
    <w:abstractNumId w:val="7"/>
  </w:num>
  <w:num w:numId="490" w16cid:durableId="469056341">
    <w:abstractNumId w:val="6"/>
  </w:num>
  <w:num w:numId="491" w16cid:durableId="1413432766">
    <w:abstractNumId w:val="5"/>
  </w:num>
  <w:num w:numId="492" w16cid:durableId="1103571267">
    <w:abstractNumId w:val="9"/>
  </w:num>
  <w:num w:numId="493" w16cid:durableId="2110809361">
    <w:abstractNumId w:val="4"/>
  </w:num>
  <w:num w:numId="494" w16cid:durableId="276065875">
    <w:abstractNumId w:val="3"/>
  </w:num>
  <w:num w:numId="495" w16cid:durableId="1896046995">
    <w:abstractNumId w:val="2"/>
  </w:num>
  <w:num w:numId="496" w16cid:durableId="2016109629">
    <w:abstractNumId w:val="1"/>
  </w:num>
  <w:num w:numId="497" w16cid:durableId="556821713">
    <w:abstractNumId w:val="10"/>
  </w:num>
  <w:num w:numId="498" w16cid:durableId="39935911">
    <w:abstractNumId w:val="8"/>
  </w:num>
  <w:num w:numId="499" w16cid:durableId="780682387">
    <w:abstractNumId w:val="7"/>
  </w:num>
  <w:num w:numId="500" w16cid:durableId="753941414">
    <w:abstractNumId w:val="6"/>
  </w:num>
  <w:num w:numId="501" w16cid:durableId="751705645">
    <w:abstractNumId w:val="5"/>
  </w:num>
  <w:num w:numId="502" w16cid:durableId="1640763326">
    <w:abstractNumId w:val="9"/>
  </w:num>
  <w:num w:numId="503" w16cid:durableId="917792407">
    <w:abstractNumId w:val="4"/>
  </w:num>
  <w:num w:numId="504" w16cid:durableId="1992244588">
    <w:abstractNumId w:val="3"/>
  </w:num>
  <w:num w:numId="505" w16cid:durableId="1358771865">
    <w:abstractNumId w:val="2"/>
  </w:num>
  <w:num w:numId="506" w16cid:durableId="1485194840">
    <w:abstractNumId w:val="1"/>
  </w:num>
  <w:num w:numId="507" w16cid:durableId="2072346092">
    <w:abstractNumId w:val="10"/>
  </w:num>
  <w:num w:numId="508" w16cid:durableId="1069310053">
    <w:abstractNumId w:val="8"/>
  </w:num>
  <w:num w:numId="509" w16cid:durableId="397358938">
    <w:abstractNumId w:val="7"/>
  </w:num>
  <w:num w:numId="510" w16cid:durableId="2065638471">
    <w:abstractNumId w:val="6"/>
  </w:num>
  <w:num w:numId="511" w16cid:durableId="2005010035">
    <w:abstractNumId w:val="5"/>
  </w:num>
  <w:num w:numId="512" w16cid:durableId="662121902">
    <w:abstractNumId w:val="9"/>
  </w:num>
  <w:num w:numId="513" w16cid:durableId="1553082266">
    <w:abstractNumId w:val="4"/>
  </w:num>
  <w:num w:numId="514" w16cid:durableId="2027170396">
    <w:abstractNumId w:val="3"/>
  </w:num>
  <w:num w:numId="515" w16cid:durableId="209195264">
    <w:abstractNumId w:val="2"/>
  </w:num>
  <w:num w:numId="516" w16cid:durableId="2057507047">
    <w:abstractNumId w:val="1"/>
  </w:num>
  <w:num w:numId="517" w16cid:durableId="239414148">
    <w:abstractNumId w:val="10"/>
  </w:num>
  <w:num w:numId="518" w16cid:durableId="1035620556">
    <w:abstractNumId w:val="8"/>
  </w:num>
  <w:num w:numId="519" w16cid:durableId="35551708">
    <w:abstractNumId w:val="7"/>
  </w:num>
  <w:num w:numId="520" w16cid:durableId="573323430">
    <w:abstractNumId w:val="6"/>
  </w:num>
  <w:num w:numId="521" w16cid:durableId="1769691982">
    <w:abstractNumId w:val="5"/>
  </w:num>
  <w:num w:numId="522" w16cid:durableId="111748200">
    <w:abstractNumId w:val="9"/>
  </w:num>
  <w:num w:numId="523" w16cid:durableId="1294095253">
    <w:abstractNumId w:val="4"/>
  </w:num>
  <w:num w:numId="524" w16cid:durableId="2022312128">
    <w:abstractNumId w:val="3"/>
  </w:num>
  <w:num w:numId="525" w16cid:durableId="541212820">
    <w:abstractNumId w:val="2"/>
  </w:num>
  <w:num w:numId="526" w16cid:durableId="64114482">
    <w:abstractNumId w:val="1"/>
  </w:num>
  <w:num w:numId="527" w16cid:durableId="1344475689">
    <w:abstractNumId w:val="10"/>
  </w:num>
  <w:num w:numId="528" w16cid:durableId="1882593552">
    <w:abstractNumId w:val="8"/>
  </w:num>
  <w:num w:numId="529" w16cid:durableId="1872299103">
    <w:abstractNumId w:val="7"/>
  </w:num>
  <w:num w:numId="530" w16cid:durableId="1926105060">
    <w:abstractNumId w:val="6"/>
  </w:num>
  <w:num w:numId="531" w16cid:durableId="623120845">
    <w:abstractNumId w:val="5"/>
  </w:num>
  <w:num w:numId="532" w16cid:durableId="1110510707">
    <w:abstractNumId w:val="9"/>
  </w:num>
  <w:num w:numId="533" w16cid:durableId="2053729521">
    <w:abstractNumId w:val="4"/>
  </w:num>
  <w:num w:numId="534" w16cid:durableId="627905208">
    <w:abstractNumId w:val="3"/>
  </w:num>
  <w:num w:numId="535" w16cid:durableId="2071149061">
    <w:abstractNumId w:val="2"/>
  </w:num>
  <w:num w:numId="536" w16cid:durableId="1098796096">
    <w:abstractNumId w:val="1"/>
  </w:num>
  <w:num w:numId="537" w16cid:durableId="1323195344">
    <w:abstractNumId w:val="10"/>
  </w:num>
  <w:num w:numId="538" w16cid:durableId="1255940507">
    <w:abstractNumId w:val="8"/>
  </w:num>
  <w:num w:numId="539" w16cid:durableId="1622421719">
    <w:abstractNumId w:val="7"/>
  </w:num>
  <w:num w:numId="540" w16cid:durableId="1589772622">
    <w:abstractNumId w:val="6"/>
  </w:num>
  <w:num w:numId="541" w16cid:durableId="889612795">
    <w:abstractNumId w:val="5"/>
  </w:num>
  <w:num w:numId="542" w16cid:durableId="189800900">
    <w:abstractNumId w:val="9"/>
  </w:num>
  <w:num w:numId="543" w16cid:durableId="530604514">
    <w:abstractNumId w:val="4"/>
  </w:num>
  <w:num w:numId="544" w16cid:durableId="1236085605">
    <w:abstractNumId w:val="3"/>
  </w:num>
  <w:num w:numId="545" w16cid:durableId="1485118848">
    <w:abstractNumId w:val="2"/>
  </w:num>
  <w:num w:numId="546" w16cid:durableId="1792357559">
    <w:abstractNumId w:val="1"/>
  </w:num>
  <w:num w:numId="547" w16cid:durableId="364869717">
    <w:abstractNumId w:val="10"/>
  </w:num>
  <w:num w:numId="548" w16cid:durableId="20251813">
    <w:abstractNumId w:val="8"/>
  </w:num>
  <w:num w:numId="549" w16cid:durableId="1048379923">
    <w:abstractNumId w:val="7"/>
  </w:num>
  <w:num w:numId="550" w16cid:durableId="449015995">
    <w:abstractNumId w:val="6"/>
  </w:num>
  <w:num w:numId="551" w16cid:durableId="1973172633">
    <w:abstractNumId w:val="5"/>
  </w:num>
  <w:num w:numId="552" w16cid:durableId="2062702268">
    <w:abstractNumId w:val="9"/>
  </w:num>
  <w:num w:numId="553" w16cid:durableId="843710718">
    <w:abstractNumId w:val="4"/>
  </w:num>
  <w:num w:numId="554" w16cid:durableId="1009671765">
    <w:abstractNumId w:val="3"/>
  </w:num>
  <w:num w:numId="555" w16cid:durableId="110175739">
    <w:abstractNumId w:val="2"/>
  </w:num>
  <w:num w:numId="556" w16cid:durableId="1833136104">
    <w:abstractNumId w:val="1"/>
  </w:num>
  <w:num w:numId="557" w16cid:durableId="96993911">
    <w:abstractNumId w:val="10"/>
  </w:num>
  <w:num w:numId="558" w16cid:durableId="749501130">
    <w:abstractNumId w:val="8"/>
  </w:num>
  <w:num w:numId="559" w16cid:durableId="1024752158">
    <w:abstractNumId w:val="7"/>
  </w:num>
  <w:num w:numId="560" w16cid:durableId="1030881790">
    <w:abstractNumId w:val="6"/>
  </w:num>
  <w:num w:numId="561" w16cid:durableId="1720663475">
    <w:abstractNumId w:val="5"/>
  </w:num>
  <w:num w:numId="562" w16cid:durableId="464978351">
    <w:abstractNumId w:val="9"/>
  </w:num>
  <w:num w:numId="563" w16cid:durableId="1984575731">
    <w:abstractNumId w:val="4"/>
  </w:num>
  <w:num w:numId="564" w16cid:durableId="902325660">
    <w:abstractNumId w:val="3"/>
  </w:num>
  <w:num w:numId="565" w16cid:durableId="1630434415">
    <w:abstractNumId w:val="2"/>
  </w:num>
  <w:num w:numId="566" w16cid:durableId="1006595739">
    <w:abstractNumId w:val="1"/>
  </w:num>
  <w:numIdMacAtCleanup w:val="5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794E"/>
    <w:rsid w:val="00020779"/>
    <w:rsid w:val="000913A5"/>
    <w:rsid w:val="000A2563"/>
    <w:rsid w:val="00151366"/>
    <w:rsid w:val="00187BCF"/>
    <w:rsid w:val="001C3D54"/>
    <w:rsid w:val="00253DFA"/>
    <w:rsid w:val="0029593F"/>
    <w:rsid w:val="00422CA4"/>
    <w:rsid w:val="00444071"/>
    <w:rsid w:val="0045277A"/>
    <w:rsid w:val="004979FA"/>
    <w:rsid w:val="004A7325"/>
    <w:rsid w:val="005047AB"/>
    <w:rsid w:val="005164E1"/>
    <w:rsid w:val="005650B0"/>
    <w:rsid w:val="005C687D"/>
    <w:rsid w:val="00700F9E"/>
    <w:rsid w:val="007E1D3E"/>
    <w:rsid w:val="007F1C9B"/>
    <w:rsid w:val="00816256"/>
    <w:rsid w:val="009B3E60"/>
    <w:rsid w:val="00A27357"/>
    <w:rsid w:val="00AA301C"/>
    <w:rsid w:val="00AC0342"/>
    <w:rsid w:val="00B077BD"/>
    <w:rsid w:val="00C0036E"/>
    <w:rsid w:val="00C0784C"/>
    <w:rsid w:val="00CE5851"/>
    <w:rsid w:val="00D26687"/>
    <w:rsid w:val="00D61DF2"/>
    <w:rsid w:val="00E05704"/>
    <w:rsid w:val="00E0794E"/>
    <w:rsid w:val="00EB6362"/>
    <w:rsid w:val="00EF3EC3"/>
    <w:rsid w:val="00F81F57"/>
    <w:rsid w:val="00FF3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6699A"/>
  <w15:chartTrackingRefBased/>
  <w15:docId w15:val="{7018B321-C9AF-1C4A-9FDB-F0CD43073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1DF2"/>
    <w:pPr>
      <w:spacing w:after="200" w:line="276" w:lineRule="auto"/>
    </w:pPr>
    <w:rPr>
      <w:rFonts w:ascii="Times New Roman" w:hAnsi="Times New Roman" w:cs="Times New Roman"/>
      <w:sz w:val="22"/>
      <w:szCs w:val="22"/>
      <w:lang w:val="en-CA" w:eastAsia="en-CA"/>
    </w:rPr>
  </w:style>
  <w:style w:type="paragraph" w:styleId="Heading1">
    <w:name w:val="heading 1"/>
    <w:basedOn w:val="Normal"/>
    <w:next w:val="BodyText"/>
    <w:link w:val="Heading1Char"/>
    <w:uiPriority w:val="9"/>
    <w:qFormat/>
    <w:rsid w:val="00E05704"/>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unhideWhenUsed/>
    <w:qFormat/>
    <w:rsid w:val="00D61DF2"/>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61DF2"/>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D61DF2"/>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D61DF2"/>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D61DF2"/>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D61DF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61DF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D61DF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rsid w:val="00D61DF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61DF2"/>
  </w:style>
  <w:style w:type="paragraph" w:customStyle="1" w:styleId="Abstract">
    <w:name w:val="Abstract"/>
    <w:basedOn w:val="Normal"/>
    <w:next w:val="BodyText"/>
    <w:qFormat/>
    <w:rsid w:val="00E05704"/>
    <w:pPr>
      <w:keepNext/>
      <w:keepLines/>
      <w:spacing w:before="300" w:after="300"/>
    </w:pPr>
    <w:rPr>
      <w:sz w:val="20"/>
      <w:szCs w:val="20"/>
    </w:rPr>
  </w:style>
  <w:style w:type="paragraph" w:styleId="BodyText">
    <w:name w:val="Body Text"/>
    <w:basedOn w:val="Normal"/>
    <w:link w:val="BodyTextChar"/>
    <w:qFormat/>
    <w:rsid w:val="00E05704"/>
    <w:pPr>
      <w:spacing w:before="180" w:after="180"/>
    </w:pPr>
  </w:style>
  <w:style w:type="character" w:customStyle="1" w:styleId="BodyTextChar">
    <w:name w:val="Body Text Char"/>
    <w:basedOn w:val="DefaultParagraphFont"/>
    <w:link w:val="BodyText"/>
    <w:rsid w:val="00E05704"/>
    <w:rPr>
      <w:rFonts w:ascii="Times New Roman" w:eastAsia="Times New Roman" w:hAnsi="Times New Roman" w:cs="Times New Roman"/>
      <w:sz w:val="22"/>
      <w:szCs w:val="22"/>
      <w:lang w:val="en-CA" w:eastAsia="en-CA"/>
    </w:rPr>
  </w:style>
  <w:style w:type="character" w:customStyle="1" w:styleId="AlertTok">
    <w:name w:val="AlertTok"/>
    <w:basedOn w:val="DefaultParagraphFont"/>
    <w:rsid w:val="00E05704"/>
    <w:rPr>
      <w:rFonts w:ascii="Consolas" w:hAnsi="Consolas"/>
      <w:i/>
      <w:color w:val="EF2929"/>
      <w:sz w:val="22"/>
      <w:shd w:val="clear" w:color="auto" w:fill="F8F8F8"/>
    </w:rPr>
  </w:style>
  <w:style w:type="character" w:customStyle="1" w:styleId="AltText">
    <w:name w:val="AltText"/>
    <w:uiPriority w:val="1"/>
    <w:qFormat/>
    <w:rsid w:val="00D61DF2"/>
    <w:rPr>
      <w:color w:val="FF358C"/>
      <w:u w:val="single"/>
    </w:rPr>
  </w:style>
  <w:style w:type="character" w:customStyle="1" w:styleId="AnnotationTok">
    <w:name w:val="AnnotationTok"/>
    <w:basedOn w:val="DefaultParagraphFont"/>
    <w:rsid w:val="00E05704"/>
    <w:rPr>
      <w:rFonts w:ascii="Consolas" w:hAnsi="Consolas"/>
      <w:b/>
      <w:i w:val="0"/>
      <w:color w:val="8F5902"/>
      <w:sz w:val="22"/>
      <w:shd w:val="clear" w:color="auto" w:fill="F8F8F8"/>
    </w:rPr>
  </w:style>
  <w:style w:type="paragraph" w:customStyle="1" w:styleId="AppendixNumber">
    <w:name w:val="AppendixNumber"/>
    <w:qFormat/>
    <w:rsid w:val="00D61DF2"/>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AppendixTitle">
    <w:name w:val="AppendixTitle"/>
    <w:qFormat/>
    <w:rsid w:val="00D61DF2"/>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AttributeTok">
    <w:name w:val="AttributeTok"/>
    <w:basedOn w:val="DefaultParagraphFont"/>
    <w:rsid w:val="00E05704"/>
    <w:rPr>
      <w:rFonts w:ascii="Consolas" w:hAnsi="Consolas"/>
      <w:i/>
      <w:color w:val="C4A000"/>
      <w:sz w:val="22"/>
      <w:shd w:val="clear" w:color="auto" w:fill="F8F8F8"/>
    </w:rPr>
  </w:style>
  <w:style w:type="paragraph" w:customStyle="1" w:styleId="Author">
    <w:name w:val="Author"/>
    <w:next w:val="BodyText"/>
    <w:qFormat/>
    <w:rsid w:val="00E05704"/>
    <w:pPr>
      <w:keepNext/>
      <w:keepLines/>
      <w:spacing w:after="200"/>
      <w:jc w:val="center"/>
    </w:pPr>
  </w:style>
  <w:style w:type="paragraph" w:customStyle="1" w:styleId="BackmatterTitle">
    <w:name w:val="BackmatterTitle"/>
    <w:qFormat/>
    <w:rsid w:val="00D61DF2"/>
    <w:pPr>
      <w:keepLines/>
      <w:widowControl w:val="0"/>
      <w:suppressAutoHyphens/>
      <w:autoSpaceDE w:val="0"/>
      <w:autoSpaceDN w:val="0"/>
      <w:adjustRightInd w:val="0"/>
      <w:spacing w:before="600" w:after="600" w:line="360" w:lineRule="atLeast"/>
      <w:ind w:left="360"/>
      <w:textAlignment w:val="baseline"/>
    </w:pPr>
    <w:rPr>
      <w:rFonts w:ascii="Arial" w:hAnsi="Arial" w:cs="DogmaOT-Bold"/>
      <w:b/>
      <w:bCs/>
      <w:caps/>
      <w:color w:val="000000"/>
      <w:spacing w:val="48"/>
      <w:sz w:val="32"/>
      <w:szCs w:val="32"/>
      <w:lang w:eastAsia="en-CA"/>
    </w:rPr>
  </w:style>
  <w:style w:type="character" w:customStyle="1" w:styleId="BaseNTok">
    <w:name w:val="BaseNTok"/>
    <w:basedOn w:val="DefaultParagraphFont"/>
    <w:rsid w:val="00E05704"/>
    <w:rPr>
      <w:rFonts w:ascii="Consolas" w:hAnsi="Consolas"/>
      <w:i/>
      <w:color w:val="0000CF"/>
      <w:sz w:val="22"/>
      <w:shd w:val="clear" w:color="auto" w:fill="F8F8F8"/>
    </w:rPr>
  </w:style>
  <w:style w:type="paragraph" w:styleId="Bibliography">
    <w:name w:val="Bibliography"/>
    <w:basedOn w:val="Normal"/>
    <w:qFormat/>
    <w:rsid w:val="00E05704"/>
  </w:style>
  <w:style w:type="paragraph" w:styleId="BlockText">
    <w:name w:val="Block Text"/>
    <w:basedOn w:val="BodyText"/>
    <w:next w:val="BodyText"/>
    <w:uiPriority w:val="9"/>
    <w:unhideWhenUsed/>
    <w:qFormat/>
    <w:rsid w:val="00E05704"/>
    <w:pPr>
      <w:spacing w:before="100" w:after="100"/>
      <w:ind w:left="480" w:right="480"/>
    </w:pPr>
  </w:style>
  <w:style w:type="paragraph" w:customStyle="1" w:styleId="Blockquote">
    <w:name w:val="Blockquote"/>
    <w:next w:val="Normal"/>
    <w:qFormat/>
    <w:rsid w:val="00D61DF2"/>
    <w:pPr>
      <w:widowControl w:val="0"/>
      <w:autoSpaceDE w:val="0"/>
      <w:autoSpaceDN w:val="0"/>
      <w:adjustRightInd w:val="0"/>
      <w:spacing w:before="120" w:after="120" w:line="240" w:lineRule="atLeast"/>
      <w:ind w:left="2160" w:right="720"/>
      <w:textAlignment w:val="baseline"/>
    </w:pPr>
    <w:rPr>
      <w:rFonts w:ascii="Arial" w:hAnsi="Arial" w:cs="NewBaskervilleStd-Roman"/>
      <w:color w:val="000000"/>
      <w:sz w:val="18"/>
      <w:szCs w:val="18"/>
      <w:lang w:eastAsia="en-CA"/>
    </w:rPr>
  </w:style>
  <w:style w:type="paragraph" w:customStyle="1" w:styleId="Body">
    <w:name w:val="Body"/>
    <w:uiPriority w:val="99"/>
    <w:qFormat/>
    <w:rsid w:val="00D61DF2"/>
    <w:pPr>
      <w:suppressAutoHyphens/>
      <w:autoSpaceDE w:val="0"/>
      <w:autoSpaceDN w:val="0"/>
      <w:adjustRightInd w:val="0"/>
      <w:spacing w:before="120" w:after="120" w:line="240" w:lineRule="atLeast"/>
      <w:ind w:left="1440" w:firstLine="360"/>
      <w:textAlignment w:val="baseline"/>
    </w:pPr>
    <w:rPr>
      <w:rFonts w:ascii="Times Roman" w:hAnsi="Times Roman" w:cs="NewBaskervilleStd-Roman"/>
      <w:color w:val="000000"/>
      <w:sz w:val="20"/>
      <w:szCs w:val="20"/>
      <w:lang w:eastAsia="en-CA"/>
    </w:rPr>
  </w:style>
  <w:style w:type="paragraph" w:customStyle="1" w:styleId="BodyContinued">
    <w:name w:val="BodyContinued"/>
    <w:qFormat/>
    <w:rsid w:val="00D61DF2"/>
    <w:pPr>
      <w:widowControl w:val="0"/>
      <w:suppressAutoHyphens/>
      <w:autoSpaceDE w:val="0"/>
      <w:autoSpaceDN w:val="0"/>
      <w:adjustRightInd w:val="0"/>
      <w:spacing w:before="120" w:after="120" w:line="240" w:lineRule="atLeast"/>
      <w:ind w:left="1440"/>
      <w:textAlignment w:val="baseline"/>
    </w:pPr>
    <w:rPr>
      <w:rFonts w:ascii="Times Roman" w:hAnsi="Times Roman" w:cs="NewBaskervilleStd-Roman"/>
      <w:color w:val="000000"/>
      <w:sz w:val="20"/>
      <w:szCs w:val="20"/>
      <w:lang w:eastAsia="en-CA"/>
    </w:rPr>
  </w:style>
  <w:style w:type="paragraph" w:customStyle="1" w:styleId="BodyCustom">
    <w:name w:val="BodyCustom"/>
    <w:qFormat/>
    <w:rsid w:val="00D61DF2"/>
    <w:pPr>
      <w:widowControl w:val="0"/>
      <w:suppressAutoHyphens/>
      <w:autoSpaceDE w:val="0"/>
      <w:autoSpaceDN w:val="0"/>
      <w:adjustRightInd w:val="0"/>
      <w:spacing w:before="120" w:after="120" w:line="240" w:lineRule="atLeast"/>
      <w:ind w:left="1440"/>
      <w:textAlignment w:val="baseline"/>
    </w:pPr>
    <w:rPr>
      <w:rFonts w:ascii="Times Roman" w:hAnsi="Times Roman" w:cs="NewBaskervilleStd-Roman"/>
      <w:color w:val="008000"/>
      <w:sz w:val="20"/>
      <w:szCs w:val="20"/>
      <w:lang w:eastAsia="en-CA"/>
    </w:rPr>
  </w:style>
  <w:style w:type="character" w:customStyle="1" w:styleId="Bold">
    <w:name w:val="Bold"/>
    <w:uiPriority w:val="1"/>
    <w:rsid w:val="00D61DF2"/>
    <w:rPr>
      <w:b/>
      <w:bCs/>
      <w:color w:val="3366FF"/>
    </w:rPr>
  </w:style>
  <w:style w:type="character" w:customStyle="1" w:styleId="BoldItalic">
    <w:name w:val="BoldItalic"/>
    <w:uiPriority w:val="1"/>
    <w:qFormat/>
    <w:rsid w:val="00D61DF2"/>
    <w:rPr>
      <w:rFonts w:cs="NewBaskervilleEF-Bold"/>
      <w:b/>
      <w:bCs/>
      <w:i/>
      <w:iCs/>
      <w:color w:val="3366FF"/>
      <w:w w:val="100"/>
      <w:position w:val="0"/>
      <w:u w:val="none"/>
      <w:vertAlign w:val="baseline"/>
      <w:lang w:val="en-US"/>
    </w:rPr>
  </w:style>
  <w:style w:type="character" w:styleId="BookTitle">
    <w:name w:val="Book Title"/>
    <w:basedOn w:val="DefaultParagraphFont"/>
    <w:uiPriority w:val="33"/>
    <w:qFormat/>
    <w:rsid w:val="00D61DF2"/>
    <w:rPr>
      <w:b/>
      <w:bCs/>
      <w:smallCaps/>
      <w:spacing w:val="5"/>
    </w:rPr>
  </w:style>
  <w:style w:type="paragraph" w:customStyle="1" w:styleId="ChapterSubtitle">
    <w:name w:val="ChapterSubtitle"/>
    <w:rsid w:val="00D61DF2"/>
    <w:pPr>
      <w:keepLines/>
      <w:widowControl w:val="0"/>
      <w:suppressAutoHyphens/>
      <w:autoSpaceDE w:val="0"/>
      <w:autoSpaceDN w:val="0"/>
      <w:adjustRightInd w:val="0"/>
      <w:spacing w:after="360" w:line="360" w:lineRule="atLeast"/>
      <w:ind w:left="1440"/>
      <w:jc w:val="center"/>
      <w:textAlignment w:val="baseline"/>
    </w:pPr>
    <w:rPr>
      <w:rFonts w:ascii="Arial" w:hAnsi="Arial" w:cs="DogmaOT-Bold"/>
      <w:b/>
      <w:bCs/>
      <w:color w:val="000000"/>
      <w:spacing w:val="48"/>
      <w:sz w:val="28"/>
      <w:szCs w:val="28"/>
      <w:lang w:eastAsia="en-CA"/>
    </w:rPr>
  </w:style>
  <w:style w:type="paragraph" w:customStyle="1" w:styleId="BookSubtitle">
    <w:name w:val="BookSubtitle"/>
    <w:basedOn w:val="ChapterSubtitle"/>
    <w:qFormat/>
    <w:rsid w:val="00D61DF2"/>
  </w:style>
  <w:style w:type="paragraph" w:customStyle="1" w:styleId="BookEdition">
    <w:name w:val="BookEdition"/>
    <w:basedOn w:val="BookSubtitle"/>
    <w:qFormat/>
    <w:rsid w:val="00D61DF2"/>
    <w:rPr>
      <w:b w:val="0"/>
      <w:bCs w:val="0"/>
      <w:i/>
      <w:iCs/>
      <w:sz w:val="24"/>
      <w:szCs w:val="24"/>
    </w:rPr>
  </w:style>
  <w:style w:type="paragraph" w:customStyle="1" w:styleId="BookAuthor">
    <w:name w:val="BookAuthor"/>
    <w:basedOn w:val="BookEdition"/>
    <w:qFormat/>
    <w:rsid w:val="00D61DF2"/>
    <w:rPr>
      <w:i w:val="0"/>
      <w:iCs w:val="0"/>
      <w:smallCaps/>
    </w:rPr>
  </w:style>
  <w:style w:type="paragraph" w:customStyle="1" w:styleId="BookHalfTitle">
    <w:name w:val="BookHalfTitle"/>
    <w:basedOn w:val="BackmatterTitle"/>
    <w:qFormat/>
    <w:rsid w:val="00D61DF2"/>
  </w:style>
  <w:style w:type="paragraph" w:customStyle="1" w:styleId="BookPublisher">
    <w:name w:val="BookPublisher"/>
    <w:basedOn w:val="BookAuthor"/>
    <w:qFormat/>
    <w:rsid w:val="00D61DF2"/>
    <w:rPr>
      <w:i/>
      <w:iCs/>
      <w:smallCaps w:val="0"/>
      <w:sz w:val="20"/>
      <w:szCs w:val="20"/>
    </w:rPr>
  </w:style>
  <w:style w:type="paragraph" w:customStyle="1" w:styleId="BookTitle0">
    <w:name w:val="BookTitle"/>
    <w:qFormat/>
    <w:rsid w:val="00D61DF2"/>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120"/>
      <w:szCs w:val="240"/>
      <w:lang w:eastAsia="en-CA"/>
    </w:rPr>
  </w:style>
  <w:style w:type="paragraph" w:customStyle="1" w:styleId="BoxBody">
    <w:name w:val="BoxBody"/>
    <w:qFormat/>
    <w:rsid w:val="00D61DF2"/>
    <w:pPr>
      <w:widowControl w:val="0"/>
      <w:pBdr>
        <w:left w:val="single" w:sz="18" w:space="4" w:color="008000"/>
      </w:pBdr>
      <w:autoSpaceDE w:val="0"/>
      <w:autoSpaceDN w:val="0"/>
      <w:adjustRightInd w:val="0"/>
      <w:spacing w:before="120" w:after="120" w:line="240" w:lineRule="atLeast"/>
      <w:ind w:firstLine="360"/>
      <w:contextualSpacing/>
      <w:textAlignment w:val="center"/>
    </w:pPr>
    <w:rPr>
      <w:rFonts w:ascii="Arial" w:hAnsi="Arial" w:cs="FuturaPT-Book"/>
      <w:color w:val="000000"/>
      <w:sz w:val="17"/>
      <w:szCs w:val="17"/>
      <w:lang w:eastAsia="en-CA"/>
    </w:rPr>
  </w:style>
  <w:style w:type="paragraph" w:customStyle="1" w:styleId="BoxBodyContinued">
    <w:name w:val="BoxBodyContinued"/>
    <w:qFormat/>
    <w:rsid w:val="00D61DF2"/>
    <w:pPr>
      <w:widowControl w:val="0"/>
      <w:pBdr>
        <w:left w:val="single" w:sz="18" w:space="4" w:color="008000"/>
      </w:pBdr>
      <w:autoSpaceDE w:val="0"/>
      <w:autoSpaceDN w:val="0"/>
      <w:adjustRightInd w:val="0"/>
      <w:spacing w:before="120" w:after="120" w:line="240" w:lineRule="atLeast"/>
      <w:textAlignment w:val="center"/>
    </w:pPr>
    <w:rPr>
      <w:rFonts w:ascii="Arial" w:hAnsi="Arial" w:cs="FuturaPT-Book"/>
      <w:color w:val="000000"/>
      <w:sz w:val="17"/>
      <w:szCs w:val="17"/>
      <w:lang w:eastAsia="en-CA"/>
    </w:rPr>
  </w:style>
  <w:style w:type="paragraph" w:customStyle="1" w:styleId="BoxBodyFirst">
    <w:name w:val="BoxBodyFirst"/>
    <w:qFormat/>
    <w:rsid w:val="00D61DF2"/>
    <w:pPr>
      <w:widowControl w:val="0"/>
      <w:pBdr>
        <w:left w:val="single" w:sz="18" w:space="4" w:color="008000"/>
      </w:pBdr>
      <w:autoSpaceDE w:val="0"/>
      <w:autoSpaceDN w:val="0"/>
      <w:adjustRightInd w:val="0"/>
      <w:spacing w:line="240" w:lineRule="atLeast"/>
      <w:textAlignment w:val="center"/>
    </w:pPr>
    <w:rPr>
      <w:rFonts w:ascii="FuturaPT-Book" w:hAnsi="FuturaPT-Book" w:cs="FuturaPT-Book"/>
      <w:color w:val="000000"/>
      <w:sz w:val="17"/>
      <w:szCs w:val="17"/>
      <w:lang w:eastAsia="en-CA"/>
    </w:rPr>
  </w:style>
  <w:style w:type="paragraph" w:customStyle="1" w:styleId="BoxCaption">
    <w:name w:val="BoxCaption"/>
    <w:next w:val="BoxBody"/>
    <w:qFormat/>
    <w:rsid w:val="00D61DF2"/>
    <w:pPr>
      <w:spacing w:line="180" w:lineRule="atLeast"/>
    </w:pPr>
    <w:rPr>
      <w:rFonts w:ascii="FuturaPT-BookObl" w:hAnsi="FuturaPT-BookObl" w:cs="FuturaPT-BookObl"/>
      <w:i/>
      <w:iCs/>
      <w:color w:val="000000"/>
      <w:sz w:val="15"/>
      <w:szCs w:val="15"/>
      <w:lang w:eastAsia="en-CA"/>
    </w:rPr>
  </w:style>
  <w:style w:type="paragraph" w:customStyle="1" w:styleId="BoxCode">
    <w:name w:val="BoxCode"/>
    <w:qFormat/>
    <w:rsid w:val="00D61DF2"/>
    <w:pPr>
      <w:widowControl w:val="0"/>
      <w:pBdr>
        <w:left w:val="single" w:sz="18" w:space="4" w:color="008000"/>
      </w:pBdr>
      <w:suppressAutoHyphens/>
      <w:autoSpaceDE w:val="0"/>
      <w:autoSpaceDN w:val="0"/>
      <w:adjustRightInd w:val="0"/>
      <w:spacing w:line="200" w:lineRule="atLeast"/>
      <w:ind w:left="216" w:right="864"/>
      <w:contextualSpacing/>
      <w:textAlignment w:val="top"/>
    </w:pPr>
    <w:rPr>
      <w:rFonts w:ascii="Courier" w:hAnsi="Courier" w:cs="TheSansMonoCondensed-Plain"/>
      <w:color w:val="000000"/>
      <w:sz w:val="16"/>
      <w:szCs w:val="16"/>
      <w:lang w:eastAsia="en-CA"/>
    </w:rPr>
  </w:style>
  <w:style w:type="paragraph" w:customStyle="1" w:styleId="BoxExtractPara">
    <w:name w:val="BoxExtractPara"/>
    <w:qFormat/>
    <w:rsid w:val="00D61DF2"/>
    <w:pPr>
      <w:widowControl w:val="0"/>
      <w:pBdr>
        <w:left w:val="single" w:sz="18" w:space="31" w:color="008000"/>
      </w:pBdr>
      <w:autoSpaceDE w:val="0"/>
      <w:autoSpaceDN w:val="0"/>
      <w:adjustRightInd w:val="0"/>
      <w:spacing w:before="120" w:after="120" w:line="240" w:lineRule="atLeast"/>
      <w:ind w:left="547"/>
      <w:textAlignment w:val="center"/>
    </w:pPr>
    <w:rPr>
      <w:rFonts w:ascii="Arial" w:hAnsi="Arial" w:cs="FuturaPT-Book"/>
      <w:color w:val="000000"/>
      <w:sz w:val="17"/>
      <w:szCs w:val="17"/>
      <w:lang w:eastAsia="en-CA"/>
    </w:rPr>
  </w:style>
  <w:style w:type="paragraph" w:customStyle="1" w:styleId="BoxGraphic">
    <w:name w:val="BoxGraphic"/>
    <w:basedOn w:val="BoxBodyFirst"/>
    <w:qFormat/>
    <w:rsid w:val="00D61DF2"/>
    <w:rPr>
      <w:bCs/>
      <w:color w:val="A12126"/>
    </w:rPr>
  </w:style>
  <w:style w:type="paragraph" w:customStyle="1" w:styleId="BoxHeadA">
    <w:name w:val="BoxHeadA"/>
    <w:qFormat/>
    <w:rsid w:val="00D61DF2"/>
    <w:pPr>
      <w:keepNext/>
      <w:keepLines/>
      <w:widowControl w:val="0"/>
      <w:pBdr>
        <w:left w:val="single" w:sz="18" w:space="4" w:color="008000"/>
      </w:pBdr>
      <w:suppressAutoHyphens/>
      <w:autoSpaceDE w:val="0"/>
      <w:autoSpaceDN w:val="0"/>
      <w:adjustRightInd w:val="0"/>
      <w:spacing w:before="80" w:after="80" w:line="300" w:lineRule="atLeast"/>
      <w:textAlignment w:val="baseline"/>
    </w:pPr>
    <w:rPr>
      <w:rFonts w:ascii="Arial" w:hAnsi="Arial" w:cs="DogmaOT-Bold"/>
      <w:b/>
      <w:bCs/>
      <w:caps/>
      <w:color w:val="000000"/>
      <w:spacing w:val="13"/>
      <w:sz w:val="18"/>
      <w:szCs w:val="18"/>
      <w:lang w:eastAsia="en-CA"/>
    </w:rPr>
  </w:style>
  <w:style w:type="paragraph" w:customStyle="1" w:styleId="BoxHeadB">
    <w:name w:val="BoxHeadB"/>
    <w:basedOn w:val="BoxHeadA"/>
    <w:qFormat/>
    <w:rsid w:val="00D61DF2"/>
    <w:pPr>
      <w:spacing w:before="120"/>
    </w:pPr>
    <w:rPr>
      <w:i/>
      <w:iCs/>
      <w:caps w:val="0"/>
    </w:rPr>
  </w:style>
  <w:style w:type="paragraph" w:customStyle="1" w:styleId="BoxListBody">
    <w:name w:val="BoxListBody"/>
    <w:qFormat/>
    <w:rsid w:val="00D61DF2"/>
    <w:pPr>
      <w:widowControl w:val="0"/>
      <w:pBdr>
        <w:left w:val="single" w:sz="18" w:space="22" w:color="008000"/>
      </w:pBdr>
      <w:autoSpaceDE w:val="0"/>
      <w:autoSpaceDN w:val="0"/>
      <w:adjustRightInd w:val="0"/>
      <w:spacing w:after="120" w:line="240" w:lineRule="atLeast"/>
      <w:ind w:left="359"/>
      <w:textAlignment w:val="center"/>
    </w:pPr>
    <w:rPr>
      <w:rFonts w:ascii="Arial" w:hAnsi="Arial" w:cs="FuturaPT-Book"/>
      <w:color w:val="000000"/>
      <w:sz w:val="17"/>
      <w:szCs w:val="17"/>
      <w:lang w:eastAsia="en-CA"/>
    </w:rPr>
  </w:style>
  <w:style w:type="paragraph" w:customStyle="1" w:styleId="BoxListBullet">
    <w:name w:val="BoxListBullet"/>
    <w:qFormat/>
    <w:rsid w:val="00D61DF2"/>
    <w:pPr>
      <w:widowControl w:val="0"/>
      <w:numPr>
        <w:numId w:val="1"/>
      </w:numPr>
      <w:pBdr>
        <w:left w:val="single" w:sz="18" w:space="4" w:color="008000"/>
      </w:pBdr>
      <w:autoSpaceDE w:val="0"/>
      <w:autoSpaceDN w:val="0"/>
      <w:adjustRightInd w:val="0"/>
      <w:spacing w:before="120" w:line="240" w:lineRule="atLeast"/>
      <w:ind w:left="360"/>
      <w:textAlignment w:val="center"/>
    </w:pPr>
    <w:rPr>
      <w:rFonts w:ascii="Arial" w:hAnsi="Arial" w:cs="FuturaPT-Book"/>
      <w:color w:val="000000"/>
      <w:sz w:val="17"/>
      <w:szCs w:val="17"/>
      <w:lang w:eastAsia="en-CA"/>
    </w:rPr>
  </w:style>
  <w:style w:type="paragraph" w:customStyle="1" w:styleId="BoxListHead">
    <w:name w:val="BoxListHead"/>
    <w:qFormat/>
    <w:rsid w:val="00D61DF2"/>
    <w:pPr>
      <w:keepNext/>
      <w:keepLines/>
      <w:widowControl w:val="0"/>
      <w:pBdr>
        <w:left w:val="single" w:sz="18" w:space="4" w:color="008000"/>
      </w:pBdr>
      <w:autoSpaceDE w:val="0"/>
      <w:autoSpaceDN w:val="0"/>
      <w:adjustRightInd w:val="0"/>
      <w:spacing w:before="120" w:line="240" w:lineRule="atLeast"/>
      <w:textAlignment w:val="center"/>
    </w:pPr>
    <w:rPr>
      <w:rFonts w:ascii="Arial" w:hAnsi="Arial" w:cs="FuturaPT-Heavy"/>
      <w:b/>
      <w:color w:val="000000"/>
      <w:spacing w:val="1"/>
      <w:sz w:val="17"/>
      <w:szCs w:val="17"/>
      <w:lang w:eastAsia="en-CA"/>
    </w:rPr>
  </w:style>
  <w:style w:type="paragraph" w:customStyle="1" w:styleId="BoxListNumber">
    <w:name w:val="BoxListNumber"/>
    <w:qFormat/>
    <w:rsid w:val="00D61DF2"/>
    <w:pPr>
      <w:widowControl w:val="0"/>
      <w:numPr>
        <w:numId w:val="2"/>
      </w:numPr>
      <w:pBdr>
        <w:left w:val="single" w:sz="18" w:space="4" w:color="008000"/>
      </w:pBdr>
      <w:autoSpaceDE w:val="0"/>
      <w:autoSpaceDN w:val="0"/>
      <w:adjustRightInd w:val="0"/>
      <w:spacing w:before="120" w:line="240" w:lineRule="atLeast"/>
      <w:ind w:left="360"/>
      <w:textAlignment w:val="center"/>
    </w:pPr>
    <w:rPr>
      <w:rFonts w:ascii="Arial" w:hAnsi="Arial" w:cs="FuturaPT-Book"/>
      <w:color w:val="000000"/>
      <w:sz w:val="17"/>
      <w:szCs w:val="17"/>
      <w:lang w:eastAsia="en-CA"/>
    </w:rPr>
  </w:style>
  <w:style w:type="paragraph" w:customStyle="1" w:styleId="BoxListPlain">
    <w:name w:val="BoxListPlain"/>
    <w:qFormat/>
    <w:rsid w:val="00D61DF2"/>
    <w:pPr>
      <w:widowControl w:val="0"/>
      <w:pBdr>
        <w:left w:val="single" w:sz="18" w:space="4" w:color="008000"/>
      </w:pBdr>
      <w:autoSpaceDE w:val="0"/>
      <w:autoSpaceDN w:val="0"/>
      <w:adjustRightInd w:val="0"/>
      <w:spacing w:before="120" w:line="240" w:lineRule="atLeast"/>
      <w:textAlignment w:val="baseline"/>
    </w:pPr>
    <w:rPr>
      <w:rFonts w:ascii="Arial" w:hAnsi="Arial" w:cs="FuturaPT-Book"/>
      <w:color w:val="000000"/>
      <w:sz w:val="17"/>
      <w:szCs w:val="17"/>
      <w:lang w:eastAsia="en-CA"/>
    </w:rPr>
  </w:style>
  <w:style w:type="paragraph" w:customStyle="1" w:styleId="BoxRunInHead">
    <w:name w:val="BoxRunInHead"/>
    <w:rsid w:val="00D61DF2"/>
    <w:pPr>
      <w:widowControl w:val="0"/>
      <w:pBdr>
        <w:left w:val="single" w:sz="18" w:space="4" w:color="008000"/>
      </w:pBdr>
      <w:autoSpaceDE w:val="0"/>
      <w:autoSpaceDN w:val="0"/>
      <w:adjustRightInd w:val="0"/>
      <w:spacing w:before="120" w:line="240" w:lineRule="atLeast"/>
      <w:textAlignment w:val="center"/>
    </w:pPr>
    <w:rPr>
      <w:rFonts w:ascii="Arial" w:hAnsi="Arial" w:cs="FuturaPT-Book"/>
      <w:b/>
      <w:color w:val="000000"/>
      <w:sz w:val="17"/>
      <w:szCs w:val="17"/>
      <w:lang w:eastAsia="en-CA"/>
    </w:rPr>
  </w:style>
  <w:style w:type="paragraph" w:customStyle="1" w:styleId="BoxRunInPara">
    <w:name w:val="BoxRunInPara"/>
    <w:qFormat/>
    <w:rsid w:val="00D61DF2"/>
    <w:pPr>
      <w:widowControl w:val="0"/>
      <w:pBdr>
        <w:left w:val="single" w:sz="18" w:space="4" w:color="008000"/>
      </w:pBdr>
      <w:autoSpaceDE w:val="0"/>
      <w:autoSpaceDN w:val="0"/>
      <w:adjustRightInd w:val="0"/>
      <w:spacing w:after="120" w:line="240" w:lineRule="atLeast"/>
      <w:textAlignment w:val="center"/>
    </w:pPr>
    <w:rPr>
      <w:rFonts w:ascii="Arial" w:hAnsi="Arial" w:cs="FuturaPT-Book"/>
      <w:color w:val="000000"/>
      <w:sz w:val="17"/>
      <w:szCs w:val="17"/>
      <w:lang w:eastAsia="en-CA"/>
    </w:rPr>
  </w:style>
  <w:style w:type="paragraph" w:customStyle="1" w:styleId="BoxTitle">
    <w:name w:val="BoxTitle"/>
    <w:qFormat/>
    <w:rsid w:val="00D61DF2"/>
    <w:pPr>
      <w:keepNext/>
      <w:keepLines/>
      <w:pBdr>
        <w:left w:val="single" w:sz="18" w:space="4" w:color="008000"/>
      </w:pBdr>
      <w:suppressAutoHyphens/>
      <w:spacing w:after="120" w:line="300" w:lineRule="atLeast"/>
      <w:jc w:val="center"/>
      <w:textAlignment w:val="baseline"/>
    </w:pPr>
    <w:rPr>
      <w:rFonts w:ascii="Arial" w:hAnsi="Arial" w:cs="DogmaOT-Bold"/>
      <w:b/>
      <w:bCs/>
      <w:caps/>
      <w:color w:val="000000"/>
      <w:spacing w:val="13"/>
      <w:sz w:val="18"/>
      <w:szCs w:val="18"/>
      <w:lang w:eastAsia="en-CA"/>
    </w:rPr>
  </w:style>
  <w:style w:type="paragraph" w:customStyle="1" w:styleId="BoxType">
    <w:name w:val="BoxType"/>
    <w:qFormat/>
    <w:rsid w:val="00D61DF2"/>
    <w:pPr>
      <w:keepLines/>
      <w:widowControl w:val="0"/>
      <w:pBdr>
        <w:top w:val="single" w:sz="18" w:space="1" w:color="008000"/>
      </w:pBdr>
      <w:suppressAutoHyphens/>
      <w:autoSpaceDE w:val="0"/>
      <w:autoSpaceDN w:val="0"/>
      <w:adjustRightInd w:val="0"/>
      <w:spacing w:before="240" w:line="240" w:lineRule="atLeast"/>
      <w:jc w:val="center"/>
      <w:textAlignment w:val="baseline"/>
    </w:pPr>
    <w:rPr>
      <w:rFonts w:ascii="Arial" w:hAnsi="Arial" w:cs="TimesNewRomanPSMT"/>
      <w:color w:val="008000"/>
      <w:sz w:val="18"/>
      <w:szCs w:val="18"/>
      <w:lang w:eastAsia="en-CA"/>
    </w:rPr>
  </w:style>
  <w:style w:type="character" w:customStyle="1" w:styleId="BuiltInTok">
    <w:name w:val="BuiltInTok"/>
    <w:basedOn w:val="DefaultParagraphFont"/>
    <w:rsid w:val="00E05704"/>
    <w:rPr>
      <w:rFonts w:ascii="Consolas" w:hAnsi="Consolas"/>
      <w:i/>
      <w:sz w:val="22"/>
      <w:shd w:val="clear" w:color="auto" w:fill="F8F8F8"/>
    </w:rPr>
  </w:style>
  <w:style w:type="character" w:customStyle="1" w:styleId="bulletcharacter">
    <w:name w:val="bullet_character"/>
    <w:uiPriority w:val="99"/>
    <w:rsid w:val="00D61DF2"/>
    <w:rPr>
      <w:rFonts w:ascii="Symbol" w:hAnsi="Symbol" w:cs="Symbol"/>
      <w:color w:val="000000"/>
    </w:rPr>
  </w:style>
  <w:style w:type="character" w:customStyle="1" w:styleId="Caps">
    <w:name w:val="Caps"/>
    <w:uiPriority w:val="1"/>
    <w:qFormat/>
    <w:rsid w:val="00D61DF2"/>
    <w:rPr>
      <w:caps/>
      <w:smallCaps w:val="0"/>
      <w:color w:val="3366FF"/>
    </w:rPr>
  </w:style>
  <w:style w:type="paragraph" w:styleId="Caption">
    <w:name w:val="caption"/>
    <w:basedOn w:val="Normal"/>
    <w:link w:val="CaptionChar"/>
    <w:rsid w:val="00E05704"/>
    <w:pPr>
      <w:spacing w:after="120"/>
    </w:pPr>
    <w:rPr>
      <w:i/>
    </w:rPr>
  </w:style>
  <w:style w:type="character" w:customStyle="1" w:styleId="CaptionChar">
    <w:name w:val="Caption Char"/>
    <w:basedOn w:val="DefaultParagraphFont"/>
    <w:link w:val="Caption"/>
    <w:rsid w:val="00E05704"/>
    <w:rPr>
      <w:rFonts w:ascii="Times New Roman" w:eastAsia="Times New Roman" w:hAnsi="Times New Roman" w:cs="Times New Roman"/>
      <w:i/>
      <w:sz w:val="22"/>
      <w:szCs w:val="22"/>
      <w:lang w:val="en-CA" w:eastAsia="en-CA"/>
    </w:rPr>
  </w:style>
  <w:style w:type="paragraph" w:customStyle="1" w:styleId="Figure">
    <w:name w:val="Figure"/>
    <w:basedOn w:val="Normal"/>
    <w:rsid w:val="00E05704"/>
  </w:style>
  <w:style w:type="paragraph" w:customStyle="1" w:styleId="CaptionedFigure">
    <w:name w:val="Captioned Figure"/>
    <w:basedOn w:val="Figure"/>
    <w:rsid w:val="00E05704"/>
    <w:pPr>
      <w:keepNext/>
    </w:pPr>
  </w:style>
  <w:style w:type="paragraph" w:customStyle="1" w:styleId="CaptionLine">
    <w:name w:val="CaptionLine"/>
    <w:next w:val="Body"/>
    <w:qFormat/>
    <w:rsid w:val="00D61DF2"/>
    <w:pPr>
      <w:numPr>
        <w:ilvl w:val="4"/>
        <w:numId w:val="3"/>
      </w:numPr>
      <w:spacing w:after="240"/>
    </w:pPr>
    <w:rPr>
      <w:rFonts w:ascii="Times Roman" w:hAnsi="Times Roman" w:cs="FuturaPT-BookObl"/>
      <w:color w:val="000000"/>
      <w:sz w:val="17"/>
      <w:szCs w:val="17"/>
      <w:lang w:eastAsia="en-CA"/>
    </w:rPr>
  </w:style>
  <w:style w:type="paragraph" w:customStyle="1" w:styleId="ChapterIntro">
    <w:name w:val="ChapterIntro"/>
    <w:qFormat/>
    <w:rsid w:val="00D61DF2"/>
    <w:pPr>
      <w:suppressAutoHyphens/>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ChapterIntroList">
    <w:name w:val="ChapterIntroList"/>
    <w:qFormat/>
    <w:rsid w:val="00D61DF2"/>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ChapterNumber">
    <w:name w:val="ChapterNumber"/>
    <w:next w:val="Normal"/>
    <w:qFormat/>
    <w:rsid w:val="00D61DF2"/>
    <w:pPr>
      <w:numPr>
        <w:numId w:val="3"/>
      </w:numPr>
      <w:suppressAutoHyphens/>
      <w:spacing w:before="1200" w:line="2400" w:lineRule="atLeast"/>
      <w:jc w:val="center"/>
      <w:textAlignment w:val="baseline"/>
    </w:pPr>
    <w:rPr>
      <w:rFonts w:ascii="Arial" w:hAnsi="Arial" w:cs="FuturaPTCond-Bold"/>
      <w:b/>
      <w:bCs/>
      <w:color w:val="000000"/>
      <w:sz w:val="240"/>
      <w:szCs w:val="240"/>
      <w:lang w:eastAsia="en-CA"/>
    </w:rPr>
  </w:style>
  <w:style w:type="numbering" w:customStyle="1" w:styleId="ChapterNumbering">
    <w:name w:val="ChapterNumbering"/>
    <w:uiPriority w:val="99"/>
    <w:rsid w:val="00D61DF2"/>
    <w:pPr>
      <w:numPr>
        <w:numId w:val="5"/>
      </w:numPr>
    </w:pPr>
  </w:style>
  <w:style w:type="paragraph" w:customStyle="1" w:styleId="ChapterTitle">
    <w:name w:val="ChapterTitle"/>
    <w:qFormat/>
    <w:rsid w:val="00D61DF2"/>
    <w:pPr>
      <w:keepLines/>
      <w:suppressAutoHyphens/>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CharTok">
    <w:name w:val="CharTok"/>
    <w:basedOn w:val="DefaultParagraphFont"/>
    <w:rsid w:val="00E05704"/>
    <w:rPr>
      <w:rFonts w:ascii="Consolas" w:hAnsi="Consolas"/>
      <w:i/>
      <w:color w:val="4E9A06"/>
      <w:sz w:val="22"/>
      <w:shd w:val="clear" w:color="auto" w:fill="F8F8F8"/>
    </w:rPr>
  </w:style>
  <w:style w:type="paragraph" w:customStyle="1" w:styleId="Code">
    <w:name w:val="Code"/>
    <w:qFormat/>
    <w:rsid w:val="00D61DF2"/>
    <w:pPr>
      <w:pBdr>
        <w:left w:val="single" w:sz="4" w:space="14" w:color="auto"/>
      </w:pBdr>
      <w:suppressAutoHyphens/>
      <w:spacing w:line="210" w:lineRule="atLeast"/>
      <w:ind w:left="720"/>
      <w:contextualSpacing/>
      <w:textAlignment w:val="top"/>
    </w:pPr>
    <w:rPr>
      <w:rFonts w:ascii="Courier" w:hAnsi="Courier" w:cs="TheSansMonoCondensed-Plain"/>
      <w:color w:val="000000"/>
      <w:sz w:val="15"/>
      <w:szCs w:val="17"/>
      <w:lang w:eastAsia="en-CA"/>
    </w:rPr>
  </w:style>
  <w:style w:type="paragraph" w:customStyle="1" w:styleId="CodeAnnotated">
    <w:name w:val="CodeAnnotated"/>
    <w:qFormat/>
    <w:rsid w:val="00D61DF2"/>
    <w:pPr>
      <w:widowControl w:val="0"/>
      <w:pBdr>
        <w:left w:val="single" w:sz="4" w:space="4" w:color="auto"/>
      </w:pBdr>
      <w:suppressAutoHyphens/>
      <w:autoSpaceDE w:val="0"/>
      <w:autoSpaceDN w:val="0"/>
      <w:spacing w:line="210" w:lineRule="atLeast"/>
      <w:ind w:left="740" w:hanging="216"/>
      <w:contextualSpacing/>
      <w:textAlignment w:val="top"/>
    </w:pPr>
    <w:rPr>
      <w:rFonts w:ascii="Courier" w:hAnsi="Courier" w:cs="TheSansMonoCondensed-Plain"/>
      <w:color w:val="000000"/>
      <w:sz w:val="15"/>
      <w:szCs w:val="17"/>
      <w:lang w:eastAsia="en-CA"/>
    </w:rPr>
  </w:style>
  <w:style w:type="character" w:customStyle="1" w:styleId="CodeAnnotation">
    <w:name w:val="CodeAnnotation"/>
    <w:uiPriority w:val="1"/>
    <w:qFormat/>
    <w:rsid w:val="00D61DF2"/>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CodeCustom1">
    <w:name w:val="CodeCustom1"/>
    <w:basedOn w:val="Code"/>
    <w:qFormat/>
    <w:rsid w:val="00D61DF2"/>
    <w:rPr>
      <w:color w:val="00B0F0"/>
    </w:rPr>
  </w:style>
  <w:style w:type="paragraph" w:customStyle="1" w:styleId="CodeCustom2">
    <w:name w:val="CodeCustom2"/>
    <w:basedOn w:val="CodeCustom1"/>
    <w:qFormat/>
    <w:rsid w:val="00D61DF2"/>
    <w:pPr>
      <w:framePr w:wrap="around" w:vAnchor="text" w:hAnchor="text" w:y="1"/>
    </w:pPr>
    <w:rPr>
      <w:color w:val="7030A0"/>
    </w:rPr>
  </w:style>
  <w:style w:type="paragraph" w:customStyle="1" w:styleId="CodeLabel">
    <w:name w:val="CodeLabel"/>
    <w:next w:val="Code"/>
    <w:qFormat/>
    <w:rsid w:val="00D61DF2"/>
    <w:pPr>
      <w:widowControl w:val="0"/>
      <w:suppressAutoHyphens/>
      <w:autoSpaceDE w:val="0"/>
      <w:autoSpaceDN w:val="0"/>
      <w:adjustRightInd w:val="0"/>
      <w:spacing w:before="240" w:line="210" w:lineRule="atLeast"/>
      <w:ind w:left="1800" w:hanging="1800"/>
      <w:contextualSpacing/>
      <w:textAlignment w:val="top"/>
    </w:pPr>
    <w:rPr>
      <w:rFonts w:ascii="Arial" w:hAnsi="Arial" w:cs="TheSansMonoCondensed-Plain"/>
      <w:i/>
      <w:color w:val="000000"/>
      <w:sz w:val="17"/>
      <w:szCs w:val="17"/>
      <w:lang w:eastAsia="en-CA"/>
    </w:rPr>
  </w:style>
  <w:style w:type="paragraph" w:customStyle="1" w:styleId="CodeListingCaption">
    <w:name w:val="CodeListingCaption"/>
    <w:next w:val="Code"/>
    <w:qFormat/>
    <w:rsid w:val="00D61DF2"/>
    <w:pPr>
      <w:numPr>
        <w:ilvl w:val="6"/>
        <w:numId w:val="3"/>
      </w:numPr>
      <w:spacing w:before="240" w:after="120"/>
    </w:pPr>
    <w:rPr>
      <w:rFonts w:ascii="Times Roman" w:hAnsi="Times Roman" w:cs="FuturaPT-BookObl"/>
      <w:color w:val="000000"/>
      <w:sz w:val="17"/>
      <w:szCs w:val="17"/>
      <w:lang w:eastAsia="en-CA"/>
    </w:rPr>
  </w:style>
  <w:style w:type="paragraph" w:customStyle="1" w:styleId="CodeWide">
    <w:name w:val="CodeWide"/>
    <w:qFormat/>
    <w:rsid w:val="00D61DF2"/>
    <w:pPr>
      <w:widowControl w:val="0"/>
      <w:pBdr>
        <w:left w:val="single" w:sz="4" w:space="1" w:color="auto"/>
      </w:pBdr>
      <w:suppressAutoHyphens/>
      <w:autoSpaceDE w:val="0"/>
      <w:autoSpaceDN w:val="0"/>
      <w:adjustRightInd w:val="0"/>
      <w:spacing w:line="210" w:lineRule="atLeast"/>
      <w:ind w:right="-1440"/>
      <w:contextualSpacing/>
      <w:textAlignment w:val="baseline"/>
    </w:pPr>
    <w:rPr>
      <w:rFonts w:ascii="Courier" w:hAnsi="Courier" w:cs="TheSansMonoCondensed-Plain"/>
      <w:color w:val="000000"/>
      <w:w w:val="66"/>
      <w:sz w:val="15"/>
      <w:szCs w:val="17"/>
      <w:lang w:eastAsia="en-CA"/>
    </w:rPr>
  </w:style>
  <w:style w:type="character" w:customStyle="1" w:styleId="CommentVarTok">
    <w:name w:val="CommentVarTok"/>
    <w:basedOn w:val="DefaultParagraphFont"/>
    <w:rsid w:val="00E05704"/>
    <w:rPr>
      <w:rFonts w:ascii="Consolas" w:hAnsi="Consolas"/>
      <w:b/>
      <w:i w:val="0"/>
      <w:color w:val="8F5902"/>
      <w:sz w:val="22"/>
      <w:shd w:val="clear" w:color="auto" w:fill="F8F8F8"/>
    </w:rPr>
  </w:style>
  <w:style w:type="paragraph" w:customStyle="1" w:styleId="Compact">
    <w:name w:val="Compact"/>
    <w:basedOn w:val="BodyText"/>
    <w:qFormat/>
    <w:rsid w:val="00E05704"/>
    <w:pPr>
      <w:spacing w:before="36" w:after="36"/>
    </w:pPr>
  </w:style>
  <w:style w:type="character" w:customStyle="1" w:styleId="ConstantTok">
    <w:name w:val="ConstantTok"/>
    <w:basedOn w:val="DefaultParagraphFont"/>
    <w:rsid w:val="00E05704"/>
    <w:rPr>
      <w:rFonts w:ascii="Consolas" w:hAnsi="Consolas"/>
      <w:i/>
      <w:color w:val="000000"/>
      <w:sz w:val="22"/>
      <w:shd w:val="clear" w:color="auto" w:fill="F8F8F8"/>
    </w:rPr>
  </w:style>
  <w:style w:type="character" w:customStyle="1" w:styleId="ControlFlowTok">
    <w:name w:val="ControlFlowTok"/>
    <w:basedOn w:val="DefaultParagraphFont"/>
    <w:rsid w:val="00E05704"/>
    <w:rPr>
      <w:rFonts w:ascii="Consolas" w:hAnsi="Consolas"/>
      <w:b/>
      <w:i/>
      <w:color w:val="204A87"/>
      <w:sz w:val="22"/>
      <w:shd w:val="clear" w:color="auto" w:fill="F8F8F8"/>
    </w:rPr>
  </w:style>
  <w:style w:type="paragraph" w:customStyle="1" w:styleId="Copyright">
    <w:name w:val="Copyright"/>
    <w:qFormat/>
    <w:rsid w:val="00D61DF2"/>
    <w:pPr>
      <w:widowControl w:val="0"/>
      <w:autoSpaceDE w:val="0"/>
      <w:autoSpaceDN w:val="0"/>
      <w:adjustRightInd w:val="0"/>
      <w:spacing w:after="200" w:line="240" w:lineRule="atLeast"/>
      <w:textAlignment w:val="baseline"/>
    </w:pPr>
    <w:rPr>
      <w:rFonts w:ascii="NewBaskervilleStd-Roman" w:hAnsi="NewBaskervilleStd-Roman" w:cs="NewBaskervilleStd-Roman"/>
      <w:color w:val="000000"/>
      <w:sz w:val="16"/>
      <w:szCs w:val="18"/>
      <w:lang w:eastAsia="en-CA"/>
    </w:rPr>
  </w:style>
  <w:style w:type="paragraph" w:customStyle="1" w:styleId="CopyrightLOC">
    <w:name w:val="CopyrightLOC"/>
    <w:basedOn w:val="Copyright"/>
    <w:qFormat/>
    <w:rsid w:val="00D61DF2"/>
  </w:style>
  <w:style w:type="paragraph" w:customStyle="1" w:styleId="CopyrightHead">
    <w:name w:val="CopyrightHead"/>
    <w:basedOn w:val="CopyrightLOC"/>
    <w:qFormat/>
    <w:rsid w:val="00D61DF2"/>
    <w:rPr>
      <w:b/>
    </w:rPr>
  </w:style>
  <w:style w:type="character" w:customStyle="1" w:styleId="CustomCharStyle">
    <w:name w:val="CustomCharStyle"/>
    <w:uiPriority w:val="1"/>
    <w:qFormat/>
    <w:rsid w:val="00D61DF2"/>
    <w:rPr>
      <w:b w:val="0"/>
      <w:bCs w:val="0"/>
      <w:i w:val="0"/>
      <w:iCs w:val="0"/>
      <w:color w:val="3366FF"/>
      <w:bdr w:val="none" w:sz="0" w:space="0" w:color="auto"/>
      <w:shd w:val="clear" w:color="auto" w:fill="CCFFCC"/>
    </w:rPr>
  </w:style>
  <w:style w:type="character" w:customStyle="1" w:styleId="DataTypeTok">
    <w:name w:val="DataTypeTok"/>
    <w:basedOn w:val="DefaultParagraphFont"/>
    <w:rsid w:val="00E05704"/>
    <w:rPr>
      <w:rFonts w:ascii="Consolas" w:hAnsi="Consolas"/>
      <w:i/>
      <w:color w:val="204A87"/>
      <w:sz w:val="22"/>
      <w:shd w:val="clear" w:color="auto" w:fill="F8F8F8"/>
    </w:rPr>
  </w:style>
  <w:style w:type="paragraph" w:styleId="Date">
    <w:name w:val="Date"/>
    <w:next w:val="BodyText"/>
    <w:link w:val="DateChar"/>
    <w:qFormat/>
    <w:rsid w:val="00E05704"/>
    <w:pPr>
      <w:keepNext/>
      <w:keepLines/>
      <w:spacing w:after="200"/>
      <w:jc w:val="center"/>
    </w:pPr>
  </w:style>
  <w:style w:type="character" w:customStyle="1" w:styleId="DateChar">
    <w:name w:val="Date Char"/>
    <w:basedOn w:val="DefaultParagraphFont"/>
    <w:link w:val="Date"/>
    <w:rsid w:val="00E05704"/>
  </w:style>
  <w:style w:type="character" w:customStyle="1" w:styleId="DecValTok">
    <w:name w:val="DecValTok"/>
    <w:basedOn w:val="DefaultParagraphFont"/>
    <w:rsid w:val="00E05704"/>
    <w:rPr>
      <w:rFonts w:ascii="Consolas" w:hAnsi="Consolas"/>
      <w:i/>
      <w:color w:val="0000CF"/>
      <w:sz w:val="22"/>
      <w:shd w:val="clear" w:color="auto" w:fill="F8F8F8"/>
    </w:rPr>
  </w:style>
  <w:style w:type="paragraph" w:customStyle="1" w:styleId="Dedication">
    <w:name w:val="Dedication"/>
    <w:basedOn w:val="BookPublisher"/>
    <w:qFormat/>
    <w:rsid w:val="00D61DF2"/>
  </w:style>
  <w:style w:type="paragraph" w:customStyle="1" w:styleId="Default">
    <w:name w:val="Default"/>
    <w:rsid w:val="00D61DF2"/>
    <w:pPr>
      <w:autoSpaceDE w:val="0"/>
      <w:autoSpaceDN w:val="0"/>
      <w:adjustRightInd w:val="0"/>
    </w:pPr>
    <w:rPr>
      <w:rFonts w:ascii="NewBaskerville" w:hAnsi="NewBaskerville" w:cs="NewBaskerville"/>
      <w:color w:val="000000"/>
      <w:lang w:bidi="hi-IN"/>
    </w:rPr>
  </w:style>
  <w:style w:type="paragraph" w:customStyle="1" w:styleId="Definition">
    <w:name w:val="Definition"/>
    <w:basedOn w:val="Normal"/>
    <w:rsid w:val="00E05704"/>
  </w:style>
  <w:style w:type="paragraph" w:customStyle="1" w:styleId="DefinitionTerm">
    <w:name w:val="Definition Term"/>
    <w:basedOn w:val="Normal"/>
    <w:next w:val="Definition"/>
    <w:rsid w:val="00E05704"/>
    <w:pPr>
      <w:keepNext/>
      <w:keepLines/>
      <w:spacing w:after="0"/>
    </w:pPr>
    <w:rPr>
      <w:b/>
    </w:rPr>
  </w:style>
  <w:style w:type="character" w:customStyle="1" w:styleId="DigitalOnly">
    <w:name w:val="DigitalOnly"/>
    <w:uiPriority w:val="1"/>
    <w:qFormat/>
    <w:rsid w:val="00D61DF2"/>
    <w:rPr>
      <w:color w:val="3366FF"/>
      <w:bdr w:val="single" w:sz="4" w:space="0" w:color="3366FF"/>
    </w:rPr>
  </w:style>
  <w:style w:type="character" w:customStyle="1" w:styleId="DocumentationTok">
    <w:name w:val="DocumentationTok"/>
    <w:basedOn w:val="DefaultParagraphFont"/>
    <w:rsid w:val="00E05704"/>
    <w:rPr>
      <w:rFonts w:ascii="Consolas" w:hAnsi="Consolas"/>
      <w:b/>
      <w:i w:val="0"/>
      <w:color w:val="8F5902"/>
      <w:sz w:val="22"/>
      <w:shd w:val="clear" w:color="auto" w:fill="F8F8F8"/>
    </w:rPr>
  </w:style>
  <w:style w:type="paragraph" w:customStyle="1" w:styleId="EndnoteEntry">
    <w:name w:val="EndnoteEntry"/>
    <w:qFormat/>
    <w:rsid w:val="00D61DF2"/>
    <w:pPr>
      <w:widowControl w:val="0"/>
      <w:autoSpaceDE w:val="0"/>
      <w:autoSpaceDN w:val="0"/>
      <w:adjustRightInd w:val="0"/>
      <w:spacing w:after="120" w:line="240" w:lineRule="atLeast"/>
      <w:ind w:left="720" w:hanging="360"/>
      <w:textAlignment w:val="baseline"/>
    </w:pPr>
    <w:rPr>
      <w:rFonts w:ascii="Times Roman" w:hAnsi="Times Roman" w:cs="NewBaskervilleStd-Roman"/>
      <w:color w:val="000000"/>
      <w:sz w:val="20"/>
      <w:szCs w:val="20"/>
      <w:lang w:eastAsia="en-CA"/>
    </w:rPr>
  </w:style>
  <w:style w:type="character" w:customStyle="1" w:styleId="FootnoteReference">
    <w:name w:val="FootnoteReference"/>
    <w:uiPriority w:val="1"/>
    <w:qFormat/>
    <w:rsid w:val="00D61DF2"/>
    <w:rPr>
      <w:color w:val="3366FF"/>
      <w:vertAlign w:val="superscript"/>
    </w:rPr>
  </w:style>
  <w:style w:type="character" w:customStyle="1" w:styleId="EndnoteReference">
    <w:name w:val="EndnoteReference"/>
    <w:basedOn w:val="FootnoteReference"/>
    <w:uiPriority w:val="1"/>
    <w:qFormat/>
    <w:rsid w:val="00D61DF2"/>
    <w:rPr>
      <w:color w:val="3366FF"/>
      <w:vertAlign w:val="superscript"/>
    </w:rPr>
  </w:style>
  <w:style w:type="character" w:customStyle="1" w:styleId="EndnoteRef">
    <w:name w:val="EndnoteRef"/>
    <w:basedOn w:val="EndnoteReference"/>
    <w:uiPriority w:val="1"/>
    <w:qFormat/>
    <w:rsid w:val="00D61DF2"/>
    <w:rPr>
      <w:color w:val="3366FF"/>
      <w:vertAlign w:val="superscript"/>
    </w:rPr>
  </w:style>
  <w:style w:type="paragraph" w:customStyle="1" w:styleId="Epigraph">
    <w:name w:val="Epigraph"/>
    <w:qFormat/>
    <w:rsid w:val="00D61DF2"/>
    <w:pPr>
      <w:keepLines/>
      <w:widowControl w:val="0"/>
      <w:suppressAutoHyphens/>
      <w:autoSpaceDE w:val="0"/>
      <w:autoSpaceDN w:val="0"/>
      <w:adjustRightInd w:val="0"/>
      <w:spacing w:after="120" w:line="240" w:lineRule="atLeast"/>
      <w:ind w:left="1440"/>
      <w:jc w:val="center"/>
      <w:textAlignment w:val="baseline"/>
    </w:pPr>
    <w:rPr>
      <w:rFonts w:ascii="Times Roman" w:hAnsi="Times Roman" w:cs="NewBaskervilleStd-Italic"/>
      <w:i/>
      <w:iCs/>
      <w:color w:val="000000"/>
      <w:sz w:val="18"/>
      <w:szCs w:val="18"/>
      <w:lang w:eastAsia="en-CA"/>
    </w:rPr>
  </w:style>
  <w:style w:type="paragraph" w:customStyle="1" w:styleId="EpigraphSource">
    <w:name w:val="EpigraphSource"/>
    <w:basedOn w:val="Epigraph"/>
    <w:qFormat/>
    <w:rsid w:val="00D61DF2"/>
    <w:pPr>
      <w:jc w:val="right"/>
    </w:pPr>
    <w:rPr>
      <w:i w:val="0"/>
    </w:rPr>
  </w:style>
  <w:style w:type="paragraph" w:customStyle="1" w:styleId="ListPlain">
    <w:name w:val="ListPlain"/>
    <w:qFormat/>
    <w:rsid w:val="00D61DF2"/>
    <w:pPr>
      <w:widowControl w:val="0"/>
      <w:autoSpaceDE w:val="0"/>
      <w:autoSpaceDN w:val="0"/>
      <w:adjustRightInd w:val="0"/>
      <w:spacing w:before="120" w:line="240" w:lineRule="atLeast"/>
      <w:ind w:left="1800"/>
      <w:textAlignment w:val="baseline"/>
    </w:pPr>
    <w:rPr>
      <w:rFonts w:ascii="Times Roman" w:hAnsi="Times Roman" w:cs="NewBaskervilleStd-Roman"/>
      <w:color w:val="000000"/>
      <w:sz w:val="20"/>
      <w:szCs w:val="20"/>
      <w:lang w:eastAsia="en-CA"/>
    </w:rPr>
  </w:style>
  <w:style w:type="paragraph" w:customStyle="1" w:styleId="Equation">
    <w:name w:val="Equation"/>
    <w:basedOn w:val="ListPlain"/>
    <w:qFormat/>
    <w:rsid w:val="00D61DF2"/>
  </w:style>
  <w:style w:type="character" w:customStyle="1" w:styleId="ErrorTok">
    <w:name w:val="ErrorTok"/>
    <w:basedOn w:val="DefaultParagraphFont"/>
    <w:rsid w:val="00E05704"/>
    <w:rPr>
      <w:rFonts w:ascii="Consolas" w:hAnsi="Consolas"/>
      <w:b/>
      <w:i/>
      <w:color w:val="A40000"/>
      <w:sz w:val="22"/>
      <w:shd w:val="clear" w:color="auto" w:fill="F8F8F8"/>
    </w:rPr>
  </w:style>
  <w:style w:type="character" w:customStyle="1" w:styleId="ExtensionTok">
    <w:name w:val="ExtensionTok"/>
    <w:basedOn w:val="DefaultParagraphFont"/>
    <w:rsid w:val="00E05704"/>
    <w:rPr>
      <w:rFonts w:ascii="Consolas" w:hAnsi="Consolas"/>
      <w:i/>
      <w:sz w:val="22"/>
      <w:shd w:val="clear" w:color="auto" w:fill="F8F8F8"/>
    </w:rPr>
  </w:style>
  <w:style w:type="paragraph" w:customStyle="1" w:styleId="QuotePara">
    <w:name w:val="QuotePara"/>
    <w:qFormat/>
    <w:rsid w:val="00D61DF2"/>
    <w:pPr>
      <w:widowControl w:val="0"/>
      <w:autoSpaceDE w:val="0"/>
      <w:autoSpaceDN w:val="0"/>
      <w:adjustRightInd w:val="0"/>
      <w:spacing w:before="120" w:after="120" w:line="240" w:lineRule="atLeast"/>
      <w:ind w:left="2160"/>
      <w:textAlignment w:val="baseline"/>
    </w:pPr>
    <w:rPr>
      <w:rFonts w:ascii="Times Roman" w:hAnsi="Times Roman" w:cs="NewBaskervilleStd-Roman"/>
      <w:i/>
      <w:color w:val="000000"/>
      <w:sz w:val="20"/>
      <w:szCs w:val="20"/>
      <w:lang w:eastAsia="en-CA"/>
    </w:rPr>
  </w:style>
  <w:style w:type="paragraph" w:customStyle="1" w:styleId="ExtractPara">
    <w:name w:val="ExtractPara"/>
    <w:basedOn w:val="QuotePara"/>
    <w:qFormat/>
    <w:rsid w:val="00D61DF2"/>
    <w:rPr>
      <w:i w:val="0"/>
      <w:sz w:val="18"/>
      <w:szCs w:val="18"/>
    </w:rPr>
  </w:style>
  <w:style w:type="paragraph" w:customStyle="1" w:styleId="ExtractParaContinued">
    <w:name w:val="ExtractParaContinued"/>
    <w:basedOn w:val="ExtractPara"/>
    <w:qFormat/>
    <w:rsid w:val="00D61DF2"/>
    <w:pPr>
      <w:spacing w:before="0"/>
      <w:ind w:firstLine="360"/>
    </w:pPr>
  </w:style>
  <w:style w:type="paragraph" w:customStyle="1" w:styleId="ExtractSource">
    <w:name w:val="ExtractSource"/>
    <w:basedOn w:val="ExtractPara"/>
    <w:qFormat/>
    <w:rsid w:val="00D61DF2"/>
    <w:pPr>
      <w:jc w:val="right"/>
    </w:pPr>
  </w:style>
  <w:style w:type="paragraph" w:customStyle="1" w:styleId="FirstParagraph">
    <w:name w:val="First Paragraph"/>
    <w:basedOn w:val="BodyText"/>
    <w:next w:val="BodyText"/>
    <w:qFormat/>
    <w:rsid w:val="00E05704"/>
  </w:style>
  <w:style w:type="character" w:customStyle="1" w:styleId="FloatTok">
    <w:name w:val="FloatTok"/>
    <w:basedOn w:val="DefaultParagraphFont"/>
    <w:rsid w:val="00E05704"/>
    <w:rPr>
      <w:rFonts w:ascii="Consolas" w:hAnsi="Consolas"/>
      <w:i/>
      <w:color w:val="0000CF"/>
      <w:sz w:val="22"/>
      <w:shd w:val="clear" w:color="auto" w:fill="F8F8F8"/>
    </w:rPr>
  </w:style>
  <w:style w:type="character" w:styleId="FollowedHyperlink">
    <w:name w:val="FollowedHyperlink"/>
    <w:basedOn w:val="DefaultParagraphFont"/>
    <w:uiPriority w:val="99"/>
    <w:semiHidden/>
    <w:unhideWhenUsed/>
    <w:rsid w:val="00E05704"/>
    <w:rPr>
      <w:color w:val="954F72" w:themeColor="followedHyperlink"/>
      <w:u w:val="single"/>
    </w:rPr>
  </w:style>
  <w:style w:type="paragraph" w:customStyle="1" w:styleId="Footnote">
    <w:name w:val="Footnote"/>
    <w:qFormat/>
    <w:rsid w:val="00D61DF2"/>
    <w:pPr>
      <w:widowControl w:val="0"/>
      <w:pBdr>
        <w:top w:val="single" w:sz="4" w:space="1" w:color="000000" w:themeColor="text1"/>
        <w:bottom w:val="single" w:sz="4" w:space="1" w:color="000000" w:themeColor="text1"/>
      </w:pBdr>
      <w:autoSpaceDE w:val="0"/>
      <w:autoSpaceDN w:val="0"/>
      <w:adjustRightInd w:val="0"/>
      <w:spacing w:before="120" w:after="120" w:line="240" w:lineRule="atLeast"/>
      <w:ind w:left="1440"/>
      <w:textAlignment w:val="baseline"/>
    </w:pPr>
    <w:rPr>
      <w:rFonts w:ascii="Arial" w:hAnsi="Arial" w:cs="NewBaskervilleStd-Roman"/>
      <w:color w:val="000000"/>
      <w:sz w:val="16"/>
      <w:szCs w:val="20"/>
      <w:lang w:eastAsia="en-CA"/>
    </w:rPr>
  </w:style>
  <w:style w:type="character" w:styleId="FootnoteReference0">
    <w:name w:val="footnote reference"/>
    <w:basedOn w:val="DefaultParagraphFont"/>
    <w:uiPriority w:val="99"/>
    <w:unhideWhenUsed/>
    <w:rsid w:val="00D61DF2"/>
    <w:rPr>
      <w:vertAlign w:val="superscript"/>
    </w:rPr>
  </w:style>
  <w:style w:type="paragraph" w:styleId="FootnoteText">
    <w:name w:val="footnote text"/>
    <w:basedOn w:val="Normal"/>
    <w:link w:val="FootnoteTextChar"/>
    <w:uiPriority w:val="99"/>
    <w:unhideWhenUsed/>
    <w:rsid w:val="00D61DF2"/>
    <w:pPr>
      <w:spacing w:after="0" w:line="240" w:lineRule="auto"/>
    </w:pPr>
    <w:rPr>
      <w:sz w:val="20"/>
      <w:szCs w:val="20"/>
    </w:rPr>
  </w:style>
  <w:style w:type="character" w:customStyle="1" w:styleId="FootnoteTextChar">
    <w:name w:val="Footnote Text Char"/>
    <w:basedOn w:val="DefaultParagraphFont"/>
    <w:link w:val="FootnoteText"/>
    <w:uiPriority w:val="99"/>
    <w:rsid w:val="00D61DF2"/>
    <w:rPr>
      <w:rFonts w:ascii="Times New Roman" w:hAnsi="Times New Roman" w:cs="Times New Roman"/>
      <w:sz w:val="20"/>
      <w:szCs w:val="20"/>
      <w:lang w:val="en-CA" w:eastAsia="en-CA"/>
    </w:rPr>
  </w:style>
  <w:style w:type="character" w:customStyle="1" w:styleId="FootnoteRef">
    <w:name w:val="FootnoteRef"/>
    <w:basedOn w:val="FootnoteReference"/>
    <w:uiPriority w:val="1"/>
    <w:qFormat/>
    <w:rsid w:val="00D61DF2"/>
    <w:rPr>
      <w:color w:val="3366FF"/>
      <w:vertAlign w:val="superscript"/>
    </w:rPr>
  </w:style>
  <w:style w:type="paragraph" w:customStyle="1" w:styleId="FrontmatterTitle">
    <w:name w:val="FrontmatterTitle"/>
    <w:basedOn w:val="BackmatterTitle"/>
    <w:qFormat/>
    <w:rsid w:val="00D61DF2"/>
  </w:style>
  <w:style w:type="character" w:customStyle="1" w:styleId="FunctionTok">
    <w:name w:val="FunctionTok"/>
    <w:basedOn w:val="DefaultParagraphFont"/>
    <w:rsid w:val="00E05704"/>
    <w:rPr>
      <w:rFonts w:ascii="Consolas" w:hAnsi="Consolas"/>
      <w:i/>
      <w:color w:val="000000"/>
      <w:sz w:val="22"/>
      <w:shd w:val="clear" w:color="auto" w:fill="F8F8F8"/>
    </w:rPr>
  </w:style>
  <w:style w:type="paragraph" w:customStyle="1" w:styleId="GlossaryDefinition">
    <w:name w:val="GlossaryDefinition"/>
    <w:qFormat/>
    <w:rsid w:val="00D61DF2"/>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paragraph" w:customStyle="1" w:styleId="GlossaryTerm">
    <w:name w:val="GlossaryTerm"/>
    <w:qFormat/>
    <w:rsid w:val="00D61DF2"/>
    <w:pPr>
      <w:widowControl w:val="0"/>
      <w:autoSpaceDE w:val="0"/>
      <w:autoSpaceDN w:val="0"/>
      <w:adjustRightInd w:val="0"/>
      <w:spacing w:line="240" w:lineRule="atLeast"/>
      <w:ind w:left="360"/>
      <w:textAlignment w:val="baseline"/>
    </w:pPr>
    <w:rPr>
      <w:rFonts w:ascii="Times Roman" w:hAnsi="Times Roman" w:cs="NewBaskervilleStd-Roman"/>
      <w:b/>
      <w:bCs/>
      <w:color w:val="000000"/>
      <w:sz w:val="20"/>
      <w:szCs w:val="20"/>
      <w:lang w:eastAsia="en-CA"/>
    </w:rPr>
  </w:style>
  <w:style w:type="character" w:customStyle="1" w:styleId="GraphicInline">
    <w:name w:val="GraphicInline"/>
    <w:uiPriority w:val="1"/>
    <w:qFormat/>
    <w:rsid w:val="00D61DF2"/>
    <w:rPr>
      <w:color w:val="3366FF"/>
      <w:bdr w:val="none" w:sz="0" w:space="0" w:color="auto"/>
      <w:shd w:val="clear" w:color="auto" w:fill="99CC00"/>
    </w:rPr>
  </w:style>
  <w:style w:type="paragraph" w:customStyle="1" w:styleId="GraphicSlug">
    <w:name w:val="GraphicSlug"/>
    <w:qFormat/>
    <w:rsid w:val="00D61DF2"/>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A50F1E"/>
      <w:sz w:val="18"/>
      <w:szCs w:val="18"/>
      <w:lang w:eastAsia="en-CA"/>
    </w:rPr>
  </w:style>
  <w:style w:type="paragraph" w:customStyle="1" w:styleId="HeadA">
    <w:name w:val="HeadA"/>
    <w:qFormat/>
    <w:rsid w:val="00D61DF2"/>
    <w:pPr>
      <w:keepNext/>
      <w:keepLines/>
      <w:widowControl w:val="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000000"/>
      <w:lang w:eastAsia="en-CA"/>
    </w:rPr>
  </w:style>
  <w:style w:type="paragraph" w:customStyle="1" w:styleId="HeadANumber">
    <w:name w:val="HeadANumber"/>
    <w:qFormat/>
    <w:rsid w:val="00D61DF2"/>
    <w:pPr>
      <w:keepNext/>
      <w:keepLines/>
      <w:widowControl w:val="0"/>
      <w:numPr>
        <w:ilvl w:val="1"/>
        <w:numId w:val="3"/>
      </w:numPr>
      <w:tabs>
        <w:tab w:val="right" w:pos="1200"/>
        <w:tab w:val="left" w:pos="1440"/>
      </w:tabs>
      <w:suppressAutoHyphens/>
      <w:autoSpaceDE w:val="0"/>
      <w:autoSpaceDN w:val="0"/>
      <w:adjustRightInd w:val="0"/>
      <w:spacing w:before="420" w:after="120" w:line="300" w:lineRule="atLeast"/>
      <w:textAlignment w:val="baseline"/>
    </w:pPr>
    <w:rPr>
      <w:rFonts w:ascii="Arial" w:hAnsi="Arial" w:cs="FuturaPT-Bold"/>
      <w:b/>
      <w:bCs/>
      <w:color w:val="000000"/>
      <w:lang w:eastAsia="en-CA"/>
    </w:rPr>
  </w:style>
  <w:style w:type="paragraph" w:customStyle="1" w:styleId="HeadB">
    <w:name w:val="HeadB"/>
    <w:qFormat/>
    <w:rsid w:val="00D61DF2"/>
    <w:pPr>
      <w:keepNext/>
      <w:keepLines/>
      <w:widowControl w:val="0"/>
      <w:tabs>
        <w:tab w:val="right" w:pos="1200"/>
        <w:tab w:val="left" w:pos="1440"/>
      </w:tabs>
      <w:suppressAutoHyphens/>
      <w:autoSpaceDE w:val="0"/>
      <w:autoSpaceDN w:val="0"/>
      <w:adjustRightInd w:val="0"/>
      <w:spacing w:before="240" w:after="80" w:line="300" w:lineRule="atLeast"/>
      <w:ind w:left="1440"/>
      <w:textAlignment w:val="baseline"/>
    </w:pPr>
    <w:rPr>
      <w:rFonts w:ascii="Arial" w:hAnsi="Arial" w:cs="FuturaPTCond-BoldObl"/>
      <w:b/>
      <w:bCs/>
      <w:i/>
      <w:iCs/>
      <w:color w:val="000000"/>
      <w:lang w:eastAsia="en-CA"/>
    </w:rPr>
  </w:style>
  <w:style w:type="paragraph" w:customStyle="1" w:styleId="HeadBNumber">
    <w:name w:val="HeadBNumber"/>
    <w:qFormat/>
    <w:rsid w:val="00D61DF2"/>
    <w:pPr>
      <w:keepNext/>
      <w:keepLines/>
      <w:widowControl w:val="0"/>
      <w:numPr>
        <w:ilvl w:val="2"/>
        <w:numId w:val="3"/>
      </w:numPr>
      <w:tabs>
        <w:tab w:val="right" w:pos="1980"/>
        <w:tab w:val="left" w:pos="2160"/>
      </w:tabs>
      <w:suppressAutoHyphens/>
      <w:autoSpaceDE w:val="0"/>
      <w:autoSpaceDN w:val="0"/>
      <w:adjustRightInd w:val="0"/>
      <w:spacing w:before="240" w:after="80" w:line="300" w:lineRule="atLeast"/>
      <w:textAlignment w:val="baseline"/>
    </w:pPr>
    <w:rPr>
      <w:rFonts w:ascii="Arial" w:hAnsi="Arial" w:cs="FuturaPTCond-BoldObl"/>
      <w:b/>
      <w:bCs/>
      <w:i/>
      <w:iCs/>
      <w:color w:val="000000"/>
      <w:lang w:eastAsia="en-CA"/>
    </w:rPr>
  </w:style>
  <w:style w:type="paragraph" w:customStyle="1" w:styleId="HeadC">
    <w:name w:val="HeadC"/>
    <w:qFormat/>
    <w:rsid w:val="00D61DF2"/>
    <w:pPr>
      <w:keepNext/>
      <w:keepLines/>
      <w:widowControl w:val="0"/>
      <w:suppressAutoHyphens/>
      <w:autoSpaceDE w:val="0"/>
      <w:autoSpaceDN w:val="0"/>
      <w:adjustRightInd w:val="0"/>
      <w:spacing w:before="240" w:after="80" w:line="300" w:lineRule="atLeast"/>
      <w:ind w:left="1440"/>
      <w:textAlignment w:val="baseline"/>
    </w:pPr>
    <w:rPr>
      <w:rFonts w:ascii="Arial" w:hAnsi="Arial" w:cs="FuturaPTCond-Bold"/>
      <w:b/>
      <w:bCs/>
      <w:color w:val="000000"/>
      <w:sz w:val="20"/>
      <w:szCs w:val="20"/>
      <w:lang w:eastAsia="en-CA"/>
    </w:rPr>
  </w:style>
  <w:style w:type="paragraph" w:customStyle="1" w:styleId="HeadCNumber">
    <w:name w:val="HeadCNumber"/>
    <w:qFormat/>
    <w:rsid w:val="00D61DF2"/>
    <w:pPr>
      <w:keepNext/>
      <w:keepLines/>
      <w:widowControl w:val="0"/>
      <w:numPr>
        <w:ilvl w:val="3"/>
        <w:numId w:val="3"/>
      </w:numPr>
      <w:tabs>
        <w:tab w:val="left" w:pos="1980"/>
      </w:tabs>
      <w:suppressAutoHyphens/>
      <w:autoSpaceDE w:val="0"/>
      <w:autoSpaceDN w:val="0"/>
      <w:adjustRightInd w:val="0"/>
      <w:spacing w:before="240" w:after="80" w:line="300" w:lineRule="atLeast"/>
      <w:textAlignment w:val="baseline"/>
    </w:pPr>
    <w:rPr>
      <w:rFonts w:ascii="Arial" w:hAnsi="Arial" w:cs="FuturaPTCond-Bold"/>
      <w:b/>
      <w:bCs/>
      <w:color w:val="000000"/>
      <w:sz w:val="20"/>
      <w:szCs w:val="20"/>
      <w:lang w:eastAsia="en-CA"/>
    </w:rPr>
  </w:style>
  <w:style w:type="character" w:customStyle="1" w:styleId="Heading1Char">
    <w:name w:val="Heading 1 Char"/>
    <w:basedOn w:val="DefaultParagraphFont"/>
    <w:link w:val="Heading1"/>
    <w:uiPriority w:val="9"/>
    <w:rsid w:val="00E05704"/>
    <w:rPr>
      <w:rFonts w:asciiTheme="majorHAnsi" w:eastAsiaTheme="majorEastAsia" w:hAnsiTheme="majorHAnsi" w:cstheme="majorBidi"/>
      <w:b/>
      <w:bCs/>
      <w:color w:val="4472C4" w:themeColor="accent1"/>
      <w:sz w:val="32"/>
      <w:szCs w:val="32"/>
      <w:lang w:val="en-CA" w:eastAsia="en-CA"/>
    </w:rPr>
  </w:style>
  <w:style w:type="character" w:customStyle="1" w:styleId="Heading2Char">
    <w:name w:val="Heading 2 Char"/>
    <w:basedOn w:val="DefaultParagraphFont"/>
    <w:link w:val="Heading2"/>
    <w:uiPriority w:val="9"/>
    <w:rsid w:val="00D61DF2"/>
    <w:rPr>
      <w:rFonts w:asciiTheme="majorHAnsi" w:eastAsiaTheme="majorEastAsia" w:hAnsiTheme="majorHAnsi" w:cstheme="majorBidi"/>
      <w:b/>
      <w:bCs/>
      <w:color w:val="4472C4" w:themeColor="accent1"/>
      <w:sz w:val="26"/>
      <w:szCs w:val="26"/>
      <w:lang w:val="en-CA" w:eastAsia="en-CA"/>
    </w:rPr>
  </w:style>
  <w:style w:type="character" w:customStyle="1" w:styleId="Heading3Char">
    <w:name w:val="Heading 3 Char"/>
    <w:basedOn w:val="DefaultParagraphFont"/>
    <w:link w:val="Heading3"/>
    <w:uiPriority w:val="9"/>
    <w:rsid w:val="00D61DF2"/>
    <w:rPr>
      <w:rFonts w:asciiTheme="majorHAnsi" w:eastAsiaTheme="majorEastAsia" w:hAnsiTheme="majorHAnsi" w:cstheme="majorBidi"/>
      <w:b/>
      <w:bCs/>
      <w:color w:val="4472C4" w:themeColor="accent1"/>
      <w:sz w:val="22"/>
      <w:szCs w:val="22"/>
      <w:lang w:val="en-CA" w:eastAsia="en-CA"/>
    </w:rPr>
  </w:style>
  <w:style w:type="character" w:customStyle="1" w:styleId="Heading4Char">
    <w:name w:val="Heading 4 Char"/>
    <w:basedOn w:val="DefaultParagraphFont"/>
    <w:link w:val="Heading4"/>
    <w:uiPriority w:val="9"/>
    <w:rsid w:val="00D61DF2"/>
    <w:rPr>
      <w:rFonts w:asciiTheme="majorHAnsi" w:eastAsiaTheme="majorEastAsia" w:hAnsiTheme="majorHAnsi" w:cstheme="majorBidi"/>
      <w:b/>
      <w:bCs/>
      <w:i/>
      <w:iCs/>
      <w:color w:val="4472C4" w:themeColor="accent1"/>
      <w:sz w:val="22"/>
      <w:szCs w:val="22"/>
      <w:lang w:val="en-CA" w:eastAsia="en-CA"/>
    </w:rPr>
  </w:style>
  <w:style w:type="character" w:customStyle="1" w:styleId="Heading5Char">
    <w:name w:val="Heading 5 Char"/>
    <w:basedOn w:val="DefaultParagraphFont"/>
    <w:link w:val="Heading5"/>
    <w:uiPriority w:val="9"/>
    <w:rsid w:val="00D61DF2"/>
    <w:rPr>
      <w:rFonts w:asciiTheme="majorHAnsi" w:eastAsiaTheme="majorEastAsia" w:hAnsiTheme="majorHAnsi" w:cstheme="majorBidi"/>
      <w:color w:val="1F3763" w:themeColor="accent1" w:themeShade="7F"/>
      <w:sz w:val="22"/>
      <w:szCs w:val="22"/>
      <w:lang w:val="en-CA" w:eastAsia="en-CA"/>
    </w:rPr>
  </w:style>
  <w:style w:type="character" w:customStyle="1" w:styleId="Heading6Char">
    <w:name w:val="Heading 6 Char"/>
    <w:basedOn w:val="DefaultParagraphFont"/>
    <w:link w:val="Heading6"/>
    <w:uiPriority w:val="9"/>
    <w:rsid w:val="00D61DF2"/>
    <w:rPr>
      <w:rFonts w:asciiTheme="majorHAnsi" w:eastAsiaTheme="majorEastAsia" w:hAnsiTheme="majorHAnsi" w:cstheme="majorBidi"/>
      <w:i/>
      <w:iCs/>
      <w:color w:val="1F3763" w:themeColor="accent1" w:themeShade="7F"/>
      <w:sz w:val="22"/>
      <w:szCs w:val="22"/>
      <w:lang w:val="en-CA" w:eastAsia="en-CA"/>
    </w:rPr>
  </w:style>
  <w:style w:type="character" w:customStyle="1" w:styleId="Heading7Char">
    <w:name w:val="Heading 7 Char"/>
    <w:basedOn w:val="DefaultParagraphFont"/>
    <w:link w:val="Heading7"/>
    <w:uiPriority w:val="9"/>
    <w:rsid w:val="00D61DF2"/>
    <w:rPr>
      <w:rFonts w:asciiTheme="majorHAnsi" w:eastAsiaTheme="majorEastAsia" w:hAnsiTheme="majorHAnsi" w:cstheme="majorBidi"/>
      <w:i/>
      <w:iCs/>
      <w:color w:val="404040" w:themeColor="text1" w:themeTint="BF"/>
      <w:sz w:val="22"/>
      <w:szCs w:val="22"/>
      <w:lang w:val="en-CA" w:eastAsia="en-CA"/>
    </w:rPr>
  </w:style>
  <w:style w:type="character" w:customStyle="1" w:styleId="Heading8Char">
    <w:name w:val="Heading 8 Char"/>
    <w:basedOn w:val="DefaultParagraphFont"/>
    <w:link w:val="Heading8"/>
    <w:uiPriority w:val="9"/>
    <w:rsid w:val="00D61DF2"/>
    <w:rPr>
      <w:rFonts w:asciiTheme="majorHAnsi" w:eastAsiaTheme="majorEastAsia" w:hAnsiTheme="majorHAnsi" w:cstheme="majorBidi"/>
      <w:color w:val="404040" w:themeColor="text1" w:themeTint="BF"/>
      <w:sz w:val="20"/>
      <w:szCs w:val="20"/>
      <w:lang w:val="en-CA" w:eastAsia="en-CA"/>
    </w:rPr>
  </w:style>
  <w:style w:type="character" w:customStyle="1" w:styleId="Heading9Char">
    <w:name w:val="Heading 9 Char"/>
    <w:basedOn w:val="DefaultParagraphFont"/>
    <w:link w:val="Heading9"/>
    <w:uiPriority w:val="9"/>
    <w:rsid w:val="00D61DF2"/>
    <w:rPr>
      <w:rFonts w:asciiTheme="majorHAnsi" w:eastAsiaTheme="majorEastAsia" w:hAnsiTheme="majorHAnsi" w:cstheme="majorBidi"/>
      <w:i/>
      <w:iCs/>
      <w:color w:val="404040" w:themeColor="text1" w:themeTint="BF"/>
      <w:sz w:val="20"/>
      <w:szCs w:val="20"/>
      <w:lang w:val="en-CA" w:eastAsia="en-CA"/>
    </w:rPr>
  </w:style>
  <w:style w:type="paragraph" w:customStyle="1" w:styleId="HeadProject">
    <w:name w:val="HeadProject"/>
    <w:qFormat/>
    <w:rsid w:val="00E05704"/>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Highlight">
    <w:name w:val="Highlight"/>
    <w:uiPriority w:val="1"/>
    <w:qFormat/>
    <w:rsid w:val="00D61DF2"/>
    <w:rPr>
      <w:color w:val="3366FF"/>
      <w:bdr w:val="none" w:sz="0" w:space="0" w:color="auto"/>
      <w:shd w:val="clear" w:color="auto" w:fill="FFFF00"/>
    </w:rPr>
  </w:style>
  <w:style w:type="character" w:styleId="Hyperlink">
    <w:name w:val="Hyperlink"/>
    <w:basedOn w:val="DefaultParagraphFont"/>
    <w:uiPriority w:val="99"/>
    <w:unhideWhenUsed/>
    <w:rsid w:val="00D61DF2"/>
    <w:rPr>
      <w:color w:val="0563C1" w:themeColor="hyperlink"/>
      <w:u w:val="single"/>
    </w:rPr>
  </w:style>
  <w:style w:type="paragraph" w:customStyle="1" w:styleId="ImageCaption">
    <w:name w:val="Image Caption"/>
    <w:basedOn w:val="Caption"/>
    <w:rsid w:val="00E05704"/>
  </w:style>
  <w:style w:type="character" w:customStyle="1" w:styleId="ImportTok">
    <w:name w:val="ImportTok"/>
    <w:basedOn w:val="DefaultParagraphFont"/>
    <w:rsid w:val="00E05704"/>
    <w:rPr>
      <w:rFonts w:ascii="Consolas" w:hAnsi="Consolas"/>
      <w:i/>
      <w:sz w:val="22"/>
      <w:shd w:val="clear" w:color="auto" w:fill="F8F8F8"/>
    </w:rPr>
  </w:style>
  <w:style w:type="paragraph" w:customStyle="1" w:styleId="IndexBody">
    <w:name w:val="IndexBody"/>
    <w:qFormat/>
    <w:rsid w:val="00D61DF2"/>
    <w:pPr>
      <w:spacing w:line="220" w:lineRule="atLeast"/>
    </w:pPr>
    <w:rPr>
      <w:rFonts w:ascii="Times Roman" w:hAnsi="Times Roman" w:cs="NewBaskervilleStd-Roman"/>
      <w:color w:val="000000"/>
      <w:sz w:val="18"/>
      <w:szCs w:val="18"/>
      <w:lang w:eastAsia="en-CA"/>
    </w:rPr>
  </w:style>
  <w:style w:type="paragraph" w:customStyle="1" w:styleId="IndexHead">
    <w:name w:val="IndexHead"/>
    <w:qFormat/>
    <w:rsid w:val="00D61DF2"/>
    <w:pPr>
      <w:spacing w:before="320" w:after="80"/>
    </w:pPr>
    <w:rPr>
      <w:rFonts w:ascii="Arial" w:hAnsi="Arial" w:cs="NewBaskervilleStd-Roman"/>
      <w:color w:val="000000"/>
      <w:sz w:val="22"/>
      <w:szCs w:val="22"/>
      <w:lang w:eastAsia="en-CA"/>
    </w:rPr>
  </w:style>
  <w:style w:type="paragraph" w:customStyle="1" w:styleId="IndexLevel1">
    <w:name w:val="IndexLevel1"/>
    <w:qFormat/>
    <w:rsid w:val="00D61DF2"/>
    <w:pPr>
      <w:spacing w:line="220" w:lineRule="atLeast"/>
    </w:pPr>
    <w:rPr>
      <w:rFonts w:ascii="Times Roman" w:hAnsi="Times Roman" w:cs="NewBaskervilleStd-Roman"/>
      <w:color w:val="000000"/>
      <w:sz w:val="18"/>
      <w:szCs w:val="18"/>
      <w:lang w:eastAsia="en-CA"/>
    </w:rPr>
  </w:style>
  <w:style w:type="paragraph" w:customStyle="1" w:styleId="IndexLevel2">
    <w:name w:val="IndexLevel2"/>
    <w:qFormat/>
    <w:rsid w:val="00D61DF2"/>
    <w:pPr>
      <w:spacing w:line="220" w:lineRule="atLeast"/>
      <w:ind w:left="360"/>
    </w:pPr>
    <w:rPr>
      <w:rFonts w:ascii="Times Roman" w:hAnsi="Times Roman" w:cs="NewBaskervilleStd-Roman"/>
      <w:color w:val="000000"/>
      <w:sz w:val="18"/>
      <w:szCs w:val="18"/>
      <w:lang w:eastAsia="en-CA"/>
    </w:rPr>
  </w:style>
  <w:style w:type="paragraph" w:customStyle="1" w:styleId="IndexLevel3">
    <w:name w:val="IndexLevel3"/>
    <w:qFormat/>
    <w:rsid w:val="00D61DF2"/>
    <w:pPr>
      <w:spacing w:line="220" w:lineRule="atLeast"/>
      <w:ind w:left="720"/>
    </w:pPr>
    <w:rPr>
      <w:rFonts w:ascii="Times Roman" w:hAnsi="Times Roman" w:cs="NewBaskervilleStd-Roman"/>
      <w:color w:val="000000"/>
      <w:sz w:val="18"/>
      <w:szCs w:val="18"/>
      <w:lang w:eastAsia="en-CA"/>
    </w:rPr>
  </w:style>
  <w:style w:type="paragraph" w:customStyle="1" w:styleId="IndexTitle">
    <w:name w:val="IndexTitle"/>
    <w:qFormat/>
    <w:rsid w:val="00D61DF2"/>
    <w:pPr>
      <w:spacing w:before="600" w:after="960" w:line="360" w:lineRule="atLeast"/>
      <w:jc w:val="center"/>
    </w:pPr>
    <w:rPr>
      <w:rFonts w:ascii="DogmaOT-Bold" w:hAnsi="DogmaOT-Bold" w:cs="DogmaOT-Bold"/>
      <w:b/>
      <w:bCs/>
      <w:caps/>
      <w:color w:val="000000"/>
      <w:sz w:val="32"/>
      <w:szCs w:val="32"/>
      <w:lang w:eastAsia="en-CA"/>
    </w:rPr>
  </w:style>
  <w:style w:type="character" w:customStyle="1" w:styleId="InformationTok">
    <w:name w:val="InformationTok"/>
    <w:basedOn w:val="DefaultParagraphFont"/>
    <w:rsid w:val="00E05704"/>
    <w:rPr>
      <w:rFonts w:ascii="Consolas" w:hAnsi="Consolas"/>
      <w:b/>
      <w:i w:val="0"/>
      <w:color w:val="8F5902"/>
      <w:sz w:val="22"/>
      <w:shd w:val="clear" w:color="auto" w:fill="F8F8F8"/>
    </w:rPr>
  </w:style>
  <w:style w:type="character" w:customStyle="1" w:styleId="Italic">
    <w:name w:val="Italic"/>
    <w:uiPriority w:val="1"/>
    <w:qFormat/>
    <w:rsid w:val="00D61DF2"/>
    <w:rPr>
      <w:rFonts w:cs="NewBaskervilleStd-Italic"/>
      <w:i/>
      <w:iCs/>
      <w:color w:val="0000FF"/>
      <w:w w:val="100"/>
      <w:position w:val="0"/>
      <w:u w:val="none"/>
      <w:vertAlign w:val="baseline"/>
      <w:lang w:val="en-US"/>
    </w:rPr>
  </w:style>
  <w:style w:type="character" w:customStyle="1" w:styleId="KeyCaps">
    <w:name w:val="KeyCaps"/>
    <w:uiPriority w:val="1"/>
    <w:qFormat/>
    <w:rsid w:val="00E05704"/>
    <w:rPr>
      <w:rFonts w:cs="NewBaskervilleStd-Roman"/>
      <w:caps w:val="0"/>
      <w:smallCaps/>
      <w:color w:val="3366FF"/>
      <w:w w:val="100"/>
      <w:position w:val="0"/>
      <w:u w:val="none"/>
      <w:vertAlign w:val="baseline"/>
      <w:lang w:val="en-US"/>
    </w:rPr>
  </w:style>
  <w:style w:type="character" w:customStyle="1" w:styleId="KeyTerm">
    <w:name w:val="KeyTerm"/>
    <w:uiPriority w:val="1"/>
    <w:qFormat/>
    <w:rsid w:val="00E05704"/>
    <w:rPr>
      <w:i/>
      <w:color w:val="3366FF"/>
      <w:bdr w:val="none" w:sz="0" w:space="0" w:color="auto"/>
      <w:shd w:val="clear" w:color="auto" w:fill="D9D9D9"/>
    </w:rPr>
  </w:style>
  <w:style w:type="character" w:customStyle="1" w:styleId="KeywordTok">
    <w:name w:val="KeywordTok"/>
    <w:basedOn w:val="DefaultParagraphFont"/>
    <w:rsid w:val="00E05704"/>
    <w:rPr>
      <w:rFonts w:ascii="Consolas" w:hAnsi="Consolas"/>
      <w:b/>
      <w:i/>
      <w:color w:val="204A87"/>
      <w:sz w:val="22"/>
      <w:shd w:val="clear" w:color="auto" w:fill="F8F8F8"/>
    </w:rPr>
  </w:style>
  <w:style w:type="character" w:customStyle="1" w:styleId="LinkURL">
    <w:name w:val="LinkURL"/>
    <w:uiPriority w:val="1"/>
    <w:qFormat/>
    <w:rsid w:val="00D61DF2"/>
    <w:rPr>
      <w:rFonts w:cs="NewBaskervilleStd-Italic"/>
      <w:i/>
      <w:iCs/>
      <w:color w:val="3366FF"/>
      <w:w w:val="100"/>
      <w:position w:val="0"/>
      <w:u w:val="none"/>
      <w:vertAlign w:val="baseline"/>
      <w:lang w:val="en-US"/>
    </w:rPr>
  </w:style>
  <w:style w:type="character" w:customStyle="1" w:styleId="LinkEmail">
    <w:name w:val="LinkEmail"/>
    <w:basedOn w:val="LinkURL"/>
    <w:uiPriority w:val="1"/>
    <w:qFormat/>
    <w:rsid w:val="00D61DF2"/>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D61DF2"/>
    <w:rPr>
      <w:rFonts w:cs="NewBaskervilleStd-Italic"/>
      <w:b w:val="0"/>
      <w:bCs w:val="0"/>
      <w:i w:val="0"/>
      <w:iCs w:val="0"/>
      <w:color w:val="3366FF"/>
      <w:w w:val="100"/>
      <w:position w:val="0"/>
      <w:u w:val="none"/>
      <w:vertAlign w:val="baseline"/>
      <w:lang w:val="en-US"/>
    </w:rPr>
  </w:style>
  <w:style w:type="paragraph" w:customStyle="1" w:styleId="ListBody">
    <w:name w:val="ListBody"/>
    <w:qFormat/>
    <w:rsid w:val="00D61DF2"/>
    <w:pPr>
      <w:widowControl w:val="0"/>
      <w:autoSpaceDE w:val="0"/>
      <w:autoSpaceDN w:val="0"/>
      <w:adjustRightInd w:val="0"/>
      <w:spacing w:before="80" w:after="120" w:line="240" w:lineRule="atLeast"/>
      <w:ind w:left="1800" w:firstLine="360"/>
      <w:textAlignment w:val="baseline"/>
    </w:pPr>
    <w:rPr>
      <w:rFonts w:ascii="Times Roman" w:hAnsi="Times Roman" w:cs="NewBaskervilleStd-Roman"/>
      <w:color w:val="000000"/>
      <w:sz w:val="20"/>
      <w:szCs w:val="20"/>
      <w:lang w:eastAsia="en-CA"/>
    </w:rPr>
  </w:style>
  <w:style w:type="paragraph" w:customStyle="1" w:styleId="ListBullet">
    <w:name w:val="ListBullet"/>
    <w:qFormat/>
    <w:rsid w:val="00D61DF2"/>
    <w:pPr>
      <w:widowControl w:val="0"/>
      <w:numPr>
        <w:numId w:val="18"/>
      </w:numPr>
      <w:tabs>
        <w:tab w:val="left" w:pos="1800"/>
      </w:tabs>
      <w:autoSpaceDE w:val="0"/>
      <w:autoSpaceDN w:val="0"/>
      <w:adjustRightInd w:val="0"/>
      <w:spacing w:before="180" w:line="240" w:lineRule="atLeast"/>
      <w:ind w:left="1800"/>
      <w:textAlignment w:val="top"/>
    </w:pPr>
    <w:rPr>
      <w:rFonts w:ascii="Times Roman" w:hAnsi="Times Roman" w:cs="NewBaskervilleStd-Roman"/>
      <w:color w:val="000000"/>
      <w:sz w:val="20"/>
      <w:szCs w:val="20"/>
      <w:lang w:eastAsia="en-CA"/>
    </w:rPr>
  </w:style>
  <w:style w:type="paragraph" w:customStyle="1" w:styleId="ListBulletSub">
    <w:name w:val="ListBulletSub"/>
    <w:basedOn w:val="ListBullet"/>
    <w:qFormat/>
    <w:rsid w:val="00D61DF2"/>
    <w:pPr>
      <w:numPr>
        <w:numId w:val="129"/>
      </w:numPr>
      <w:ind w:left="2520"/>
    </w:pPr>
  </w:style>
  <w:style w:type="paragraph" w:customStyle="1" w:styleId="ListCaption">
    <w:name w:val="ListCaption"/>
    <w:basedOn w:val="CaptionLine"/>
    <w:qFormat/>
    <w:rsid w:val="00D61DF2"/>
    <w:pPr>
      <w:ind w:left="3600"/>
    </w:pPr>
  </w:style>
  <w:style w:type="paragraph" w:customStyle="1" w:styleId="ListCode">
    <w:name w:val="ListCode"/>
    <w:qFormat/>
    <w:rsid w:val="00D61DF2"/>
    <w:pPr>
      <w:widowControl w:val="0"/>
      <w:pBdr>
        <w:left w:val="single" w:sz="4" w:space="4" w:color="auto"/>
      </w:pBdr>
      <w:suppressAutoHyphens/>
      <w:autoSpaceDE w:val="0"/>
      <w:autoSpaceDN w:val="0"/>
      <w:adjustRightInd w:val="0"/>
      <w:spacing w:line="210" w:lineRule="atLeast"/>
      <w:ind w:left="1584"/>
      <w:contextualSpacing/>
      <w:textAlignment w:val="baseline"/>
    </w:pPr>
    <w:rPr>
      <w:rFonts w:ascii="Courier" w:hAnsi="Courier" w:cs="TheSansMonoCondensed-Plain"/>
      <w:color w:val="000000"/>
      <w:sz w:val="15"/>
      <w:szCs w:val="17"/>
      <w:lang w:eastAsia="en-CA"/>
    </w:rPr>
  </w:style>
  <w:style w:type="paragraph" w:customStyle="1" w:styleId="ListGraphic">
    <w:name w:val="ListGraphic"/>
    <w:basedOn w:val="GraphicSlug"/>
    <w:qFormat/>
    <w:rsid w:val="00D61DF2"/>
    <w:pPr>
      <w:ind w:left="0"/>
    </w:pPr>
  </w:style>
  <w:style w:type="paragraph" w:customStyle="1" w:styleId="ListHead">
    <w:name w:val="ListHead"/>
    <w:qFormat/>
    <w:rsid w:val="00D61DF2"/>
    <w:pPr>
      <w:keepNext/>
      <w:keepLines/>
      <w:widowControl w:val="0"/>
      <w:suppressAutoHyphens/>
      <w:autoSpaceDE w:val="0"/>
      <w:autoSpaceDN w:val="0"/>
      <w:adjustRightInd w:val="0"/>
      <w:spacing w:before="120" w:line="240" w:lineRule="atLeast"/>
      <w:ind w:left="1440"/>
      <w:textAlignment w:val="baseline"/>
    </w:pPr>
    <w:rPr>
      <w:rFonts w:ascii="Times Roman" w:hAnsi="Times Roman" w:cs="NewBaskervilleStd-Bold"/>
      <w:b/>
      <w:bCs/>
      <w:color w:val="000000"/>
      <w:sz w:val="20"/>
      <w:szCs w:val="20"/>
      <w:lang w:eastAsia="en-CA"/>
    </w:rPr>
  </w:style>
  <w:style w:type="paragraph" w:customStyle="1" w:styleId="ListNumber">
    <w:name w:val="ListNumber"/>
    <w:qFormat/>
    <w:rsid w:val="00D61DF2"/>
    <w:pPr>
      <w:widowControl w:val="0"/>
      <w:numPr>
        <w:numId w:val="21"/>
      </w:numPr>
      <w:tabs>
        <w:tab w:val="left" w:pos="1800"/>
      </w:tabs>
      <w:autoSpaceDE w:val="0"/>
      <w:autoSpaceDN w:val="0"/>
      <w:adjustRightInd w:val="0"/>
      <w:spacing w:before="180" w:line="240" w:lineRule="atLeast"/>
      <w:ind w:left="1800"/>
      <w:textAlignment w:val="top"/>
    </w:pPr>
    <w:rPr>
      <w:rFonts w:ascii="Times Roman" w:hAnsi="Times Roman" w:cs="NewBaskervilleStd-Roman"/>
      <w:color w:val="000000"/>
      <w:sz w:val="20"/>
      <w:szCs w:val="20"/>
      <w:lang w:eastAsia="en-CA"/>
    </w:rPr>
  </w:style>
  <w:style w:type="paragraph" w:customStyle="1" w:styleId="ListNumberSub">
    <w:name w:val="ListNumberSub"/>
    <w:qFormat/>
    <w:rsid w:val="00D61DF2"/>
    <w:pPr>
      <w:widowControl w:val="0"/>
      <w:numPr>
        <w:numId w:val="133"/>
      </w:numPr>
      <w:tabs>
        <w:tab w:val="left" w:pos="1800"/>
      </w:tabs>
      <w:autoSpaceDE w:val="0"/>
      <w:autoSpaceDN w:val="0"/>
      <w:adjustRightInd w:val="0"/>
      <w:spacing w:before="60" w:line="240" w:lineRule="atLeast"/>
      <w:textAlignment w:val="top"/>
    </w:pPr>
    <w:rPr>
      <w:rFonts w:ascii="Times Roman" w:hAnsi="Times Roman" w:cs="NewBaskervilleStd-Roman"/>
      <w:color w:val="000000"/>
      <w:sz w:val="20"/>
      <w:szCs w:val="20"/>
      <w:lang w:eastAsia="en-CA"/>
    </w:rPr>
  </w:style>
  <w:style w:type="character" w:customStyle="1" w:styleId="Literal">
    <w:name w:val="Literal"/>
    <w:uiPriority w:val="1"/>
    <w:qFormat/>
    <w:rsid w:val="00D61DF2"/>
    <w:rPr>
      <w:rFonts w:ascii="Courier" w:hAnsi="Courier" w:cs="TheSansMonoCondensed-Plain"/>
      <w:color w:val="3366FF"/>
      <w:spacing w:val="0"/>
      <w:w w:val="100"/>
      <w:position w:val="0"/>
      <w:u w:val="none"/>
      <w:vertAlign w:val="baseline"/>
      <w:lang w:val="en-US"/>
    </w:rPr>
  </w:style>
  <w:style w:type="character" w:customStyle="1" w:styleId="LiteralBold">
    <w:name w:val="LiteralBold"/>
    <w:uiPriority w:val="1"/>
    <w:qFormat/>
    <w:rsid w:val="00D61DF2"/>
    <w:rPr>
      <w:rFonts w:ascii="Courier" w:hAnsi="Courier" w:cs="TheSansMonoCondensed-Bold"/>
      <w:b/>
      <w:bCs/>
      <w:i w:val="0"/>
      <w:iCs w:val="0"/>
      <w:color w:val="3366FF"/>
      <w:spacing w:val="0"/>
      <w:w w:val="100"/>
      <w:position w:val="0"/>
      <w:u w:val="none"/>
      <w:vertAlign w:val="baseline"/>
      <w:lang w:val="en-US"/>
    </w:rPr>
  </w:style>
  <w:style w:type="character" w:customStyle="1" w:styleId="LiteralBoldItalic">
    <w:name w:val="LiteralBoldItalic"/>
    <w:uiPriority w:val="1"/>
    <w:qFormat/>
    <w:rsid w:val="00D61DF2"/>
    <w:rPr>
      <w:rFonts w:ascii="Courier" w:hAnsi="Courier" w:cs="TheSansMonoCondensed-Bold"/>
      <w:b w:val="0"/>
      <w:bCs w:val="0"/>
      <w:i/>
      <w:iCs/>
      <w:color w:val="3366FF"/>
      <w:spacing w:val="0"/>
      <w:w w:val="100"/>
      <w:position w:val="0"/>
      <w:u w:val="none"/>
      <w:vertAlign w:val="baseline"/>
      <w:lang w:val="en-US"/>
    </w:rPr>
  </w:style>
  <w:style w:type="character" w:customStyle="1" w:styleId="LiteralGray">
    <w:name w:val="LiteralGray"/>
    <w:uiPriority w:val="1"/>
    <w:qFormat/>
    <w:rsid w:val="00D61DF2"/>
    <w:rPr>
      <w:rFonts w:ascii="Courier" w:hAnsi="Courier"/>
      <w:color w:val="A6A6A6" w:themeColor="background1" w:themeShade="A6"/>
    </w:rPr>
  </w:style>
  <w:style w:type="character" w:customStyle="1" w:styleId="LiteralItalic">
    <w:name w:val="LiteralItalic"/>
    <w:uiPriority w:val="1"/>
    <w:qFormat/>
    <w:rsid w:val="00D61DF2"/>
    <w:rPr>
      <w:rFonts w:ascii="Courier" w:hAnsi="Courier" w:cs="TheSansMonoCondensed-Italic"/>
      <w:b w:val="0"/>
      <w:i/>
      <w:iCs/>
      <w:color w:val="3366FF"/>
      <w:spacing w:val="0"/>
      <w:w w:val="100"/>
      <w:position w:val="0"/>
      <w:szCs w:val="17"/>
      <w:u w:val="none"/>
      <w:vertAlign w:val="baseline"/>
      <w:lang w:val="en-US"/>
    </w:rPr>
  </w:style>
  <w:style w:type="character" w:customStyle="1" w:styleId="MenuArrow">
    <w:name w:val="MenuArrow"/>
    <w:uiPriority w:val="1"/>
    <w:qFormat/>
    <w:rsid w:val="00D61DF2"/>
    <w:rPr>
      <w:rFonts w:ascii="Webdings" w:hAnsi="Webdings" w:cs="Webdings"/>
      <w:color w:val="3366FF"/>
      <w:w w:val="100"/>
      <w:position w:val="0"/>
      <w:u w:val="none"/>
      <w:vertAlign w:val="baseline"/>
      <w:lang w:val="en-US"/>
    </w:rPr>
  </w:style>
  <w:style w:type="character" w:customStyle="1" w:styleId="NormalTok">
    <w:name w:val="NormalTok"/>
    <w:basedOn w:val="DefaultParagraphFont"/>
    <w:rsid w:val="00E05704"/>
    <w:rPr>
      <w:rFonts w:ascii="Consolas" w:hAnsi="Consolas"/>
      <w:i/>
      <w:sz w:val="22"/>
      <w:shd w:val="clear" w:color="auto" w:fill="F8F8F8"/>
    </w:rPr>
  </w:style>
  <w:style w:type="paragraph" w:customStyle="1" w:styleId="Note">
    <w:name w:val="Note"/>
    <w:qFormat/>
    <w:rsid w:val="00D61DF2"/>
    <w:pPr>
      <w:widowControl w:val="0"/>
      <w:autoSpaceDE w:val="0"/>
      <w:autoSpaceDN w:val="0"/>
      <w:adjustRightInd w:val="0"/>
      <w:spacing w:before="240" w:after="240" w:line="240" w:lineRule="atLeast"/>
      <w:ind w:left="1152" w:hanging="1152"/>
      <w:textAlignment w:val="baseline"/>
    </w:pPr>
    <w:rPr>
      <w:rFonts w:ascii="Times Roman" w:hAnsi="Times Roman" w:cs="NewBaskervilleStd-Italic"/>
      <w:iCs/>
      <w:color w:val="000000"/>
      <w:sz w:val="20"/>
      <w:szCs w:val="20"/>
      <w:lang w:eastAsia="en-CA"/>
    </w:rPr>
  </w:style>
  <w:style w:type="paragraph" w:customStyle="1" w:styleId="NoteCode">
    <w:name w:val="NoteCode"/>
    <w:basedOn w:val="Code"/>
    <w:qFormat/>
    <w:rsid w:val="00D61DF2"/>
    <w:pPr>
      <w:spacing w:after="240"/>
    </w:pPr>
  </w:style>
  <w:style w:type="paragraph" w:customStyle="1" w:styleId="NoteContinued">
    <w:name w:val="NoteContinued"/>
    <w:basedOn w:val="Note"/>
    <w:qFormat/>
    <w:rsid w:val="00D61DF2"/>
    <w:pPr>
      <w:spacing w:before="0"/>
      <w:ind w:firstLine="0"/>
    </w:pPr>
  </w:style>
  <w:style w:type="character" w:customStyle="1" w:styleId="NoteHead">
    <w:name w:val="NoteHead"/>
    <w:uiPriority w:val="1"/>
    <w:qFormat/>
    <w:rsid w:val="00D61DF2"/>
    <w:rPr>
      <w:rFonts w:ascii="DogmaOT-Bold" w:hAnsi="DogmaOT-Bold" w:cs="DogmaOT-Bold"/>
      <w:b/>
      <w:bCs/>
      <w:caps/>
      <w:color w:val="FFFFFF"/>
      <w:spacing w:val="30"/>
      <w:sz w:val="15"/>
      <w:szCs w:val="15"/>
      <w:u w:val="none"/>
      <w:bdr w:val="none" w:sz="0" w:space="0" w:color="auto"/>
      <w:shd w:val="solid" w:color="auto" w:fill="auto"/>
      <w:vertAlign w:val="baseline"/>
    </w:rPr>
  </w:style>
  <w:style w:type="character" w:customStyle="1" w:styleId="NSSymbol">
    <w:name w:val="NSSymbol"/>
    <w:uiPriority w:val="1"/>
    <w:qFormat/>
    <w:rsid w:val="00D61DF2"/>
    <w:rPr>
      <w:color w:val="3366FF"/>
    </w:rPr>
  </w:style>
  <w:style w:type="character" w:customStyle="1" w:styleId="OperatorTok">
    <w:name w:val="OperatorTok"/>
    <w:basedOn w:val="DefaultParagraphFont"/>
    <w:rsid w:val="00E05704"/>
    <w:rPr>
      <w:rFonts w:ascii="Consolas" w:hAnsi="Consolas"/>
      <w:b/>
      <w:i/>
      <w:color w:val="CE5C00"/>
      <w:sz w:val="22"/>
      <w:shd w:val="clear" w:color="auto" w:fill="F8F8F8"/>
    </w:rPr>
  </w:style>
  <w:style w:type="character" w:customStyle="1" w:styleId="OtherTok">
    <w:name w:val="OtherTok"/>
    <w:basedOn w:val="DefaultParagraphFont"/>
    <w:rsid w:val="00E05704"/>
    <w:rPr>
      <w:rFonts w:ascii="Consolas" w:hAnsi="Consolas"/>
      <w:i/>
      <w:color w:val="8F5902"/>
      <w:sz w:val="22"/>
      <w:shd w:val="clear" w:color="auto" w:fill="F8F8F8"/>
    </w:rPr>
  </w:style>
  <w:style w:type="paragraph" w:customStyle="1" w:styleId="PartIntro">
    <w:name w:val="PartIntro"/>
    <w:qFormat/>
    <w:rsid w:val="00D61DF2"/>
    <w:pPr>
      <w:widowControl w:val="0"/>
      <w:autoSpaceDE w:val="0"/>
      <w:autoSpaceDN w:val="0"/>
      <w:adjustRightInd w:val="0"/>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PartList">
    <w:name w:val="PartList"/>
    <w:qFormat/>
    <w:rsid w:val="00D61DF2"/>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PartNumber">
    <w:name w:val="PartNumber"/>
    <w:qFormat/>
    <w:rsid w:val="00D61DF2"/>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PartTitle">
    <w:name w:val="PartTitle"/>
    <w:qFormat/>
    <w:rsid w:val="00D61DF2"/>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PreprocessorTok">
    <w:name w:val="PreprocessorTok"/>
    <w:basedOn w:val="DefaultParagraphFont"/>
    <w:rsid w:val="00E05704"/>
    <w:rPr>
      <w:rFonts w:ascii="Consolas" w:hAnsi="Consolas"/>
      <w:i w:val="0"/>
      <w:color w:val="8F5902"/>
      <w:sz w:val="22"/>
      <w:shd w:val="clear" w:color="auto" w:fill="F8F8F8"/>
    </w:rPr>
  </w:style>
  <w:style w:type="character" w:customStyle="1" w:styleId="PrintOnly">
    <w:name w:val="PrintOnly"/>
    <w:uiPriority w:val="1"/>
    <w:qFormat/>
    <w:rsid w:val="00D61DF2"/>
    <w:rPr>
      <w:color w:val="3366FF"/>
      <w:bdr w:val="single" w:sz="4" w:space="0" w:color="FF0000"/>
    </w:rPr>
  </w:style>
  <w:style w:type="paragraph" w:customStyle="1" w:styleId="ProductionDirective">
    <w:name w:val="ProductionDirective"/>
    <w:qFormat/>
    <w:rsid w:val="00D61DF2"/>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FF0000"/>
      <w:sz w:val="18"/>
      <w:szCs w:val="18"/>
      <w:lang w:eastAsia="en-CA"/>
    </w:rPr>
  </w:style>
  <w:style w:type="character" w:customStyle="1" w:styleId="PyBracket">
    <w:name w:val="PyBracket"/>
    <w:uiPriority w:val="1"/>
    <w:qFormat/>
    <w:rsid w:val="00D61DF2"/>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D61DF2"/>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D61DF2"/>
    <w:rPr>
      <w:rFonts w:ascii="Courier" w:hAnsi="Courier" w:cs="TheSansMonoCondensed-Plain"/>
      <w:color w:val="008000"/>
      <w:spacing w:val="0"/>
      <w:w w:val="100"/>
      <w:position w:val="0"/>
      <w:sz w:val="17"/>
      <w:szCs w:val="17"/>
      <w:u w:val="none"/>
      <w:vertAlign w:val="baseline"/>
      <w:lang w:val="en-US"/>
    </w:rPr>
  </w:style>
  <w:style w:type="paragraph" w:customStyle="1" w:styleId="QuoteSource">
    <w:name w:val="QuoteSource"/>
    <w:basedOn w:val="QuotePara"/>
    <w:qFormat/>
    <w:rsid w:val="00D61DF2"/>
    <w:pPr>
      <w:spacing w:after="240"/>
      <w:jc w:val="right"/>
    </w:pPr>
    <w:rPr>
      <w:i w:val="0"/>
    </w:rPr>
  </w:style>
  <w:style w:type="paragraph" w:customStyle="1" w:styleId="Reference">
    <w:name w:val="Reference"/>
    <w:qFormat/>
    <w:rsid w:val="00D61DF2"/>
    <w:pPr>
      <w:widowControl w:val="0"/>
      <w:autoSpaceDE w:val="0"/>
      <w:autoSpaceDN w:val="0"/>
      <w:adjustRightInd w:val="0"/>
      <w:spacing w:after="120" w:line="240" w:lineRule="atLeast"/>
      <w:ind w:left="360" w:hanging="360"/>
      <w:textAlignment w:val="baseline"/>
    </w:pPr>
    <w:rPr>
      <w:rFonts w:ascii="Times Roman" w:hAnsi="Times Roman" w:cs="NewBaskervilleStd-Roman"/>
      <w:color w:val="000000"/>
      <w:sz w:val="20"/>
      <w:szCs w:val="20"/>
      <w:lang w:eastAsia="en-CA"/>
    </w:rPr>
  </w:style>
  <w:style w:type="character" w:customStyle="1" w:styleId="RegionMarkerTok">
    <w:name w:val="RegionMarkerTok"/>
    <w:basedOn w:val="DefaultParagraphFont"/>
    <w:rsid w:val="00E05704"/>
    <w:rPr>
      <w:rFonts w:ascii="Consolas" w:hAnsi="Consolas"/>
      <w:i/>
      <w:sz w:val="22"/>
      <w:shd w:val="clear" w:color="auto" w:fill="F8F8F8"/>
    </w:rPr>
  </w:style>
  <w:style w:type="character" w:customStyle="1" w:styleId="Regular">
    <w:name w:val="Regular"/>
    <w:uiPriority w:val="1"/>
    <w:qFormat/>
    <w:rsid w:val="00D61DF2"/>
    <w:rPr>
      <w:rFonts w:cs="FuturaPT-Book"/>
      <w:b w:val="0"/>
      <w:bCs w:val="0"/>
      <w:i w:val="0"/>
      <w:iCs w:val="0"/>
      <w:color w:val="3366FF"/>
      <w:w w:val="100"/>
      <w:position w:val="0"/>
      <w:u w:val="none"/>
      <w:vertAlign w:val="baseline"/>
      <w:lang w:val="en-US"/>
    </w:rPr>
  </w:style>
  <w:style w:type="paragraph" w:customStyle="1" w:styleId="ReviewHead">
    <w:name w:val="ReviewHead"/>
    <w:basedOn w:val="FrontmatterTitle"/>
    <w:qFormat/>
    <w:rsid w:val="00D61DF2"/>
  </w:style>
  <w:style w:type="paragraph" w:customStyle="1" w:styleId="ReviewQuote">
    <w:name w:val="ReviewQuote"/>
    <w:basedOn w:val="QuotePara"/>
    <w:qFormat/>
    <w:rsid w:val="00D61DF2"/>
  </w:style>
  <w:style w:type="paragraph" w:customStyle="1" w:styleId="ReviewSource">
    <w:name w:val="ReviewSource"/>
    <w:basedOn w:val="QuoteSource"/>
    <w:qFormat/>
    <w:rsid w:val="00D61DF2"/>
  </w:style>
  <w:style w:type="paragraph" w:customStyle="1" w:styleId="RunInHead">
    <w:name w:val="RunInHead"/>
    <w:rsid w:val="00D61DF2"/>
    <w:pPr>
      <w:widowControl w:val="0"/>
      <w:autoSpaceDE w:val="0"/>
      <w:autoSpaceDN w:val="0"/>
      <w:adjustRightInd w:val="0"/>
      <w:spacing w:before="120" w:line="240" w:lineRule="atLeast"/>
      <w:ind w:left="1440"/>
      <w:textAlignment w:val="baseline"/>
    </w:pPr>
    <w:rPr>
      <w:rFonts w:ascii="Times Roman" w:hAnsi="Times Roman" w:cs="NewBaskervilleStd-Roman"/>
      <w:b/>
      <w:color w:val="000000"/>
      <w:sz w:val="20"/>
      <w:szCs w:val="20"/>
      <w:lang w:eastAsia="en-CA"/>
    </w:rPr>
  </w:style>
  <w:style w:type="paragraph" w:customStyle="1" w:styleId="RunInPara">
    <w:name w:val="RunInPara"/>
    <w:qFormat/>
    <w:rsid w:val="00D61DF2"/>
    <w:pPr>
      <w:widowControl w:val="0"/>
      <w:autoSpaceDE w:val="0"/>
      <w:autoSpaceDN w:val="0"/>
      <w:adjustRightInd w:val="0"/>
      <w:spacing w:after="120" w:line="240" w:lineRule="atLeast"/>
      <w:ind w:left="1440"/>
      <w:textAlignment w:val="baseline"/>
    </w:pPr>
    <w:rPr>
      <w:rFonts w:ascii="Times Roman" w:hAnsi="Times Roman" w:cs="NewBaskervilleStd-Roman"/>
      <w:color w:val="000000"/>
      <w:sz w:val="20"/>
      <w:szCs w:val="20"/>
      <w:lang w:eastAsia="en-CA"/>
    </w:rPr>
  </w:style>
  <w:style w:type="character" w:customStyle="1" w:styleId="SectionNumber">
    <w:name w:val="Section Number"/>
    <w:basedOn w:val="CaptionChar"/>
    <w:rsid w:val="00E05704"/>
    <w:rPr>
      <w:rFonts w:ascii="Times New Roman" w:eastAsia="Times New Roman" w:hAnsi="Times New Roman" w:cs="Times New Roman"/>
      <w:i/>
      <w:sz w:val="22"/>
      <w:szCs w:val="22"/>
      <w:lang w:val="en-CA" w:eastAsia="en-CA"/>
    </w:rPr>
  </w:style>
  <w:style w:type="character" w:customStyle="1" w:styleId="SmallCaps">
    <w:name w:val="SmallCaps"/>
    <w:uiPriority w:val="1"/>
    <w:qFormat/>
    <w:rsid w:val="00D61DF2"/>
    <w:rPr>
      <w:caps w:val="0"/>
      <w:smallCaps/>
      <w:color w:val="3366FF"/>
    </w:rPr>
  </w:style>
  <w:style w:type="character" w:customStyle="1" w:styleId="SmallCapsBold">
    <w:name w:val="SmallCapsBold"/>
    <w:basedOn w:val="SmallCaps"/>
    <w:uiPriority w:val="1"/>
    <w:qFormat/>
    <w:rsid w:val="00D61DF2"/>
    <w:rPr>
      <w:b/>
      <w:bCs/>
      <w:caps w:val="0"/>
      <w:smallCaps/>
      <w:color w:val="3366FF"/>
    </w:rPr>
  </w:style>
  <w:style w:type="character" w:customStyle="1" w:styleId="SmallCapsBoldItalic">
    <w:name w:val="SmallCapsBoldItalic"/>
    <w:basedOn w:val="SmallCapsBold"/>
    <w:uiPriority w:val="1"/>
    <w:qFormat/>
    <w:rsid w:val="00D61DF2"/>
    <w:rPr>
      <w:b/>
      <w:bCs/>
      <w:i/>
      <w:iCs/>
      <w:caps w:val="0"/>
      <w:smallCaps/>
      <w:color w:val="3366FF"/>
    </w:rPr>
  </w:style>
  <w:style w:type="character" w:customStyle="1" w:styleId="SmallCapsItalic">
    <w:name w:val="SmallCapsItalic"/>
    <w:basedOn w:val="SmallCaps"/>
    <w:uiPriority w:val="1"/>
    <w:qFormat/>
    <w:rsid w:val="00D61DF2"/>
    <w:rPr>
      <w:i/>
      <w:iCs/>
      <w:caps w:val="0"/>
      <w:smallCaps/>
      <w:color w:val="3366FF"/>
    </w:rPr>
  </w:style>
  <w:style w:type="paragraph" w:customStyle="1" w:styleId="SourceCode">
    <w:name w:val="Source Code"/>
    <w:basedOn w:val="Normal"/>
    <w:link w:val="VerbatimChar"/>
    <w:rsid w:val="00E05704"/>
    <w:pPr>
      <w:shd w:val="clear" w:color="auto" w:fill="F8F8F8"/>
      <w:wordWrap w:val="0"/>
    </w:pPr>
    <w:rPr>
      <w:rFonts w:ascii="Consolas" w:hAnsi="Consolas"/>
      <w:i/>
    </w:rPr>
  </w:style>
  <w:style w:type="character" w:customStyle="1" w:styleId="VerbatimChar">
    <w:name w:val="Verbatim Char"/>
    <w:basedOn w:val="CaptionChar"/>
    <w:link w:val="SourceCode"/>
    <w:rsid w:val="00E05704"/>
    <w:rPr>
      <w:rFonts w:ascii="Consolas" w:eastAsia="Times New Roman" w:hAnsi="Consolas" w:cs="Times New Roman"/>
      <w:i/>
      <w:sz w:val="22"/>
      <w:szCs w:val="22"/>
      <w:shd w:val="clear" w:color="auto" w:fill="F8F8F8"/>
      <w:lang w:val="en-CA" w:eastAsia="en-CA"/>
    </w:rPr>
  </w:style>
  <w:style w:type="paragraph" w:customStyle="1" w:styleId="SourceForeword">
    <w:name w:val="SourceForeword"/>
    <w:basedOn w:val="ReviewSource"/>
    <w:qFormat/>
    <w:rsid w:val="00D61DF2"/>
  </w:style>
  <w:style w:type="character" w:customStyle="1" w:styleId="SpecialCharTok">
    <w:name w:val="SpecialChar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SpecialStringTok">
    <w:name w:val="Speci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StringTok">
    <w:name w:v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paragraph" w:customStyle="1" w:styleId="Style1">
    <w:name w:val="Style1"/>
    <w:basedOn w:val="BodyText"/>
    <w:qFormat/>
    <w:rsid w:val="00E05704"/>
  </w:style>
  <w:style w:type="character" w:customStyle="1" w:styleId="Subscript">
    <w:name w:val="Subscript"/>
    <w:uiPriority w:val="1"/>
    <w:qFormat/>
    <w:rsid w:val="00D61DF2"/>
    <w:rPr>
      <w:color w:val="3366FF"/>
      <w:vertAlign w:val="subscript"/>
    </w:rPr>
  </w:style>
  <w:style w:type="character" w:customStyle="1" w:styleId="SubscriptItalic">
    <w:name w:val="SubscriptItalic"/>
    <w:uiPriority w:val="1"/>
    <w:qFormat/>
    <w:rsid w:val="00D61DF2"/>
    <w:rPr>
      <w:i/>
      <w:color w:val="3366FF"/>
      <w:vertAlign w:val="subscript"/>
    </w:rPr>
  </w:style>
  <w:style w:type="paragraph" w:styleId="Title">
    <w:name w:val="Title"/>
    <w:basedOn w:val="Normal"/>
    <w:next w:val="BodyText"/>
    <w:link w:val="TitleChar"/>
    <w:qFormat/>
    <w:rsid w:val="00E05704"/>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E05704"/>
    <w:rPr>
      <w:rFonts w:asciiTheme="majorHAnsi" w:eastAsiaTheme="majorEastAsia" w:hAnsiTheme="majorHAnsi" w:cstheme="majorBidi"/>
      <w:b/>
      <w:bCs/>
      <w:color w:val="2D4F8E" w:themeColor="accent1" w:themeShade="B5"/>
      <w:sz w:val="36"/>
      <w:szCs w:val="36"/>
      <w:lang w:val="en-CA" w:eastAsia="en-CA"/>
    </w:rPr>
  </w:style>
  <w:style w:type="paragraph" w:styleId="Subtitle">
    <w:name w:val="Subtitle"/>
    <w:basedOn w:val="Title"/>
    <w:next w:val="BodyText"/>
    <w:link w:val="SubtitleChar"/>
    <w:qFormat/>
    <w:rsid w:val="00E05704"/>
    <w:pPr>
      <w:spacing w:before="240"/>
    </w:pPr>
    <w:rPr>
      <w:sz w:val="30"/>
      <w:szCs w:val="30"/>
    </w:rPr>
  </w:style>
  <w:style w:type="character" w:customStyle="1" w:styleId="SubtitleChar">
    <w:name w:val="Subtitle Char"/>
    <w:basedOn w:val="DefaultParagraphFont"/>
    <w:link w:val="Subtitle"/>
    <w:rsid w:val="00E05704"/>
    <w:rPr>
      <w:rFonts w:asciiTheme="majorHAnsi" w:eastAsiaTheme="majorEastAsia" w:hAnsiTheme="majorHAnsi" w:cstheme="majorBidi"/>
      <w:b/>
      <w:bCs/>
      <w:color w:val="2D4F8E" w:themeColor="accent1" w:themeShade="B5"/>
      <w:sz w:val="30"/>
      <w:szCs w:val="30"/>
      <w:lang w:val="en-CA" w:eastAsia="en-CA"/>
    </w:rPr>
  </w:style>
  <w:style w:type="character" w:customStyle="1" w:styleId="Superscript">
    <w:name w:val="Superscript"/>
    <w:uiPriority w:val="1"/>
    <w:qFormat/>
    <w:rsid w:val="00D61DF2"/>
    <w:rPr>
      <w:color w:val="3366FF"/>
      <w:vertAlign w:val="superscript"/>
    </w:rPr>
  </w:style>
  <w:style w:type="character" w:customStyle="1" w:styleId="SuperscriptItalic">
    <w:name w:val="SuperscriptItalic"/>
    <w:uiPriority w:val="1"/>
    <w:qFormat/>
    <w:rsid w:val="00D61DF2"/>
    <w:rPr>
      <w:i/>
      <w:color w:val="3366FF"/>
      <w:vertAlign w:val="superscript"/>
    </w:rPr>
  </w:style>
  <w:style w:type="character" w:customStyle="1" w:styleId="Symbol">
    <w:name w:val="Symbol"/>
    <w:uiPriority w:val="1"/>
    <w:qFormat/>
    <w:rsid w:val="00D61DF2"/>
    <w:rPr>
      <w:rFonts w:ascii="Symbol" w:hAnsi="Symbol"/>
    </w:rPr>
  </w:style>
  <w:style w:type="table" w:customStyle="1" w:styleId="Table">
    <w:name w:val="Table"/>
    <w:semiHidden/>
    <w:unhideWhenUsed/>
    <w:qFormat/>
    <w:rsid w:val="00E05704"/>
    <w:pPr>
      <w:spacing w:after="200"/>
    </w:p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E05704"/>
    <w:pPr>
      <w:keepNext/>
    </w:pPr>
  </w:style>
  <w:style w:type="table" w:styleId="TableGrid">
    <w:name w:val="Table Grid"/>
    <w:basedOn w:val="TableNormal"/>
    <w:uiPriority w:val="59"/>
    <w:rsid w:val="00D61DF2"/>
    <w:rPr>
      <w:rFonts w:ascii="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Body"/>
    <w:qFormat/>
    <w:rsid w:val="00D61DF2"/>
    <w:pPr>
      <w:keepLines/>
      <w:widowControl w:val="0"/>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Footnote">
    <w:name w:val="TableFootnote"/>
    <w:qFormat/>
    <w:rsid w:val="00D61DF2"/>
    <w:pPr>
      <w:keepLines/>
      <w:widowControl w:val="0"/>
      <w:autoSpaceDE w:val="0"/>
      <w:autoSpaceDN w:val="0"/>
      <w:adjustRightInd w:val="0"/>
      <w:spacing w:line="190" w:lineRule="atLeast"/>
      <w:textAlignment w:val="baseline"/>
    </w:pPr>
    <w:rPr>
      <w:rFonts w:ascii="Arial" w:hAnsi="Arial" w:cs="FuturaPT-Book"/>
      <w:color w:val="000000"/>
      <w:sz w:val="16"/>
      <w:szCs w:val="17"/>
      <w:lang w:eastAsia="en-CA"/>
    </w:rPr>
  </w:style>
  <w:style w:type="paragraph" w:customStyle="1" w:styleId="TableHeader">
    <w:name w:val="TableHeader"/>
    <w:qFormat/>
    <w:rsid w:val="00D61DF2"/>
    <w:pPr>
      <w:keepLines/>
      <w:widowControl w:val="0"/>
      <w:suppressAutoHyphens/>
      <w:autoSpaceDE w:val="0"/>
      <w:autoSpaceDN w:val="0"/>
      <w:adjustRightInd w:val="0"/>
      <w:spacing w:line="240" w:lineRule="atLeast"/>
      <w:textAlignment w:val="baseline"/>
    </w:pPr>
    <w:rPr>
      <w:rFonts w:ascii="Arial" w:hAnsi="Arial" w:cs="FuturaPT-Heavy"/>
      <w:b/>
      <w:bCs/>
      <w:color w:val="000000"/>
      <w:sz w:val="18"/>
      <w:szCs w:val="18"/>
      <w:lang w:eastAsia="en-CA"/>
    </w:rPr>
  </w:style>
  <w:style w:type="paragraph" w:customStyle="1" w:styleId="TableHeaderSub">
    <w:name w:val="TableHeaderSub"/>
    <w:qFormat/>
    <w:rsid w:val="00D61DF2"/>
    <w:pPr>
      <w:keepLines/>
      <w:widowControl w:val="0"/>
      <w:suppressAutoHyphens/>
      <w:autoSpaceDE w:val="0"/>
      <w:autoSpaceDN w:val="0"/>
      <w:adjustRightInd w:val="0"/>
      <w:spacing w:line="240" w:lineRule="atLeast"/>
      <w:textAlignment w:val="baseline"/>
    </w:pPr>
    <w:rPr>
      <w:rFonts w:ascii="Arial" w:hAnsi="Arial" w:cs="FuturaPT-Heavy"/>
      <w:color w:val="000000"/>
      <w:sz w:val="18"/>
      <w:szCs w:val="18"/>
      <w:lang w:eastAsia="en-CA"/>
    </w:rPr>
  </w:style>
  <w:style w:type="paragraph" w:customStyle="1" w:styleId="TableListBulleted">
    <w:name w:val="TableListBulleted"/>
    <w:qFormat/>
    <w:rsid w:val="00D61DF2"/>
    <w:pPr>
      <w:keepLines/>
      <w:widowControl w:val="0"/>
      <w:numPr>
        <w:numId w:val="23"/>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Numbered">
    <w:name w:val="TableListNumbered"/>
    <w:qFormat/>
    <w:rsid w:val="00D61DF2"/>
    <w:pPr>
      <w:keepLines/>
      <w:widowControl w:val="0"/>
      <w:numPr>
        <w:numId w:val="135"/>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Plain">
    <w:name w:val="TableListPlain"/>
    <w:qFormat/>
    <w:rsid w:val="00D61DF2"/>
    <w:pPr>
      <w:keepLines/>
      <w:widowControl w:val="0"/>
      <w:autoSpaceDE w:val="0"/>
      <w:autoSpaceDN w:val="0"/>
      <w:adjustRightInd w:val="0"/>
      <w:spacing w:line="190" w:lineRule="atLeast"/>
      <w:ind w:left="360"/>
      <w:textAlignment w:val="baseline"/>
    </w:pPr>
    <w:rPr>
      <w:rFonts w:ascii="Arial" w:hAnsi="Arial" w:cs="FuturaPT-Book"/>
      <w:color w:val="000000"/>
      <w:sz w:val="17"/>
      <w:szCs w:val="17"/>
      <w:lang w:eastAsia="en-CA"/>
    </w:rPr>
  </w:style>
  <w:style w:type="paragraph" w:customStyle="1" w:styleId="TableTitle">
    <w:name w:val="TableTitle"/>
    <w:qFormat/>
    <w:rsid w:val="00D61DF2"/>
    <w:pPr>
      <w:keepNext/>
      <w:keepLines/>
      <w:widowControl w:val="0"/>
      <w:numPr>
        <w:ilvl w:val="5"/>
        <w:numId w:val="3"/>
      </w:numPr>
      <w:suppressAutoHyphens/>
      <w:autoSpaceDE w:val="0"/>
      <w:autoSpaceDN w:val="0"/>
      <w:adjustRightInd w:val="0"/>
      <w:spacing w:before="240" w:after="120" w:line="240" w:lineRule="atLeast"/>
      <w:textAlignment w:val="baseline"/>
    </w:pPr>
    <w:rPr>
      <w:rFonts w:ascii="Arial" w:hAnsi="Arial" w:cs="FuturaPT-Book"/>
      <w:color w:val="000000"/>
      <w:sz w:val="18"/>
      <w:szCs w:val="18"/>
      <w:lang w:eastAsia="en-CA"/>
    </w:rPr>
  </w:style>
  <w:style w:type="paragraph" w:styleId="TOCHeading">
    <w:name w:val="TOC Heading"/>
    <w:basedOn w:val="Heading1"/>
    <w:next w:val="BodyText"/>
    <w:uiPriority w:val="39"/>
    <w:unhideWhenUsed/>
    <w:qFormat/>
    <w:rsid w:val="00E05704"/>
    <w:pPr>
      <w:spacing w:before="240" w:line="259" w:lineRule="auto"/>
      <w:outlineLvl w:val="9"/>
    </w:pPr>
    <w:rPr>
      <w:b w:val="0"/>
      <w:bCs w:val="0"/>
      <w:color w:val="2F5496" w:themeColor="accent1" w:themeShade="BF"/>
    </w:rPr>
  </w:style>
  <w:style w:type="paragraph" w:customStyle="1" w:styleId="TOCFM">
    <w:name w:val="TOCFM"/>
    <w:basedOn w:val="Normal"/>
    <w:qFormat/>
    <w:rsid w:val="00D61DF2"/>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lang w:val="en-US"/>
    </w:rPr>
  </w:style>
  <w:style w:type="paragraph" w:customStyle="1" w:styleId="TOCH1">
    <w:name w:val="TOCH1"/>
    <w:basedOn w:val="TOCFM"/>
    <w:qFormat/>
    <w:rsid w:val="00D61DF2"/>
    <w:pPr>
      <w:ind w:left="720"/>
    </w:pPr>
    <w:rPr>
      <w:b/>
    </w:rPr>
  </w:style>
  <w:style w:type="paragraph" w:customStyle="1" w:styleId="TOCChapter">
    <w:name w:val="TOCChapter"/>
    <w:basedOn w:val="TOCH1"/>
    <w:qFormat/>
    <w:rsid w:val="00D61DF2"/>
    <w:pPr>
      <w:ind w:left="360"/>
    </w:pPr>
    <w:rPr>
      <w:b w:val="0"/>
      <w:sz w:val="24"/>
    </w:rPr>
  </w:style>
  <w:style w:type="paragraph" w:customStyle="1" w:styleId="TOCH2">
    <w:name w:val="TOCH2"/>
    <w:basedOn w:val="TOCH1"/>
    <w:qFormat/>
    <w:rsid w:val="00D61DF2"/>
    <w:pPr>
      <w:ind w:left="1080"/>
    </w:pPr>
    <w:rPr>
      <w:i/>
    </w:rPr>
  </w:style>
  <w:style w:type="paragraph" w:customStyle="1" w:styleId="TOCH3">
    <w:name w:val="TOCH3"/>
    <w:basedOn w:val="TOCH1"/>
    <w:qFormat/>
    <w:rsid w:val="00D61DF2"/>
    <w:pPr>
      <w:ind w:left="1440"/>
    </w:pPr>
    <w:rPr>
      <w:b w:val="0"/>
      <w:i/>
    </w:rPr>
  </w:style>
  <w:style w:type="paragraph" w:customStyle="1" w:styleId="TOCPart">
    <w:name w:val="TOCPart"/>
    <w:basedOn w:val="TOCH1"/>
    <w:qFormat/>
    <w:rsid w:val="00D61DF2"/>
    <w:pPr>
      <w:spacing w:before="120"/>
      <w:ind w:left="0"/>
      <w:jc w:val="center"/>
    </w:pPr>
    <w:rPr>
      <w:b w:val="0"/>
      <w:sz w:val="28"/>
      <w:szCs w:val="24"/>
    </w:rPr>
  </w:style>
  <w:style w:type="character" w:customStyle="1" w:styleId="VariableTok">
    <w:name w:val="Variable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VerbatimStringTok">
    <w:name w:val="Verbatim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WarningTok">
    <w:name w:val="WarningTok"/>
    <w:basedOn w:val="VerbatimChar"/>
    <w:rsid w:val="00E05704"/>
    <w:rPr>
      <w:rFonts w:ascii="Consolas" w:eastAsia="Times New Roman" w:hAnsi="Consolas" w:cs="Times New Roman"/>
      <w:b/>
      <w:i w:val="0"/>
      <w:color w:val="8F5902"/>
      <w:sz w:val="22"/>
      <w:szCs w:val="22"/>
      <w:shd w:val="clear" w:color="auto" w:fill="F8F8F8"/>
      <w:lang w:val="en-CA" w:eastAsia="en-CA"/>
    </w:rPr>
  </w:style>
  <w:style w:type="character" w:customStyle="1" w:styleId="wingdings">
    <w:name w:val="wingdings"/>
    <w:uiPriority w:val="1"/>
    <w:qFormat/>
    <w:rsid w:val="00D61DF2"/>
    <w:rPr>
      <w:rFonts w:ascii="Wingdings2" w:hAnsi="Wingdings2" w:cs="Wingdings2"/>
      <w:color w:val="000000"/>
      <w:w w:val="100"/>
      <w:position w:val="0"/>
      <w:u w:val="none"/>
      <w:vertAlign w:val="baseline"/>
      <w:lang w:val="en-US"/>
    </w:rPr>
  </w:style>
  <w:style w:type="character" w:customStyle="1" w:styleId="Xref">
    <w:name w:val="Xref"/>
    <w:uiPriority w:val="1"/>
    <w:rsid w:val="00D61DF2"/>
    <w:rPr>
      <w:color w:val="FF0000"/>
      <w:lang w:val="fr-FR"/>
    </w:rPr>
  </w:style>
  <w:style w:type="paragraph" w:styleId="Revision">
    <w:name w:val="Revision"/>
    <w:hidden/>
    <w:uiPriority w:val="99"/>
    <w:semiHidden/>
    <w:rsid w:val="00253DFA"/>
    <w:rPr>
      <w:rFonts w:eastAsiaTheme="minorHAnsi"/>
    </w:rPr>
  </w:style>
  <w:style w:type="paragraph" w:styleId="TOC1">
    <w:name w:val="toc 1"/>
    <w:basedOn w:val="Normal"/>
    <w:next w:val="Normal"/>
    <w:autoRedefine/>
    <w:uiPriority w:val="39"/>
    <w:unhideWhenUsed/>
    <w:rsid w:val="00253DFA"/>
    <w:pPr>
      <w:spacing w:after="100"/>
    </w:pPr>
  </w:style>
  <w:style w:type="paragraph" w:styleId="TOC2">
    <w:name w:val="toc 2"/>
    <w:basedOn w:val="Normal"/>
    <w:next w:val="Normal"/>
    <w:autoRedefine/>
    <w:uiPriority w:val="39"/>
    <w:unhideWhenUsed/>
    <w:rsid w:val="005047AB"/>
    <w:pPr>
      <w:tabs>
        <w:tab w:val="right" w:leader="dot" w:pos="9350"/>
      </w:tabs>
      <w:spacing w:after="100"/>
      <w:ind w:left="240"/>
      <w:pPrChange w:id="0" w:author="Frances" w:date="2023-03-16T11:26:00Z">
        <w:pPr>
          <w:spacing w:after="100" w:line="276" w:lineRule="auto"/>
          <w:ind w:left="240"/>
        </w:pPr>
      </w:pPrChange>
    </w:pPr>
    <w:rPr>
      <w:rPrChange w:id="0" w:author="Frances" w:date="2023-03-16T11:26:00Z">
        <w:rPr>
          <w:sz w:val="22"/>
          <w:szCs w:val="22"/>
          <w:lang w:val="en-CA" w:eastAsia="en-CA" w:bidi="ar-SA"/>
        </w:rPr>
      </w:rPrChange>
    </w:rPr>
  </w:style>
  <w:style w:type="paragraph" w:customStyle="1" w:styleId="NoParagraphStyle">
    <w:name w:val="[No Paragraph Style]"/>
    <w:rsid w:val="00D61DF2"/>
    <w:pPr>
      <w:widowControl w:val="0"/>
      <w:autoSpaceDE w:val="0"/>
      <w:autoSpaceDN w:val="0"/>
      <w:adjustRightInd w:val="0"/>
      <w:spacing w:line="288" w:lineRule="auto"/>
      <w:textAlignment w:val="center"/>
    </w:pPr>
    <w:rPr>
      <w:rFonts w:ascii="Times New Roman" w:hAnsi="Times New Roman" w:cs="TimesNewRomanPSMT"/>
      <w:color w:val="000000"/>
      <w:lang w:eastAsia="en-CA"/>
    </w:rPr>
  </w:style>
  <w:style w:type="paragraph" w:customStyle="1" w:styleId="HeadAExercise">
    <w:name w:val="HeadAExercise"/>
    <w:qFormat/>
    <w:rsid w:val="00D61DF2"/>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LiteralSuperscript">
    <w:name w:val="LiteralSuperscript"/>
    <w:uiPriority w:val="1"/>
    <w:qFormat/>
    <w:rsid w:val="00D61DF2"/>
    <w:rPr>
      <w:vertAlign w:val="superscript"/>
    </w:rPr>
  </w:style>
  <w:style w:type="character" w:customStyle="1" w:styleId="LiteralSubscript">
    <w:name w:val="LiteralSubscript"/>
    <w:uiPriority w:val="1"/>
    <w:qFormat/>
    <w:rsid w:val="00D61DF2"/>
    <w:rPr>
      <w:vertAlign w:val="subscript"/>
    </w:rPr>
  </w:style>
  <w:style w:type="character" w:customStyle="1" w:styleId="LiteralItalicSuperscript">
    <w:name w:val="LiteralItalicSuperscript"/>
    <w:uiPriority w:val="1"/>
    <w:qFormat/>
    <w:rsid w:val="00D61DF2"/>
    <w:rPr>
      <w:i/>
      <w:color w:val="3266FF"/>
      <w:vertAlign w:val="superscript"/>
    </w:rPr>
  </w:style>
  <w:style w:type="character" w:customStyle="1" w:styleId="LiteralItalicSubscript">
    <w:name w:val="LiteralItalicSubscript"/>
    <w:basedOn w:val="LiteralItalicSuperscript"/>
    <w:uiPriority w:val="1"/>
    <w:qFormat/>
    <w:rsid w:val="00D61DF2"/>
    <w:rPr>
      <w:i/>
      <w:color w:val="3266FF"/>
      <w:vertAlign w:val="subscript"/>
    </w:rPr>
  </w:style>
  <w:style w:type="paragraph" w:customStyle="1" w:styleId="BoxCodeAnnotated">
    <w:name w:val="BoxCodeAnnotated"/>
    <w:basedOn w:val="BoxCode"/>
    <w:qFormat/>
    <w:rsid w:val="00D61DF2"/>
    <w:pPr>
      <w:ind w:hanging="216"/>
    </w:pPr>
  </w:style>
  <w:style w:type="paragraph" w:customStyle="1" w:styleId="BoxListNumberSub">
    <w:name w:val="BoxListNumberSub"/>
    <w:basedOn w:val="BoxListNumber"/>
    <w:qFormat/>
    <w:rsid w:val="00D61DF2"/>
    <w:pPr>
      <w:numPr>
        <w:numId w:val="116"/>
      </w:numPr>
      <w:ind w:left="720"/>
    </w:pPr>
  </w:style>
  <w:style w:type="numbering" w:customStyle="1" w:styleId="CurrentList1">
    <w:name w:val="Current List1"/>
    <w:uiPriority w:val="99"/>
    <w:rsid w:val="00D61DF2"/>
    <w:pPr>
      <w:numPr>
        <w:numId w:val="114"/>
      </w:numPr>
    </w:pPr>
  </w:style>
  <w:style w:type="numbering" w:customStyle="1" w:styleId="CurrentList2">
    <w:name w:val="Current List2"/>
    <w:uiPriority w:val="99"/>
    <w:rsid w:val="00D61DF2"/>
    <w:pPr>
      <w:numPr>
        <w:numId w:val="115"/>
      </w:numPr>
    </w:pPr>
  </w:style>
  <w:style w:type="paragraph" w:customStyle="1" w:styleId="ListContinued">
    <w:name w:val="ListContinued"/>
    <w:qFormat/>
    <w:rsid w:val="00D61DF2"/>
    <w:pPr>
      <w:spacing w:before="120"/>
      <w:ind w:left="1800"/>
    </w:pPr>
    <w:rPr>
      <w:rFonts w:ascii="Times Roman" w:hAnsi="Times Roman" w:cs="NewBaskervilleStd-Roman"/>
      <w:color w:val="000000"/>
      <w:sz w:val="20"/>
      <w:szCs w:val="20"/>
      <w:lang w:eastAsia="en-CA"/>
    </w:rPr>
  </w:style>
  <w:style w:type="paragraph" w:customStyle="1" w:styleId="ListCodeAnnotated">
    <w:name w:val="ListCodeAnnotated"/>
    <w:basedOn w:val="ListCode"/>
    <w:qFormat/>
    <w:rsid w:val="00D61DF2"/>
    <w:pPr>
      <w:ind w:left="1613" w:hanging="216"/>
    </w:pPr>
  </w:style>
  <w:style w:type="paragraph" w:customStyle="1" w:styleId="ListLetter">
    <w:name w:val="ListLetter"/>
    <w:qFormat/>
    <w:rsid w:val="00D61DF2"/>
    <w:pPr>
      <w:numPr>
        <w:numId w:val="117"/>
      </w:numPr>
      <w:spacing w:before="180" w:line="240" w:lineRule="atLeast"/>
      <w:ind w:left="1800"/>
    </w:pPr>
    <w:rPr>
      <w:rFonts w:ascii="Times Roman" w:hAnsi="Times Roman" w:cs="NewBaskervilleStd-Roman"/>
      <w:color w:val="000000"/>
      <w:sz w:val="20"/>
      <w:szCs w:val="20"/>
      <w:lang w:eastAsia="en-CA"/>
    </w:rPr>
  </w:style>
  <w:style w:type="paragraph" w:customStyle="1" w:styleId="ListLetterSub">
    <w:name w:val="ListLetterSub"/>
    <w:qFormat/>
    <w:rsid w:val="00D61DF2"/>
    <w:pPr>
      <w:numPr>
        <w:numId w:val="120"/>
      </w:numPr>
      <w:spacing w:before="60" w:line="240" w:lineRule="atLeast"/>
      <w:ind w:left="2160"/>
    </w:pPr>
    <w:rPr>
      <w:rFonts w:ascii="Times Roman" w:hAnsi="Times Roman" w:cs="NewBaskervilleStd-Roman"/>
      <w:color w:val="000000"/>
      <w:sz w:val="20"/>
      <w:szCs w:val="20"/>
      <w:lang w:eastAsia="en-CA"/>
    </w:rPr>
  </w:style>
  <w:style w:type="paragraph" w:customStyle="1" w:styleId="ListPlainSub">
    <w:name w:val="ListPlainSub"/>
    <w:qFormat/>
    <w:rsid w:val="00D61DF2"/>
    <w:pPr>
      <w:spacing w:before="120" w:line="240" w:lineRule="atLeast"/>
      <w:ind w:left="2160"/>
    </w:pPr>
    <w:rPr>
      <w:rFonts w:ascii="Times Roman" w:hAnsi="Times Roman" w:cs="NewBaskervilleStd-Roman"/>
      <w:color w:val="000000"/>
      <w:sz w:val="20"/>
      <w:szCs w:val="20"/>
      <w:lang w:eastAsia="en-CA"/>
    </w:rPr>
  </w:style>
  <w:style w:type="numbering" w:customStyle="1" w:styleId="CurrentList3">
    <w:name w:val="Current List3"/>
    <w:uiPriority w:val="99"/>
    <w:rsid w:val="00D61DF2"/>
    <w:pPr>
      <w:numPr>
        <w:numId w:val="118"/>
      </w:numPr>
    </w:pPr>
  </w:style>
  <w:style w:type="numbering" w:customStyle="1" w:styleId="CurrentList4">
    <w:name w:val="Current List4"/>
    <w:uiPriority w:val="99"/>
    <w:rsid w:val="00D61DF2"/>
    <w:pPr>
      <w:numPr>
        <w:numId w:val="119"/>
      </w:numPr>
    </w:pPr>
  </w:style>
  <w:style w:type="paragraph" w:customStyle="1" w:styleId="BoxListLetter">
    <w:name w:val="BoxListLetter"/>
    <w:basedOn w:val="BoxListNumber"/>
    <w:qFormat/>
    <w:rsid w:val="00D61DF2"/>
    <w:pPr>
      <w:numPr>
        <w:numId w:val="123"/>
      </w:numPr>
      <w:ind w:left="360"/>
    </w:pPr>
  </w:style>
  <w:style w:type="numbering" w:customStyle="1" w:styleId="CurrentList5">
    <w:name w:val="Current List5"/>
    <w:uiPriority w:val="99"/>
    <w:rsid w:val="00D61DF2"/>
    <w:pPr>
      <w:numPr>
        <w:numId w:val="121"/>
      </w:numPr>
    </w:pPr>
  </w:style>
  <w:style w:type="paragraph" w:customStyle="1" w:styleId="BoxListLetterSub">
    <w:name w:val="BoxListLetterSub"/>
    <w:basedOn w:val="BoxListNumber"/>
    <w:qFormat/>
    <w:rsid w:val="00D61DF2"/>
    <w:pPr>
      <w:numPr>
        <w:numId w:val="125"/>
      </w:numPr>
    </w:pPr>
  </w:style>
  <w:style w:type="numbering" w:customStyle="1" w:styleId="CurrentList6">
    <w:name w:val="Current List6"/>
    <w:uiPriority w:val="99"/>
    <w:rsid w:val="00D61DF2"/>
    <w:pPr>
      <w:numPr>
        <w:numId w:val="122"/>
      </w:numPr>
    </w:pPr>
  </w:style>
  <w:style w:type="paragraph" w:customStyle="1" w:styleId="BoxListBulletSub">
    <w:name w:val="BoxListBulletSub"/>
    <w:basedOn w:val="BoxListBullet"/>
    <w:qFormat/>
    <w:rsid w:val="00D61DF2"/>
    <w:pPr>
      <w:numPr>
        <w:numId w:val="127"/>
      </w:numPr>
      <w:ind w:left="720"/>
    </w:pPr>
  </w:style>
  <w:style w:type="numbering" w:customStyle="1" w:styleId="CurrentList7">
    <w:name w:val="Current List7"/>
    <w:uiPriority w:val="99"/>
    <w:rsid w:val="00D61DF2"/>
    <w:pPr>
      <w:numPr>
        <w:numId w:val="124"/>
      </w:numPr>
    </w:pPr>
  </w:style>
  <w:style w:type="paragraph" w:customStyle="1" w:styleId="ChapterAuthor">
    <w:name w:val="ChapterAuthor"/>
    <w:basedOn w:val="ChapterSubtitle"/>
    <w:qFormat/>
    <w:rsid w:val="00D61DF2"/>
    <w:rPr>
      <w:i/>
      <w:sz w:val="22"/>
    </w:rPr>
  </w:style>
  <w:style w:type="character" w:customStyle="1" w:styleId="ChineseChar">
    <w:name w:val="ChineseChar"/>
    <w:uiPriority w:val="1"/>
    <w:qFormat/>
    <w:rsid w:val="00D61DF2"/>
    <w:rPr>
      <w:lang w:val="fr-FR"/>
    </w:rPr>
  </w:style>
  <w:style w:type="character" w:customStyle="1" w:styleId="JapaneseChar">
    <w:name w:val="JapaneseChar"/>
    <w:uiPriority w:val="1"/>
    <w:qFormat/>
    <w:rsid w:val="00D61DF2"/>
    <w:rPr>
      <w:lang w:val="fr-FR"/>
    </w:rPr>
  </w:style>
  <w:style w:type="character" w:customStyle="1" w:styleId="EmojiChar">
    <w:name w:val="EmojiChar"/>
    <w:uiPriority w:val="99"/>
    <w:qFormat/>
    <w:rsid w:val="00D61DF2"/>
    <w:rPr>
      <w:lang w:val="fr-FR"/>
    </w:rPr>
  </w:style>
  <w:style w:type="character" w:customStyle="1" w:styleId="Strikethrough">
    <w:name w:val="Strikethrough"/>
    <w:uiPriority w:val="1"/>
    <w:qFormat/>
    <w:rsid w:val="00D61DF2"/>
    <w:rPr>
      <w:strike/>
      <w:dstrike w:val="0"/>
    </w:rPr>
  </w:style>
  <w:style w:type="character" w:customStyle="1" w:styleId="SuperscriptBold">
    <w:name w:val="SuperscriptBold"/>
    <w:basedOn w:val="Superscript"/>
    <w:uiPriority w:val="1"/>
    <w:qFormat/>
    <w:rsid w:val="00D61DF2"/>
    <w:rPr>
      <w:b/>
      <w:color w:val="3366FF"/>
      <w:vertAlign w:val="superscript"/>
    </w:rPr>
  </w:style>
  <w:style w:type="character" w:customStyle="1" w:styleId="SubscriptBold">
    <w:name w:val="SubscriptBold"/>
    <w:basedOn w:val="Subscript"/>
    <w:uiPriority w:val="1"/>
    <w:qFormat/>
    <w:rsid w:val="00D61DF2"/>
    <w:rPr>
      <w:b/>
      <w:color w:val="3366FF"/>
      <w:vertAlign w:val="subscript"/>
    </w:rPr>
  </w:style>
  <w:style w:type="character" w:customStyle="1" w:styleId="SuperscriptBoldItalic">
    <w:name w:val="SuperscriptBoldItalic"/>
    <w:basedOn w:val="Superscript"/>
    <w:uiPriority w:val="1"/>
    <w:qFormat/>
    <w:rsid w:val="00D61DF2"/>
    <w:rPr>
      <w:b/>
      <w:i/>
      <w:color w:val="3366FF"/>
      <w:vertAlign w:val="superscript"/>
    </w:rPr>
  </w:style>
  <w:style w:type="character" w:customStyle="1" w:styleId="SubscriptBoldItalic">
    <w:name w:val="SubscriptBoldItalic"/>
    <w:basedOn w:val="Subscript"/>
    <w:uiPriority w:val="1"/>
    <w:qFormat/>
    <w:rsid w:val="00D61DF2"/>
    <w:rPr>
      <w:b/>
      <w:i/>
      <w:color w:val="3366FF"/>
      <w:vertAlign w:val="subscript"/>
    </w:rPr>
  </w:style>
  <w:style w:type="character" w:customStyle="1" w:styleId="SuperscriptLiteralBoldItalic">
    <w:name w:val="SuperscriptLiteralBoldItalic"/>
    <w:basedOn w:val="SuperscriptBoldItalic"/>
    <w:uiPriority w:val="1"/>
    <w:qFormat/>
    <w:rsid w:val="00D61DF2"/>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D61DF2"/>
    <w:rPr>
      <w:rFonts w:ascii="Courier" w:hAnsi="Courier"/>
      <w:b/>
      <w:i/>
      <w:color w:val="3366FF"/>
      <w:vertAlign w:val="subscript"/>
    </w:rPr>
  </w:style>
  <w:style w:type="character" w:customStyle="1" w:styleId="SuperscriptLiteralBold">
    <w:name w:val="SuperscriptLiteralBold"/>
    <w:basedOn w:val="SuperscriptBold"/>
    <w:uiPriority w:val="1"/>
    <w:qFormat/>
    <w:rsid w:val="00D61DF2"/>
    <w:rPr>
      <w:rFonts w:ascii="Courier" w:hAnsi="Courier"/>
      <w:b/>
      <w:i w:val="0"/>
      <w:color w:val="3366FF"/>
      <w:vertAlign w:val="superscript"/>
    </w:rPr>
  </w:style>
  <w:style w:type="character" w:customStyle="1" w:styleId="SubscriptLiteralBold">
    <w:name w:val="SubscriptLiteralBold"/>
    <w:basedOn w:val="SubscriptBold"/>
    <w:uiPriority w:val="1"/>
    <w:qFormat/>
    <w:rsid w:val="00D61DF2"/>
    <w:rPr>
      <w:rFonts w:ascii="Courier" w:hAnsi="Courier"/>
      <w:b/>
      <w:i w:val="0"/>
      <w:color w:val="3366FF"/>
      <w:vertAlign w:val="subscript"/>
    </w:rPr>
  </w:style>
  <w:style w:type="character" w:customStyle="1" w:styleId="SuperscriptLiteral">
    <w:name w:val="SuperscriptLiteral"/>
    <w:basedOn w:val="Superscript"/>
    <w:uiPriority w:val="1"/>
    <w:qFormat/>
    <w:rsid w:val="00D61DF2"/>
    <w:rPr>
      <w:rFonts w:ascii="Courier" w:hAnsi="Courier"/>
      <w:color w:val="3366FF"/>
      <w:vertAlign w:val="superscript"/>
    </w:rPr>
  </w:style>
  <w:style w:type="character" w:customStyle="1" w:styleId="SuperscriptLiteralItalic">
    <w:name w:val="SuperscriptLiteralItalic"/>
    <w:basedOn w:val="SuperscriptLiteral"/>
    <w:uiPriority w:val="1"/>
    <w:qFormat/>
    <w:rsid w:val="00D61DF2"/>
    <w:rPr>
      <w:rFonts w:ascii="Courier" w:hAnsi="Courier"/>
      <w:i/>
      <w:color w:val="3366FF"/>
      <w:vertAlign w:val="superscript"/>
    </w:rPr>
  </w:style>
  <w:style w:type="character" w:customStyle="1" w:styleId="SubscriptLiteral">
    <w:name w:val="SubscriptLiteral"/>
    <w:basedOn w:val="Subscript"/>
    <w:uiPriority w:val="1"/>
    <w:qFormat/>
    <w:rsid w:val="00D61DF2"/>
    <w:rPr>
      <w:rFonts w:ascii="Courier" w:hAnsi="Courier"/>
      <w:color w:val="3366FF"/>
      <w:vertAlign w:val="subscript"/>
    </w:rPr>
  </w:style>
  <w:style w:type="character" w:customStyle="1" w:styleId="SubscriptLiteralItalic">
    <w:name w:val="SubscriptLiteralItalic"/>
    <w:basedOn w:val="SubscriptLiteral"/>
    <w:uiPriority w:val="1"/>
    <w:qFormat/>
    <w:rsid w:val="00D61DF2"/>
    <w:rPr>
      <w:rFonts w:ascii="Courier" w:hAnsi="Courier"/>
      <w:i/>
      <w:color w:val="3366FF"/>
      <w:vertAlign w:val="subscript"/>
    </w:rPr>
  </w:style>
  <w:style w:type="character" w:customStyle="1" w:styleId="CyrillicChar">
    <w:name w:val="CyrillicChar"/>
    <w:uiPriority w:val="1"/>
    <w:qFormat/>
    <w:rsid w:val="00D61DF2"/>
    <w:rPr>
      <w:lang w:val="fr-FR"/>
    </w:rPr>
  </w:style>
  <w:style w:type="paragraph" w:customStyle="1" w:styleId="TabularList">
    <w:name w:val="TabularList"/>
    <w:basedOn w:val="Body"/>
    <w:qFormat/>
    <w:rsid w:val="00D61DF2"/>
    <w:pPr>
      <w:ind w:left="0" w:firstLine="0"/>
    </w:pPr>
  </w:style>
  <w:style w:type="character" w:styleId="UnresolvedMention">
    <w:name w:val="Unresolved Mention"/>
    <w:basedOn w:val="DefaultParagraphFont"/>
    <w:uiPriority w:val="99"/>
    <w:semiHidden/>
    <w:unhideWhenUsed/>
    <w:rsid w:val="00D61DF2"/>
    <w:rPr>
      <w:color w:val="605E5C"/>
      <w:shd w:val="clear" w:color="auto" w:fill="E1DFDD"/>
    </w:rPr>
  </w:style>
  <w:style w:type="numbering" w:customStyle="1" w:styleId="CurrentList9">
    <w:name w:val="Current List9"/>
    <w:uiPriority w:val="99"/>
    <w:rsid w:val="00D61DF2"/>
    <w:pPr>
      <w:numPr>
        <w:numId w:val="128"/>
      </w:numPr>
    </w:pPr>
  </w:style>
  <w:style w:type="numbering" w:customStyle="1" w:styleId="CurrentList8">
    <w:name w:val="Current List8"/>
    <w:uiPriority w:val="99"/>
    <w:rsid w:val="00D61DF2"/>
    <w:pPr>
      <w:numPr>
        <w:numId w:val="126"/>
      </w:numPr>
    </w:pPr>
  </w:style>
  <w:style w:type="paragraph" w:styleId="EndnoteText">
    <w:name w:val="endnote text"/>
    <w:basedOn w:val="Normal"/>
    <w:link w:val="EndnoteTextChar"/>
    <w:uiPriority w:val="99"/>
    <w:semiHidden/>
    <w:unhideWhenUsed/>
    <w:rsid w:val="00D61D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61DF2"/>
    <w:rPr>
      <w:rFonts w:ascii="Times New Roman" w:hAnsi="Times New Roman" w:cs="Times New Roman"/>
      <w:sz w:val="20"/>
      <w:szCs w:val="20"/>
      <w:lang w:val="en-CA" w:eastAsia="en-CA"/>
    </w:rPr>
  </w:style>
  <w:style w:type="character" w:styleId="EndnoteReference0">
    <w:name w:val="endnote reference"/>
    <w:basedOn w:val="DefaultParagraphFont"/>
    <w:uiPriority w:val="99"/>
    <w:semiHidden/>
    <w:unhideWhenUsed/>
    <w:rsid w:val="00D61DF2"/>
    <w:rPr>
      <w:vertAlign w:val="superscript"/>
    </w:rPr>
  </w:style>
  <w:style w:type="character" w:customStyle="1" w:styleId="Emoji">
    <w:name w:val="Emoji"/>
    <w:basedOn w:val="DefaultParagraphFont"/>
    <w:uiPriority w:val="1"/>
    <w:qFormat/>
    <w:rsid w:val="00D61DF2"/>
    <w:rPr>
      <w:rFonts w:ascii="Apple Color Emoji" w:hAnsi="Apple Color Emoji" w:cs="Apple Color Emoji"/>
      <w:lang w:eastAsia="en-US"/>
    </w:rPr>
  </w:style>
  <w:style w:type="character" w:customStyle="1" w:styleId="LiteralGrayItalic">
    <w:name w:val="LiteralGrayItalic"/>
    <w:basedOn w:val="LiteralGray"/>
    <w:uiPriority w:val="1"/>
    <w:qFormat/>
    <w:rsid w:val="00D61DF2"/>
    <w:rPr>
      <w:rFonts w:ascii="Courier" w:hAnsi="Courier"/>
      <w:i/>
      <w:color w:val="A6A6A6" w:themeColor="background1" w:themeShade="A6"/>
    </w:rPr>
  </w:style>
  <w:style w:type="character" w:styleId="CommentReference">
    <w:name w:val="annotation reference"/>
    <w:basedOn w:val="DefaultParagraphFont"/>
    <w:uiPriority w:val="99"/>
    <w:semiHidden/>
    <w:unhideWhenUsed/>
    <w:rsid w:val="00020779"/>
    <w:rPr>
      <w:sz w:val="16"/>
      <w:szCs w:val="16"/>
    </w:rPr>
  </w:style>
  <w:style w:type="paragraph" w:styleId="CommentText">
    <w:name w:val="annotation text"/>
    <w:basedOn w:val="Normal"/>
    <w:link w:val="CommentTextChar"/>
    <w:uiPriority w:val="99"/>
    <w:semiHidden/>
    <w:unhideWhenUsed/>
    <w:rsid w:val="00020779"/>
    <w:pPr>
      <w:spacing w:line="240" w:lineRule="auto"/>
    </w:pPr>
    <w:rPr>
      <w:sz w:val="20"/>
      <w:szCs w:val="20"/>
    </w:rPr>
  </w:style>
  <w:style w:type="character" w:customStyle="1" w:styleId="CommentTextChar">
    <w:name w:val="Comment Text Char"/>
    <w:basedOn w:val="DefaultParagraphFont"/>
    <w:link w:val="CommentText"/>
    <w:uiPriority w:val="99"/>
    <w:semiHidden/>
    <w:rsid w:val="00020779"/>
    <w:rPr>
      <w:rFonts w:ascii="Times New Roman" w:hAnsi="Times New Roman" w:cs="Times New Roman"/>
      <w:sz w:val="20"/>
      <w:szCs w:val="20"/>
      <w:lang w:val="en-CA" w:eastAsia="en-CA"/>
    </w:rPr>
  </w:style>
  <w:style w:type="paragraph" w:styleId="CommentSubject">
    <w:name w:val="annotation subject"/>
    <w:basedOn w:val="CommentText"/>
    <w:next w:val="CommentText"/>
    <w:link w:val="CommentSubjectChar"/>
    <w:uiPriority w:val="99"/>
    <w:semiHidden/>
    <w:unhideWhenUsed/>
    <w:rsid w:val="00020779"/>
    <w:rPr>
      <w:b/>
      <w:bCs/>
    </w:rPr>
  </w:style>
  <w:style w:type="character" w:customStyle="1" w:styleId="CommentSubjectChar">
    <w:name w:val="Comment Subject Char"/>
    <w:basedOn w:val="CommentTextChar"/>
    <w:link w:val="CommentSubject"/>
    <w:uiPriority w:val="99"/>
    <w:semiHidden/>
    <w:rsid w:val="00020779"/>
    <w:rPr>
      <w:rFonts w:ascii="Times New Roman" w:hAnsi="Times New Roman" w:cs="Times New Roman"/>
      <w:b/>
      <w:bCs/>
      <w:sz w:val="20"/>
      <w:szCs w:val="20"/>
      <w:lang w:val="en-CA"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F7B26-D094-475B-8EAF-3D0CB3678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NSPTemplate091622</Template>
  <TotalTime>213</TotalTime>
  <Pages>22</Pages>
  <Words>3580</Words>
  <Characters>20412</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Keyes</dc:creator>
  <cp:keywords/>
  <dc:description/>
  <cp:lastModifiedBy>Frances</cp:lastModifiedBy>
  <cp:revision>24</cp:revision>
  <dcterms:created xsi:type="dcterms:W3CDTF">2023-02-06T19:26:00Z</dcterms:created>
  <dcterms:modified xsi:type="dcterms:W3CDTF">2023-03-16T18:06:00Z</dcterms:modified>
</cp:coreProperties>
</file>