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167A7" w14:textId="77777777" w:rsidR="00F76A86" w:rsidRDefault="00F76A86" w:rsidP="009A364A">
      <w:pPr>
        <w:pStyle w:val="ChapterNumber"/>
      </w:pPr>
      <w:bookmarkStart w:id="0" w:name="risafullfledgedmapmakingtool"/>
    </w:p>
    <w:p w14:paraId="3B8754C3" w14:textId="19F948D2" w:rsidR="001832FD" w:rsidRPr="00F76A86" w:rsidRDefault="00246EF6" w:rsidP="00F76A86">
      <w:pPr>
        <w:pStyle w:val="ChapterTitle"/>
        <w:rPr>
          <w:rFonts w:eastAsia="Calibri" w:cs="Calibri"/>
        </w:rPr>
      </w:pPr>
      <w:r>
        <w:t>Maps</w:t>
      </w:r>
      <w:r w:rsidR="00B21B69">
        <w:t xml:space="preserve"> and geospatial data</w:t>
      </w:r>
    </w:p>
    <w:p w14:paraId="6048624E" w14:textId="60F55B94" w:rsidR="00147A1B" w:rsidRDefault="00246EF6">
      <w:pPr>
        <w:pStyle w:val="ChapterIntro"/>
        <w:rPr>
          <w:ins w:id="1" w:author="Sydney Cromwell" w:date="2023-10-25T09:51:00Z"/>
        </w:rPr>
      </w:pPr>
      <w:r>
        <w:t xml:space="preserve">When I first started learning R, I considered it a tool for working with numbers, not shapes, so I was surprised when I saw people using it to make maps. </w:t>
      </w:r>
      <w:r w:rsidR="00E44BC6">
        <w:t xml:space="preserve">For example, </w:t>
      </w:r>
      <w:ins w:id="2" w:author="Rachel Monaghan" w:date="2023-11-13T14:48:00Z">
        <w:r w:rsidR="00E70A9A">
          <w:t xml:space="preserve">developer </w:t>
        </w:r>
      </w:ins>
      <w:r>
        <w:t>Abdoul Madjid</w:t>
      </w:r>
      <w:ins w:id="3" w:author="Rachel Monaghan" w:date="2023-11-13T14:48:00Z">
        <w:r w:rsidR="00E70A9A">
          <w:t xml:space="preserve"> </w:t>
        </w:r>
      </w:ins>
      <w:del w:id="4" w:author="Rachel Monaghan" w:date="2023-11-13T14:48:00Z">
        <w:r w:rsidDel="00E70A9A">
          <w:delText xml:space="preserve">, a developer, </w:delText>
        </w:r>
      </w:del>
      <w:r>
        <w:t xml:space="preserve">used </w:t>
      </w:r>
      <w:r w:rsidR="00E44BC6">
        <w:t>R to make a</w:t>
      </w:r>
      <w:r>
        <w:t xml:space="preserve"> </w:t>
      </w:r>
      <w:r w:rsidR="00E44BC6">
        <w:t>map that</w:t>
      </w:r>
      <w:r>
        <w:t xml:space="preserve"> visualize</w:t>
      </w:r>
      <w:r w:rsidR="00E44BC6">
        <w:t>s</w:t>
      </w:r>
      <w:r>
        <w:t xml:space="preserve"> rates of COVID-19 in the United States in 2021.</w:t>
      </w:r>
    </w:p>
    <w:p w14:paraId="53F031D0" w14:textId="5EACFB61" w:rsidR="00147A1B" w:rsidRDefault="00246EF6" w:rsidP="00F76A86">
      <w:pPr>
        <w:pStyle w:val="Body"/>
        <w:rPr>
          <w:ins w:id="5" w:author="Sydney Cromwell" w:date="2023-10-25T09:51:00Z"/>
        </w:rPr>
      </w:pPr>
      <w:r>
        <w:t xml:space="preserve">You might think you need specialized mapmaking software like ArcGIS to make maps, but </w:t>
      </w:r>
      <w:r w:rsidR="00B2071A">
        <w:t>it</w:t>
      </w:r>
      <w:r w:rsidR="000F5C63">
        <w:t>’</w:t>
      </w:r>
      <w:r>
        <w:t xml:space="preserve">s </w:t>
      </w:r>
      <w:r w:rsidR="00B2071A">
        <w:t xml:space="preserve">an </w:t>
      </w:r>
      <w:r>
        <w:t>expensive</w:t>
      </w:r>
      <w:r w:rsidR="00B2071A">
        <w:t xml:space="preserve"> tool</w:t>
      </w:r>
      <w:del w:id="6" w:author="Rachel Monaghan" w:date="2023-11-13T14:50:00Z">
        <w:r w:rsidDel="00B226C0">
          <w:delText>, and</w:delText>
        </w:r>
      </w:del>
      <w:ins w:id="7" w:author="Rachel Monaghan" w:date="2023-11-13T14:50:00Z">
        <w:r w:rsidR="00B226C0">
          <w:t xml:space="preserve">. </w:t>
        </w:r>
      </w:ins>
      <w:ins w:id="8" w:author="Rachel Monaghan" w:date="2023-11-13T14:52:00Z">
        <w:r w:rsidR="00B226C0">
          <w:t>And</w:t>
        </w:r>
      </w:ins>
      <w:r>
        <w:t xml:space="preserve"> while Excel has added support for map</w:t>
      </w:r>
      <w:del w:id="9" w:author="Sydney Cromwell" w:date="2023-10-25T07:59:00Z">
        <w:r w:rsidR="00B2071A" w:rsidDel="00C2400B">
          <w:delText xml:space="preserve"> </w:delText>
        </w:r>
      </w:del>
      <w:r>
        <w:t>making in recent years, its features are limited (for example, you can’t use it to make maps based on street addresses). Even QGIS, an open source tool similar to ArcGIS, still requires learning new skills.</w:t>
      </w:r>
    </w:p>
    <w:p w14:paraId="40B3CC7C" w14:textId="6561CEB1" w:rsidR="00147A1B" w:rsidRDefault="00246EF6" w:rsidP="004B46D7">
      <w:pPr>
        <w:pStyle w:val="Body"/>
        <w:rPr>
          <w:ins w:id="10" w:author="Sydney Cromwell" w:date="2023-10-25T09:51:00Z"/>
        </w:rPr>
      </w:pPr>
      <w:r>
        <w:t>Using R for map</w:t>
      </w:r>
      <w:del w:id="11" w:author="Sydney Cromwell" w:date="2023-10-25T09:26:00Z">
        <w:r w:rsidDel="00755AAE">
          <w:delText>-</w:delText>
        </w:r>
      </w:del>
      <w:r>
        <w:t xml:space="preserve">making </w:t>
      </w:r>
      <w:r w:rsidR="00E44BC6">
        <w:t>is</w:t>
      </w:r>
      <w:r>
        <w:t xml:space="preserve"> more flexible than </w:t>
      </w:r>
      <w:r w:rsidR="00E44BC6">
        <w:t xml:space="preserve">using </w:t>
      </w:r>
      <w:r>
        <w:t xml:space="preserve">Excel, less expensive than </w:t>
      </w:r>
      <w:r w:rsidR="00E44BC6">
        <w:t xml:space="preserve">using </w:t>
      </w:r>
      <w:r>
        <w:t>ArcGIS, and based on syntax you already know. It also lets you</w:t>
      </w:r>
      <w:r w:rsidR="00E44BC6">
        <w:t xml:space="preserve"> </w:t>
      </w:r>
      <w:r>
        <w:t xml:space="preserve">perform all of your data manipulation tasks with one tool and apply the principles of high-quality data visualization discussed in </w:t>
      </w:r>
      <w:r>
        <w:rPr>
          <w:rStyle w:val="Xref"/>
        </w:rPr>
        <w:t>Chapter 2</w:t>
      </w:r>
      <w:r>
        <w:t xml:space="preserve">. In this chapter, </w:t>
      </w:r>
      <w:del w:id="12" w:author="Rachel Monaghan" w:date="2023-11-13T14:53:00Z">
        <w:r w:rsidDel="00B226C0">
          <w:delText xml:space="preserve">we’ll </w:delText>
        </w:r>
      </w:del>
      <w:ins w:id="13" w:author="Rachel Monaghan" w:date="2023-11-13T14:53:00Z">
        <w:r w:rsidR="00B226C0">
          <w:t xml:space="preserve">you’ll </w:t>
        </w:r>
      </w:ins>
      <w:r>
        <w:t xml:space="preserve">work with simple features </w:t>
      </w:r>
      <w:ins w:id="14" w:author="Sydney Cromwell" w:date="2023-10-25T08:01:00Z">
        <w:r w:rsidR="006501B9">
          <w:t xml:space="preserve">of </w:t>
        </w:r>
      </w:ins>
      <w:r>
        <w:t>geospatial data</w:t>
      </w:r>
      <w:del w:id="15" w:author="Rachel Monaghan" w:date="2023-11-13T14:53:00Z">
        <w:r w:rsidDel="00684382">
          <w:delText>, then walk through</w:delText>
        </w:r>
      </w:del>
      <w:ins w:id="16" w:author="Rachel Monaghan" w:date="2023-11-13T14:53:00Z">
        <w:r w:rsidR="00684382">
          <w:t xml:space="preserve"> and </w:t>
        </w:r>
      </w:ins>
      <w:ins w:id="17" w:author="Rachel Monaghan" w:date="2023-11-13T15:41:00Z">
        <w:r w:rsidR="00B6759C">
          <w:t>examine</w:t>
        </w:r>
      </w:ins>
      <w:r>
        <w:t xml:space="preserve"> Madjid’s code to understand how he created this map. </w:t>
      </w:r>
      <w:del w:id="18" w:author="Rachel Monaghan" w:date="2023-11-13T14:54:00Z">
        <w:r w:rsidDel="00684382">
          <w:delText xml:space="preserve">We’ll </w:delText>
        </w:r>
      </w:del>
      <w:ins w:id="19" w:author="Rachel Monaghan" w:date="2023-11-13T14:54:00Z">
        <w:r w:rsidR="00684382">
          <w:t xml:space="preserve">You’ll </w:t>
        </w:r>
      </w:ins>
      <w:r>
        <w:t xml:space="preserve">also </w:t>
      </w:r>
      <w:del w:id="20" w:author="Rachel Monaghan" w:date="2023-11-13T14:54:00Z">
        <w:r w:rsidDel="00684382">
          <w:delText xml:space="preserve">discuss </w:delText>
        </w:r>
      </w:del>
      <w:ins w:id="21" w:author="Rachel Monaghan" w:date="2023-11-13T14:54:00Z">
        <w:r w:rsidR="00684382">
          <w:t xml:space="preserve">learn </w:t>
        </w:r>
      </w:ins>
      <w:r>
        <w:t>where to find geospatial data and how to use it to make your own maps.</w:t>
      </w:r>
      <w:bookmarkStart w:id="22" w:name="_Toc"/>
      <w:bookmarkStart w:id="23" w:name="Xf03367721f2bea8766a2f709176c9042cf5b416"/>
      <w:bookmarkEnd w:id="0"/>
    </w:p>
    <w:p w14:paraId="28D47623" w14:textId="5CAAE7C6" w:rsidR="001832FD" w:rsidRDefault="00B2071A">
      <w:pPr>
        <w:pStyle w:val="HeadA"/>
      </w:pPr>
      <w:r>
        <w:lastRenderedPageBreak/>
        <w:t>A Brief</w:t>
      </w:r>
      <w:r w:rsidR="00246EF6">
        <w:t xml:space="preserve"> Primer on Geospatial Data</w:t>
      </w:r>
      <w:bookmarkEnd w:id="22"/>
    </w:p>
    <w:p w14:paraId="79C4EA7D" w14:textId="4542CDF2" w:rsidR="001832FD" w:rsidRDefault="00246EF6" w:rsidP="00F76A86">
      <w:pPr>
        <w:pStyle w:val="Body"/>
      </w:pPr>
      <w:r>
        <w:t>You don’t need to be a GIS expert to make maps</w:t>
      </w:r>
      <w:r w:rsidR="00B2071A">
        <w:t>, b</w:t>
      </w:r>
      <w:r>
        <w:t xml:space="preserve">ut you do need to understand a few things about how geospatial data works, starting with its two main types: vector and raster. </w:t>
      </w:r>
      <w:r w:rsidRPr="002E47ED">
        <w:rPr>
          <w:rStyle w:val="Italic"/>
        </w:rPr>
        <w:t>Vector</w:t>
      </w:r>
      <w:r>
        <w:t xml:space="preserve"> data uses points, lines, and polygons to represent the world. </w:t>
      </w:r>
      <w:r w:rsidRPr="002E47ED">
        <w:rPr>
          <w:rStyle w:val="Italic"/>
        </w:rPr>
        <w:t>Raster</w:t>
      </w:r>
      <w:r>
        <w:t xml:space="preserve"> data, which often comes from digital photographs, ties each pixel in an image to a specific geographic location. Vector data tends to be easier to work with, and </w:t>
      </w:r>
      <w:del w:id="24" w:author="Rachel Monaghan" w:date="2023-11-13T14:55:00Z">
        <w:r w:rsidDel="00684382">
          <w:delText xml:space="preserve">we’ll </w:delText>
        </w:r>
      </w:del>
      <w:ins w:id="25" w:author="Rachel Monaghan" w:date="2023-11-13T14:55:00Z">
        <w:r w:rsidR="00684382">
          <w:t xml:space="preserve">you’ll </w:t>
        </w:r>
      </w:ins>
      <w:r>
        <w:t>be using it exclusively in this chapter.</w:t>
      </w:r>
    </w:p>
    <w:p w14:paraId="1264AC15" w14:textId="6FE7E920" w:rsidR="001832FD" w:rsidRDefault="00246EF6" w:rsidP="00F76A86">
      <w:pPr>
        <w:pStyle w:val="Body"/>
      </w:pPr>
      <w:r>
        <w:t xml:space="preserve">In the past, working with geospatial data meant mastering competing standards, each of which required learning a different approach. Today, though, most people use the </w:t>
      </w:r>
      <w:r w:rsidRPr="002E47ED">
        <w:rPr>
          <w:rStyle w:val="Italic"/>
        </w:rPr>
        <w:t>simple features</w:t>
      </w:r>
      <w:r>
        <w:t xml:space="preserve"> model </w:t>
      </w:r>
      <w:ins w:id="26" w:author="Rachel Monaghan" w:date="2023-11-13T14:56:00Z">
        <w:r w:rsidR="00684382">
          <w:t xml:space="preserve">(often abbreviated as </w:t>
        </w:r>
        <w:r w:rsidR="00684382" w:rsidRPr="002E47ED">
          <w:rPr>
            <w:rStyle w:val="Italic"/>
          </w:rPr>
          <w:t>sf</w:t>
        </w:r>
        <w:r w:rsidR="00684382">
          <w:t xml:space="preserve">) </w:t>
        </w:r>
      </w:ins>
      <w:r>
        <w:t>for working with vector geospatial data</w:t>
      </w:r>
      <w:del w:id="27" w:author="Rachel Monaghan" w:date="2023-11-13T14:56:00Z">
        <w:r w:rsidDel="00684382">
          <w:delText xml:space="preserve"> (often abbreviated as </w:delText>
        </w:r>
        <w:r w:rsidRPr="002E47ED" w:rsidDel="00684382">
          <w:rPr>
            <w:rStyle w:val="Italic"/>
          </w:rPr>
          <w:delText>sf</w:delText>
        </w:r>
        <w:r w:rsidDel="00684382">
          <w:delText>)</w:delText>
        </w:r>
      </w:del>
      <w:r>
        <w:t xml:space="preserve">, which is easier to understand. For example, </w:t>
      </w:r>
      <w:del w:id="28" w:author="Rachel Monaghan" w:date="2023-11-13T14:56:00Z">
        <w:r w:rsidDel="00684382">
          <w:delText xml:space="preserve">I </w:delText>
        </w:r>
      </w:del>
      <w:ins w:id="29" w:author="Rachel Monaghan" w:date="2023-11-13T19:03:00Z">
        <w:r w:rsidR="004C4567">
          <w:t>to</w:t>
        </w:r>
      </w:ins>
      <w:del w:id="30" w:author="Rachel Monaghan" w:date="2023-11-13T19:03:00Z">
        <w:r w:rsidDel="004C4567">
          <w:delText>can</w:delText>
        </w:r>
      </w:del>
      <w:r>
        <w:t xml:space="preserve"> import simple features data about the state of Wyoming</w:t>
      </w:r>
      <w:ins w:id="31" w:author="Rachel Monaghan" w:date="2023-11-13T19:03:00Z">
        <w:r w:rsidR="004C4567">
          <w:t>,</w:t>
        </w:r>
      </w:ins>
      <w:r>
        <w:t xml:space="preserve"> </w:t>
      </w:r>
      <w:del w:id="32" w:author="Rachel Monaghan" w:date="2023-11-13T19:03:00Z">
        <w:r w:rsidDel="004C4567">
          <w:delText xml:space="preserve">using </w:delText>
        </w:r>
      </w:del>
      <w:ins w:id="33" w:author="Rachel Monaghan" w:date="2023-11-13T19:04:00Z">
        <w:r w:rsidR="004C4567">
          <w:t>enter the following</w:t>
        </w:r>
      </w:ins>
      <w:del w:id="34" w:author="Rachel Monaghan" w:date="2023-11-13T19:04:00Z">
        <w:r w:rsidDel="004C4567">
          <w:delText>this code</w:delText>
        </w:r>
      </w:del>
      <w:r>
        <w:t>:</w:t>
      </w:r>
    </w:p>
    <w:p w14:paraId="63B36B99" w14:textId="7A21B761" w:rsidR="001832FD" w:rsidRPr="00D14399" w:rsidRDefault="00246EF6" w:rsidP="00FE2594">
      <w:pPr>
        <w:pStyle w:val="Code"/>
        <w:rPr>
          <w:rStyle w:val="LiteralBold"/>
        </w:rPr>
      </w:pPr>
      <w:r w:rsidRPr="00D14399">
        <w:rPr>
          <w:rStyle w:val="LiteralBold"/>
        </w:rPr>
        <w:t>library(sf)</w:t>
      </w:r>
    </w:p>
    <w:p w14:paraId="7533B21B" w14:textId="77777777" w:rsidR="001832FD" w:rsidRPr="00D14399" w:rsidRDefault="00246EF6">
      <w:pPr>
        <w:pStyle w:val="Code"/>
        <w:rPr>
          <w:rStyle w:val="LiteralBold"/>
        </w:rPr>
      </w:pPr>
      <w:r w:rsidRPr="00D14399">
        <w:rPr>
          <w:rStyle w:val="LiteralBold"/>
        </w:rPr>
        <w:t>wyoming &lt;- read_sf("https://data.rwithoutstatistics.com/wyoming.geojson")</w:t>
      </w:r>
    </w:p>
    <w:p w14:paraId="5B44BABB" w14:textId="08D30573" w:rsidR="001832FD" w:rsidRDefault="00246EF6" w:rsidP="00F76A86">
      <w:pPr>
        <w:pStyle w:val="Body"/>
      </w:pPr>
      <w:del w:id="35" w:author="Rachel Monaghan" w:date="2023-11-13T14:56:00Z">
        <w:r w:rsidDel="00684382">
          <w:delText>After doing this, I can now</w:delText>
        </w:r>
      </w:del>
      <w:ins w:id="36" w:author="Rachel Monaghan" w:date="2023-11-13T14:56:00Z">
        <w:r w:rsidR="00684382">
          <w:t>And then you can</w:t>
        </w:r>
      </w:ins>
      <w:r>
        <w:t xml:space="preserve"> </w:t>
      </w:r>
      <w:del w:id="37" w:author="Rachel Monaghan" w:date="2023-11-13T15:01:00Z">
        <w:r w:rsidDel="00AC0C49">
          <w:delText xml:space="preserve">take a </w:delText>
        </w:r>
      </w:del>
      <w:r>
        <w:t>look at th</w:t>
      </w:r>
      <w:r w:rsidR="00F76A86">
        <w:t>e</w:t>
      </w:r>
      <w:r>
        <w:t xml:space="preserve"> data</w:t>
      </w:r>
      <w:ins w:id="38" w:author="Rachel Monaghan" w:date="2023-11-13T14:56:00Z">
        <w:r w:rsidR="00684382">
          <w:t xml:space="preserve"> like so</w:t>
        </w:r>
      </w:ins>
      <w:r>
        <w:t>:</w:t>
      </w:r>
    </w:p>
    <w:p w14:paraId="76BC7AC3" w14:textId="664BD70C" w:rsidR="001832FD" w:rsidRDefault="00246EF6" w:rsidP="009A364A">
      <w:pPr>
        <w:pStyle w:val="CodeWide"/>
      </w:pPr>
      <w:r>
        <w:t xml:space="preserve">&gt; </w:t>
      </w:r>
      <w:r w:rsidRPr="00D14399">
        <w:rPr>
          <w:rStyle w:val="LiteralBold"/>
        </w:rPr>
        <w:t>wyoming</w:t>
      </w:r>
    </w:p>
    <w:p w14:paraId="37BE7B15" w14:textId="77777777" w:rsidR="001832FD" w:rsidRDefault="00246EF6" w:rsidP="009A364A">
      <w:pPr>
        <w:pStyle w:val="CodeWide"/>
      </w:pPr>
      <w:r>
        <w:t>#&gt; Simple feature collection with 1 feature and 1 field</w:t>
      </w:r>
    </w:p>
    <w:p w14:paraId="2184B25E" w14:textId="77777777" w:rsidR="001832FD" w:rsidRDefault="00246EF6" w:rsidP="009A364A">
      <w:pPr>
        <w:pStyle w:val="CodeWide"/>
      </w:pPr>
      <w:r>
        <w:t>#&gt; Geometry type: POLYGON</w:t>
      </w:r>
    </w:p>
    <w:p w14:paraId="7ABB7C8A" w14:textId="77777777" w:rsidR="001832FD" w:rsidRDefault="00246EF6" w:rsidP="009A364A">
      <w:pPr>
        <w:pStyle w:val="CodeWide"/>
      </w:pPr>
      <w:r>
        <w:t>#&gt; Dimension:     XY</w:t>
      </w:r>
    </w:p>
    <w:p w14:paraId="05A5A369" w14:textId="77777777" w:rsidR="001832FD" w:rsidRDefault="00246EF6" w:rsidP="009A364A">
      <w:pPr>
        <w:pStyle w:val="CodeWide"/>
      </w:pPr>
      <w:r>
        <w:t>#&gt; Bounding box:  xmin: -111.0546 ymin: 40.99477 xmax: -104.0522 ymax: 45.00582</w:t>
      </w:r>
    </w:p>
    <w:p w14:paraId="3E7AAE90" w14:textId="77777777" w:rsidR="001832FD" w:rsidRDefault="00246EF6" w:rsidP="009A364A">
      <w:pPr>
        <w:pStyle w:val="CodeWide"/>
      </w:pPr>
      <w:r>
        <w:t>#&gt; Geodetic CRS:  WGS 84</w:t>
      </w:r>
    </w:p>
    <w:p w14:paraId="0387A5BB" w14:textId="77777777" w:rsidR="001832FD" w:rsidRDefault="00246EF6" w:rsidP="009A364A">
      <w:pPr>
        <w:pStyle w:val="CodeWide"/>
      </w:pPr>
      <w:r>
        <w:t xml:space="preserve">#&gt;      </w:t>
      </w:r>
      <w:commentRangeStart w:id="39"/>
      <w:commentRangeStart w:id="40"/>
      <w:r>
        <w:t>NAM</w:t>
      </w:r>
      <w:commentRangeEnd w:id="39"/>
      <w:r w:rsidR="00ED2B4D">
        <w:rPr>
          <w:rStyle w:val="CommentReference"/>
          <w:rFonts w:asciiTheme="minorHAnsi" w:hAnsiTheme="minorHAnsi" w:cstheme="minorBidi"/>
          <w:color w:val="auto"/>
          <w:w w:val="100"/>
          <w:lang w:eastAsia="en-US"/>
        </w:rPr>
        <w:commentReference w:id="39"/>
      </w:r>
      <w:commentRangeEnd w:id="40"/>
      <w:r w:rsidR="005A6368">
        <w:rPr>
          <w:rStyle w:val="CommentReference"/>
          <w:rFonts w:asciiTheme="minorHAnsi" w:hAnsiTheme="minorHAnsi" w:cstheme="minorBidi"/>
          <w:color w:val="auto"/>
          <w:w w:val="100"/>
          <w:lang w:eastAsia="en-US"/>
        </w:rPr>
        <w:commentReference w:id="40"/>
      </w:r>
      <w:r>
        <w:t>E                       geometry</w:t>
      </w:r>
    </w:p>
    <w:p w14:paraId="05ED9B21" w14:textId="77777777" w:rsidR="001832FD" w:rsidRDefault="00246EF6" w:rsidP="009A364A">
      <w:pPr>
        <w:pStyle w:val="CodeWide"/>
      </w:pPr>
      <w:r>
        <w:t>#&gt; 1 Wyoming POLYGON ((-111.0449 43.3157...</w:t>
      </w:r>
    </w:p>
    <w:p w14:paraId="4CB8754E" w14:textId="594D5BC1" w:rsidR="00147A1B" w:rsidRDefault="00B2071A" w:rsidP="00F76A86">
      <w:pPr>
        <w:pStyle w:val="Body"/>
        <w:rPr>
          <w:ins w:id="41" w:author="Sydney Cromwell" w:date="2023-10-25T09:51:00Z"/>
        </w:rPr>
      </w:pPr>
      <w:r>
        <w:t>The output</w:t>
      </w:r>
      <w:r w:rsidR="00246EF6">
        <w:t xml:space="preserve"> has two columns, one for the state name (</w:t>
      </w:r>
      <w:r w:rsidR="00246EF6" w:rsidRPr="00F76A86">
        <w:rPr>
          <w:rStyle w:val="Literal"/>
        </w:rPr>
        <w:t>NAME</w:t>
      </w:r>
      <w:r w:rsidR="00246EF6">
        <w:t xml:space="preserve">) and another called </w:t>
      </w:r>
      <w:r w:rsidR="00246EF6" w:rsidRPr="00F76A86">
        <w:rPr>
          <w:rStyle w:val="Literal"/>
        </w:rPr>
        <w:t>geometry</w:t>
      </w:r>
      <w:r w:rsidR="00246EF6">
        <w:t>. This data looks like the data frames you’</w:t>
      </w:r>
      <w:ins w:id="42" w:author="Rachel Monaghan" w:date="2023-11-13T14:57:00Z">
        <w:r w:rsidR="00684382">
          <w:t>v</w:t>
        </w:r>
      </w:ins>
      <w:del w:id="43" w:author="Rachel Monaghan" w:date="2023-11-13T14:57:00Z">
        <w:r w:rsidR="00246EF6" w:rsidDel="00684382">
          <w:delText>r</w:delText>
        </w:r>
      </w:del>
      <w:r w:rsidR="00246EF6">
        <w:t xml:space="preserve">e </w:t>
      </w:r>
      <w:del w:id="44" w:author="Rachel Monaghan" w:date="2023-11-13T14:57:00Z">
        <w:r w:rsidR="00246EF6" w:rsidDel="00684382">
          <w:delText>used to encountering</w:delText>
        </w:r>
      </w:del>
      <w:ins w:id="45" w:author="Rachel Monaghan" w:date="2023-11-13T14:57:00Z">
        <w:r w:rsidR="00684382">
          <w:t>seen before</w:t>
        </w:r>
      </w:ins>
      <w:r w:rsidR="00246EF6">
        <w:t>, aside from two major differences</w:t>
      </w:r>
      <w:r w:rsidR="00FE2594">
        <w:t>.</w:t>
      </w:r>
    </w:p>
    <w:p w14:paraId="45797C9F" w14:textId="18A0D203" w:rsidR="001832FD" w:rsidRDefault="00FE2594" w:rsidP="00E44BC6">
      <w:pPr>
        <w:pStyle w:val="Body"/>
      </w:pPr>
      <w:r>
        <w:t xml:space="preserve">First, </w:t>
      </w:r>
      <w:del w:id="46" w:author="Rachel Monaghan" w:date="2023-11-13T15:00:00Z">
        <w:r w:rsidDel="00AC0C49">
          <w:delText>a</w:delText>
        </w:r>
        <w:r w:rsidR="00246EF6" w:rsidDel="00AC0C49">
          <w:delText xml:space="preserve"> bunch of</w:delText>
        </w:r>
      </w:del>
      <w:ins w:id="47" w:author="Rachel Monaghan" w:date="2023-11-13T15:00:00Z">
        <w:r w:rsidR="00AC0C49">
          <w:t xml:space="preserve">there are </w:t>
        </w:r>
      </w:ins>
      <w:ins w:id="48" w:author="Rachel Monaghan" w:date="2023-11-13T15:06:00Z">
        <w:r w:rsidR="006F0F05">
          <w:t>five</w:t>
        </w:r>
      </w:ins>
      <w:ins w:id="49" w:author="Rachel Monaghan" w:date="2023-11-13T15:00:00Z">
        <w:r w:rsidR="00AC0C49">
          <w:t xml:space="preserve"> lines of</w:t>
        </w:r>
      </w:ins>
      <w:r w:rsidR="00246EF6">
        <w:t xml:space="preserve"> metadata</w:t>
      </w:r>
      <w:r w:rsidR="00B2071A">
        <w:t xml:space="preserve"> </w:t>
      </w:r>
      <w:del w:id="50" w:author="Rachel Monaghan" w:date="2023-11-13T15:00:00Z">
        <w:r w:rsidR="00B2071A" w:rsidDel="00AC0C49">
          <w:delText>appears</w:delText>
        </w:r>
        <w:r w:rsidR="00246EF6" w:rsidDel="00AC0C49">
          <w:delText xml:space="preserve"> </w:delText>
        </w:r>
      </w:del>
      <w:r w:rsidR="00246EF6">
        <w:t>above the data frame</w:t>
      </w:r>
      <w:r>
        <w:t>.</w:t>
      </w:r>
      <w:r w:rsidR="00246EF6">
        <w:t xml:space="preserve"> </w:t>
      </w:r>
      <w:del w:id="51" w:author="Rachel Monaghan" w:date="2023-11-13T15:00:00Z">
        <w:r w:rsidDel="00AC0C49">
          <w:delText>Within this metadata, you’ll notice</w:delText>
        </w:r>
      </w:del>
      <w:ins w:id="52" w:author="Rachel Monaghan" w:date="2023-11-13T15:00:00Z">
        <w:r w:rsidR="00AC0C49">
          <w:t>At the top is</w:t>
        </w:r>
      </w:ins>
      <w:r>
        <w:t xml:space="preserve"> a line stating that the data contains one feature and one field. A </w:t>
      </w:r>
      <w:r w:rsidRPr="008F2550">
        <w:rPr>
          <w:rStyle w:val="Italic"/>
        </w:rPr>
        <w:t>feature</w:t>
      </w:r>
      <w:r>
        <w:t xml:space="preserve"> is a row of data, and a </w:t>
      </w:r>
      <w:r w:rsidRPr="008F2550">
        <w:rPr>
          <w:rStyle w:val="Italic"/>
        </w:rPr>
        <w:t>field</w:t>
      </w:r>
      <w:r>
        <w:t xml:space="preserve"> is any column containing non</w:t>
      </w:r>
      <w:del w:id="53" w:author="Rachel Monaghan" w:date="2023-11-13T14:58:00Z">
        <w:r w:rsidDel="00AC0C49">
          <w:delText>-</w:delText>
        </w:r>
      </w:del>
      <w:r>
        <w:t xml:space="preserve">spatial data. Second, </w:t>
      </w:r>
      <w:r w:rsidR="00B2071A">
        <w:t>the</w:t>
      </w:r>
      <w:r w:rsidR="00246EF6">
        <w:t xml:space="preserve"> simple features data contains geographical data in a variable called </w:t>
      </w:r>
      <w:r w:rsidR="00246EF6" w:rsidRPr="00F76A86">
        <w:rPr>
          <w:rStyle w:val="Literal"/>
        </w:rPr>
        <w:t>geometry</w:t>
      </w:r>
      <w:r w:rsidR="00246EF6">
        <w:t xml:space="preserve">. Because the </w:t>
      </w:r>
      <w:r w:rsidR="00246EF6" w:rsidRPr="00F76A86">
        <w:rPr>
          <w:rStyle w:val="Literal"/>
        </w:rPr>
        <w:t>geometry</w:t>
      </w:r>
      <w:r w:rsidR="00246EF6">
        <w:t xml:space="preserve"> column must be present for a data frame to be geospatial data, it </w:t>
      </w:r>
      <w:del w:id="54" w:author="Rachel Monaghan" w:date="2023-11-13T15:01:00Z">
        <w:r w:rsidR="00246EF6" w:rsidDel="00AC0C49">
          <w:delText>is not</w:delText>
        </w:r>
      </w:del>
      <w:ins w:id="55" w:author="Rachel Monaghan" w:date="2023-11-13T15:01:00Z">
        <w:r w:rsidR="00AC0C49">
          <w:t>isn’t</w:t>
        </w:r>
      </w:ins>
      <w:r w:rsidR="00246EF6">
        <w:t xml:space="preserve"> counted as a field. Let’s look at each part of this simple features data.</w:t>
      </w:r>
      <w:bookmarkEnd w:id="23"/>
    </w:p>
    <w:p w14:paraId="60AEAE49" w14:textId="77777777" w:rsidR="001832FD" w:rsidRDefault="00246EF6">
      <w:pPr>
        <w:pStyle w:val="HeadB"/>
      </w:pPr>
      <w:bookmarkStart w:id="56" w:name="_Toc1"/>
      <w:bookmarkStart w:id="57" w:name="geometrytype"/>
      <w:r>
        <w:t>The Geometry Type</w:t>
      </w:r>
      <w:bookmarkEnd w:id="56"/>
    </w:p>
    <w:p w14:paraId="28610E26" w14:textId="0B9CEBAD" w:rsidR="001832FD" w:rsidRDefault="00246EF6" w:rsidP="00F76A86">
      <w:pPr>
        <w:pStyle w:val="Body"/>
      </w:pPr>
      <w:r>
        <w:t xml:space="preserve">The </w:t>
      </w:r>
      <w:r w:rsidRPr="000C38BA">
        <w:rPr>
          <w:rStyle w:val="Italic"/>
          <w:rPrChange w:id="58" w:author="Rachel Monaghan" w:date="2023-11-13T15:02:00Z">
            <w:rPr/>
          </w:rPrChange>
        </w:rPr>
        <w:t>geometry type</w:t>
      </w:r>
      <w:r>
        <w:t xml:space="preserve"> represents the shape of the geospatial data </w:t>
      </w:r>
      <w:del w:id="59" w:author="Rachel Monaghan" w:date="2023-11-13T15:02:00Z">
        <w:r w:rsidDel="000C38BA">
          <w:delText xml:space="preserve">we’re </w:delText>
        </w:r>
      </w:del>
      <w:ins w:id="60" w:author="Rachel Monaghan" w:date="2023-11-13T15:02:00Z">
        <w:r w:rsidR="000C38BA">
          <w:t xml:space="preserve">you’re </w:t>
        </w:r>
      </w:ins>
      <w:r>
        <w:t>working with</w:t>
      </w:r>
      <w:r w:rsidR="00B2071A">
        <w:t xml:space="preserve">, </w:t>
      </w:r>
      <w:del w:id="61" w:author="Rachel Monaghan" w:date="2023-11-13T15:02:00Z">
        <w:r w:rsidR="00B2071A" w:rsidDel="000C38BA">
          <w:delText xml:space="preserve">which </w:delText>
        </w:r>
        <w:r w:rsidDel="000C38BA">
          <w:delText>are</w:delText>
        </w:r>
      </w:del>
      <w:ins w:id="62" w:author="Rachel Monaghan" w:date="2023-11-13T15:02:00Z">
        <w:r w:rsidR="000C38BA">
          <w:t>and is</w:t>
        </w:r>
      </w:ins>
      <w:r>
        <w:t xml:space="preserve"> typically </w:t>
      </w:r>
      <w:r w:rsidR="00B2071A">
        <w:t>shown</w:t>
      </w:r>
      <w:r>
        <w:t xml:space="preserve"> in all caps. In this case, the relatively simple </w:t>
      </w:r>
      <w:r w:rsidRPr="00F76A86">
        <w:rPr>
          <w:rStyle w:val="Literal"/>
        </w:rPr>
        <w:t>POLYGON</w:t>
      </w:r>
      <w:r>
        <w:t xml:space="preserve"> type represents a single polygon. </w:t>
      </w:r>
      <w:del w:id="63" w:author="Rachel Monaghan" w:date="2023-11-13T15:02:00Z">
        <w:r w:rsidDel="000C38BA">
          <w:delText xml:space="preserve">We </w:delText>
        </w:r>
      </w:del>
      <w:ins w:id="64" w:author="Rachel Monaghan" w:date="2023-11-13T15:02:00Z">
        <w:r w:rsidR="000C38BA">
          <w:t xml:space="preserve">You </w:t>
        </w:r>
      </w:ins>
      <w:r>
        <w:t xml:space="preserve">can use ggplot to display this data by calling </w:t>
      </w:r>
      <w:r w:rsidRPr="00F76A86">
        <w:rPr>
          <w:rStyle w:val="Literal"/>
        </w:rPr>
        <w:t>geom_sf()</w:t>
      </w:r>
      <w:r>
        <w:t>, a special geom designed to work with simple features data:</w:t>
      </w:r>
    </w:p>
    <w:p w14:paraId="2E68834D" w14:textId="77777777" w:rsidR="001832FD" w:rsidRDefault="00246EF6">
      <w:pPr>
        <w:pStyle w:val="Code"/>
      </w:pPr>
      <w:r>
        <w:t>library(tidyverse)</w:t>
      </w:r>
    </w:p>
    <w:p w14:paraId="7A81DCFD" w14:textId="77777777" w:rsidR="001832FD" w:rsidRDefault="001832FD">
      <w:pPr>
        <w:pStyle w:val="Code"/>
      </w:pPr>
    </w:p>
    <w:p w14:paraId="6307C2B4" w14:textId="77777777" w:rsidR="001832FD" w:rsidRDefault="00246EF6">
      <w:pPr>
        <w:pStyle w:val="Code"/>
      </w:pPr>
      <w:r>
        <w:t>wyoming %&gt;%</w:t>
      </w:r>
    </w:p>
    <w:p w14:paraId="3BC569B4" w14:textId="77777777" w:rsidR="001832FD" w:rsidRDefault="00246EF6">
      <w:pPr>
        <w:pStyle w:val="Code"/>
      </w:pPr>
      <w:r>
        <w:t xml:space="preserve">  ggplot() +</w:t>
      </w:r>
    </w:p>
    <w:p w14:paraId="1F74F0F7" w14:textId="77777777" w:rsidR="001832FD" w:rsidRPr="00D14399" w:rsidRDefault="00246EF6">
      <w:pPr>
        <w:pStyle w:val="Code"/>
        <w:rPr>
          <w:rStyle w:val="LiteralBold"/>
        </w:rPr>
      </w:pPr>
      <w:r>
        <w:t xml:space="preserve">  </w:t>
      </w:r>
      <w:r w:rsidRPr="00D14399">
        <w:rPr>
          <w:rStyle w:val="LiteralBold"/>
        </w:rPr>
        <w:t>geom_sf()</w:t>
      </w:r>
      <w:bookmarkEnd w:id="57"/>
    </w:p>
    <w:p w14:paraId="644CEDA6" w14:textId="0E1DE322" w:rsidR="001832FD" w:rsidRDefault="00246EF6" w:rsidP="00F76A86">
      <w:pPr>
        <w:pStyle w:val="Body"/>
      </w:pPr>
      <w:bookmarkStart w:id="65" w:name="OLE_LINK1"/>
      <w:r>
        <w:lastRenderedPageBreak/>
        <w:t>Figure 4-</w:t>
      </w:r>
      <w:r w:rsidR="005267EA">
        <w:t>1</w:t>
      </w:r>
      <w:r>
        <w:t xml:space="preserve"> shows the resulting map of Wyoming. It may not look like much, but</w:t>
      </w:r>
      <w:r w:rsidR="00B2071A">
        <w:t xml:space="preserve"> </w:t>
      </w:r>
      <w:r>
        <w:t xml:space="preserve">I wasn’t the one who </w:t>
      </w:r>
      <w:r w:rsidR="00B2071A">
        <w:t>made</w:t>
      </w:r>
      <w:r>
        <w:t xml:space="preserve"> Wyoming a nearly perfect rectangle</w:t>
      </w:r>
      <w:bookmarkEnd w:id="65"/>
      <w:ins w:id="66" w:author="Rachel Monaghan" w:date="2023-11-13T18:59:00Z">
        <w:r w:rsidR="0016022D">
          <w:t>!</w:t>
        </w:r>
      </w:ins>
      <w:del w:id="67" w:author="Rachel Monaghan" w:date="2023-11-13T18:59:00Z">
        <w:r w:rsidR="00B2071A" w:rsidDel="0016022D">
          <w:delText>.</w:delText>
        </w:r>
      </w:del>
    </w:p>
    <w:p w14:paraId="7645E2CD" w14:textId="2E0BF964" w:rsidR="001832FD" w:rsidRDefault="00246EF6">
      <w:pPr>
        <w:pStyle w:val="GraphicSlug"/>
      </w:pPr>
      <w:r>
        <w:t>[F0400</w:t>
      </w:r>
      <w:r w:rsidR="005267EA">
        <w:t>1</w:t>
      </w:r>
      <w:r>
        <w:t>.pdf]</w:t>
      </w:r>
    </w:p>
    <w:p w14:paraId="721AC915" w14:textId="77777777" w:rsidR="001832FD" w:rsidRDefault="00246EF6">
      <w:pPr>
        <w:pStyle w:val="CaptionedFigure"/>
      </w:pPr>
      <w:r>
        <w:rPr>
          <w:noProof/>
        </w:rPr>
        <w:drawing>
          <wp:inline distT="0" distB="0" distL="0" distR="0" wp14:anchorId="157B0768" wp14:editId="2BD7D4A2">
            <wp:extent cx="3378200" cy="2862580"/>
            <wp:effectExtent l="0" t="0" r="0" b="0"/>
            <wp:docPr id="1073741826" name="officeArt object" descr="Figure 4.3: A map of Wyoming"/>
            <wp:cNvGraphicFramePr/>
            <a:graphic xmlns:a="http://schemas.openxmlformats.org/drawingml/2006/main">
              <a:graphicData uri="http://schemas.openxmlformats.org/drawingml/2006/picture">
                <pic:pic xmlns:pic="http://schemas.openxmlformats.org/drawingml/2006/picture">
                  <pic:nvPicPr>
                    <pic:cNvPr id="1073741826" name="Figure 4.3: A map of Wyoming" descr="Figure 4.3: A map of Wyoming"/>
                    <pic:cNvPicPr>
                      <a:picLocks noChangeAspect="1"/>
                    </pic:cNvPicPr>
                  </pic:nvPicPr>
                  <pic:blipFill>
                    <a:blip r:embed="rId12"/>
                    <a:stretch>
                      <a:fillRect/>
                    </a:stretch>
                  </pic:blipFill>
                  <pic:spPr>
                    <a:xfrm>
                      <a:off x="0" y="0"/>
                      <a:ext cx="3378200" cy="2862580"/>
                    </a:xfrm>
                    <a:prstGeom prst="rect">
                      <a:avLst/>
                    </a:prstGeom>
                    <a:ln w="12700" cap="flat">
                      <a:noFill/>
                      <a:miter lim="400000"/>
                    </a:ln>
                    <a:effectLst/>
                  </pic:spPr>
                </pic:pic>
              </a:graphicData>
            </a:graphic>
          </wp:inline>
        </w:drawing>
      </w:r>
    </w:p>
    <w:p w14:paraId="08A11927" w14:textId="0ECDF61B" w:rsidR="001832FD" w:rsidRDefault="00246EF6" w:rsidP="002E47ED">
      <w:pPr>
        <w:pStyle w:val="CaptionLine"/>
      </w:pPr>
      <w:r>
        <w:t>A map of Wyoming</w:t>
      </w:r>
      <w:r w:rsidR="0061098A">
        <w:t xml:space="preserve"> generated using </w:t>
      </w:r>
      <w:r w:rsidR="0061098A" w:rsidRPr="00D14399">
        <w:rPr>
          <w:rStyle w:val="Literal"/>
        </w:rPr>
        <w:t>POLYGON</w:t>
      </w:r>
      <w:r w:rsidR="0061098A">
        <w:t xml:space="preserve"> simple features data</w:t>
      </w:r>
    </w:p>
    <w:p w14:paraId="274E9DA6" w14:textId="12CF8C06" w:rsidR="001832FD" w:rsidRDefault="00246EF6" w:rsidP="00F76A86">
      <w:pPr>
        <w:pStyle w:val="Body"/>
      </w:pPr>
      <w:bookmarkStart w:id="68" w:name="OLE_LINK2"/>
      <w:r>
        <w:t>Other geometry types used in simple feature</w:t>
      </w:r>
      <w:ins w:id="69" w:author="Rachel Monaghan" w:date="2023-11-13T15:03:00Z">
        <w:r w:rsidR="000C38BA">
          <w:t>s</w:t>
        </w:r>
      </w:ins>
      <w:r>
        <w:t xml:space="preserve"> data include </w:t>
      </w:r>
      <w:r w:rsidRPr="00F76A86">
        <w:rPr>
          <w:rStyle w:val="Literal"/>
        </w:rPr>
        <w:t>POINT</w:t>
      </w:r>
      <w:r>
        <w:t xml:space="preserve">, to display elements such as a pin on a map that represents a single location. </w:t>
      </w:r>
      <w:r w:rsidR="00D5468C">
        <w:t>For example, the map in Figure 4-</w:t>
      </w:r>
      <w:r w:rsidR="005267EA">
        <w:t>2</w:t>
      </w:r>
      <w:r w:rsidR="00D5468C">
        <w:t xml:space="preserve"> </w:t>
      </w:r>
      <w:r w:rsidR="0061098A">
        <w:t xml:space="preserve">uses </w:t>
      </w:r>
      <w:r w:rsidR="0061098A" w:rsidRPr="00D14399">
        <w:rPr>
          <w:rStyle w:val="Literal"/>
        </w:rPr>
        <w:t>POINT</w:t>
      </w:r>
      <w:r>
        <w:t xml:space="preserve"> </w:t>
      </w:r>
      <w:r w:rsidR="00E44BC6">
        <w:t xml:space="preserve">data </w:t>
      </w:r>
      <w:r w:rsidR="0061098A">
        <w:t>to</w:t>
      </w:r>
      <w:r>
        <w:t xml:space="preserve"> show a single electric</w:t>
      </w:r>
      <w:del w:id="70" w:author="Sydney Cromwell" w:date="2023-10-25T08:03:00Z">
        <w:r w:rsidDel="003B0E1A">
          <w:delText>al</w:delText>
        </w:r>
      </w:del>
      <w:r>
        <w:t xml:space="preserve"> vehicle charging station in Wyoming</w:t>
      </w:r>
      <w:r w:rsidR="00D5468C">
        <w:t>.</w:t>
      </w:r>
    </w:p>
    <w:bookmarkEnd w:id="68"/>
    <w:p w14:paraId="00CEBC42" w14:textId="7A490C7F" w:rsidR="001832FD" w:rsidRDefault="00246EF6">
      <w:pPr>
        <w:pStyle w:val="GraphicSlug"/>
      </w:pPr>
      <w:r>
        <w:t>[F0400</w:t>
      </w:r>
      <w:r w:rsidR="005267EA">
        <w:t>2</w:t>
      </w:r>
      <w:r>
        <w:t>.pdf]</w:t>
      </w:r>
    </w:p>
    <w:p w14:paraId="1618EB3F" w14:textId="77777777" w:rsidR="001832FD" w:rsidRDefault="00246EF6">
      <w:pPr>
        <w:pStyle w:val="CaptionedFigure"/>
      </w:pPr>
      <w:r>
        <w:rPr>
          <w:noProof/>
        </w:rPr>
        <w:drawing>
          <wp:inline distT="0" distB="0" distL="0" distR="0" wp14:anchorId="12051901" wp14:editId="689D0025">
            <wp:extent cx="3009900" cy="2576830"/>
            <wp:effectExtent l="0" t="0" r="0" b="0"/>
            <wp:docPr id="1073741827" name="officeArt object"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073741827" name="Figure 4.4: A map of a single electric vehicle charging station in Wyoming" descr="Figure 4.4: A map of a single electric vehicle charging station in Wyoming"/>
                    <pic:cNvPicPr>
                      <a:picLocks noChangeAspect="1"/>
                    </pic:cNvPicPr>
                  </pic:nvPicPr>
                  <pic:blipFill>
                    <a:blip r:embed="rId13"/>
                    <a:stretch>
                      <a:fillRect/>
                    </a:stretch>
                  </pic:blipFill>
                  <pic:spPr>
                    <a:xfrm>
                      <a:off x="0" y="0"/>
                      <a:ext cx="3009900" cy="2576830"/>
                    </a:xfrm>
                    <a:prstGeom prst="rect">
                      <a:avLst/>
                    </a:prstGeom>
                    <a:ln w="12700" cap="flat">
                      <a:noFill/>
                      <a:miter lim="400000"/>
                    </a:ln>
                    <a:effectLst/>
                  </pic:spPr>
                </pic:pic>
              </a:graphicData>
            </a:graphic>
          </wp:inline>
        </w:drawing>
      </w:r>
    </w:p>
    <w:p w14:paraId="55059D5D" w14:textId="5F716310" w:rsidR="001832FD" w:rsidRDefault="00246EF6" w:rsidP="002E47ED">
      <w:pPr>
        <w:pStyle w:val="CaptionLine"/>
      </w:pPr>
      <w:r>
        <w:t>A map of Wyoming</w:t>
      </w:r>
      <w:r w:rsidR="0061098A">
        <w:t xml:space="preserve"> containing </w:t>
      </w:r>
      <w:r w:rsidR="0061098A" w:rsidRPr="00D14399">
        <w:rPr>
          <w:rStyle w:val="Literal"/>
        </w:rPr>
        <w:t>POINT</w:t>
      </w:r>
      <w:r w:rsidR="0061098A">
        <w:t xml:space="preserve"> simple features data</w:t>
      </w:r>
    </w:p>
    <w:p w14:paraId="5C09C641" w14:textId="0919C045" w:rsidR="001832FD" w:rsidRDefault="00246EF6" w:rsidP="00D5468C">
      <w:pPr>
        <w:pStyle w:val="Body"/>
      </w:pPr>
      <w:r>
        <w:t xml:space="preserve">The </w:t>
      </w:r>
      <w:r w:rsidRPr="00F76A86">
        <w:rPr>
          <w:rStyle w:val="Literal"/>
        </w:rPr>
        <w:t>LINESTRING</w:t>
      </w:r>
      <w:r>
        <w:t xml:space="preserve"> geometry type is for a set of points that can be connected with lines,</w:t>
      </w:r>
      <w:ins w:id="71" w:author="Rachel Monaghan" w:date="2023-11-13T15:04:00Z">
        <w:r w:rsidR="000C38BA">
          <w:t xml:space="preserve"> and is</w:t>
        </w:r>
      </w:ins>
      <w:r>
        <w:t xml:space="preserve"> often used to represent roads. Figure 4-</w:t>
      </w:r>
      <w:r w:rsidR="005267EA">
        <w:t>3</w:t>
      </w:r>
      <w:r>
        <w:t xml:space="preserve"> shows </w:t>
      </w:r>
      <w:r w:rsidR="00D5468C">
        <w:t>a</w:t>
      </w:r>
      <w:r>
        <w:t xml:space="preserve"> map</w:t>
      </w:r>
      <w:r w:rsidR="00D5468C">
        <w:t xml:space="preserve"> that uses </w:t>
      </w:r>
      <w:r w:rsidR="00D5468C" w:rsidRPr="00F76A86">
        <w:rPr>
          <w:rStyle w:val="Literal"/>
        </w:rPr>
        <w:lastRenderedPageBreak/>
        <w:t>LINESTRING</w:t>
      </w:r>
      <w:r>
        <w:t xml:space="preserve"> </w:t>
      </w:r>
      <w:r w:rsidR="00D5468C">
        <w:t>data to represent</w:t>
      </w:r>
      <w:r>
        <w:t xml:space="preserve"> a section of US Highway 30 that runs through Wyoming.</w:t>
      </w:r>
    </w:p>
    <w:p w14:paraId="7E0789F2" w14:textId="26F3F20F" w:rsidR="001832FD" w:rsidRDefault="00246EF6">
      <w:pPr>
        <w:pStyle w:val="GraphicSlug"/>
      </w:pPr>
      <w:r>
        <w:t>[F0400</w:t>
      </w:r>
      <w:r w:rsidR="005267EA">
        <w:t>3</w:t>
      </w:r>
      <w:r>
        <w:t>.pdf]</w:t>
      </w:r>
    </w:p>
    <w:p w14:paraId="0243FD0F" w14:textId="77777777" w:rsidR="001832FD" w:rsidRDefault="00246EF6">
      <w:pPr>
        <w:pStyle w:val="CaptionedFigure"/>
      </w:pPr>
      <w:r>
        <w:rPr>
          <w:noProof/>
        </w:rPr>
        <w:drawing>
          <wp:inline distT="0" distB="0" distL="0" distR="0" wp14:anchorId="6A1B81E7" wp14:editId="3C535B6D">
            <wp:extent cx="3638550" cy="3192780"/>
            <wp:effectExtent l="0" t="0" r="0" b="0"/>
            <wp:docPr id="1073741828" name="officeArt object"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073741828" name="Figure 4.5: A map of a section of U.S. Highway 30 running through Wyoming" descr="Figure 4.5: A map of a section of U.S. Highway 30 running through Wyoming"/>
                    <pic:cNvPicPr>
                      <a:picLocks noChangeAspect="1"/>
                    </pic:cNvPicPr>
                  </pic:nvPicPr>
                  <pic:blipFill>
                    <a:blip r:embed="rId14"/>
                    <a:stretch>
                      <a:fillRect/>
                    </a:stretch>
                  </pic:blipFill>
                  <pic:spPr>
                    <a:xfrm>
                      <a:off x="0" y="0"/>
                      <a:ext cx="3638550" cy="3192780"/>
                    </a:xfrm>
                    <a:prstGeom prst="rect">
                      <a:avLst/>
                    </a:prstGeom>
                    <a:ln w="12700" cap="flat">
                      <a:noFill/>
                      <a:miter lim="400000"/>
                    </a:ln>
                    <a:effectLst/>
                  </pic:spPr>
                </pic:pic>
              </a:graphicData>
            </a:graphic>
          </wp:inline>
        </w:drawing>
      </w:r>
    </w:p>
    <w:p w14:paraId="5B791D62" w14:textId="1072ABEB" w:rsidR="00147A1B" w:rsidRDefault="00246EF6" w:rsidP="002E47ED">
      <w:pPr>
        <w:pStyle w:val="CaptionLine"/>
        <w:rPr>
          <w:ins w:id="72" w:author="Sydney Cromwell" w:date="2023-10-25T09:51:00Z"/>
        </w:rPr>
      </w:pPr>
      <w:r>
        <w:t xml:space="preserve">A </w:t>
      </w:r>
      <w:r w:rsidR="00D24A8E">
        <w:t>road</w:t>
      </w:r>
      <w:r>
        <w:t xml:space="preserve"> </w:t>
      </w:r>
      <w:r w:rsidR="0061098A">
        <w:t xml:space="preserve">represented using </w:t>
      </w:r>
      <w:r w:rsidR="0061098A" w:rsidRPr="00D14399">
        <w:rPr>
          <w:rStyle w:val="Literal"/>
        </w:rPr>
        <w:t>LINESTRING</w:t>
      </w:r>
      <w:r w:rsidR="0061098A">
        <w:t xml:space="preserve"> simple features data</w:t>
      </w:r>
    </w:p>
    <w:p w14:paraId="50690F98" w14:textId="502453FD" w:rsidR="00147A1B" w:rsidRDefault="00246EF6" w:rsidP="00D14399">
      <w:pPr>
        <w:pStyle w:val="Body"/>
        <w:rPr>
          <w:ins w:id="73" w:author="Sydney Cromwell" w:date="2023-10-25T09:51:00Z"/>
        </w:rPr>
      </w:pPr>
      <w:r>
        <w:t xml:space="preserve">Each of these geometry types has a </w:t>
      </w:r>
      <w:r w:rsidRPr="00F76A86">
        <w:rPr>
          <w:rStyle w:val="Literal"/>
        </w:rPr>
        <w:t>MULTI</w:t>
      </w:r>
      <w:r>
        <w:t xml:space="preserve"> variation (</w:t>
      </w:r>
      <w:r w:rsidRPr="00F76A86">
        <w:rPr>
          <w:rStyle w:val="Literal"/>
        </w:rPr>
        <w:t>MULTIPOINT</w:t>
      </w:r>
      <w:r>
        <w:t xml:space="preserve">, </w:t>
      </w:r>
      <w:r w:rsidRPr="00F76A86">
        <w:rPr>
          <w:rStyle w:val="Literal"/>
        </w:rPr>
        <w:t>MULTILINESTRING</w:t>
      </w:r>
      <w:r>
        <w:t xml:space="preserve">, and </w:t>
      </w:r>
      <w:r w:rsidRPr="00F76A86">
        <w:rPr>
          <w:rStyle w:val="Literal"/>
        </w:rPr>
        <w:t>MULTIPOLYGON</w:t>
      </w:r>
      <w:r>
        <w:t xml:space="preserve">) that combines multiple instances of the type in one row of data. </w:t>
      </w:r>
      <w:r w:rsidR="00D5468C">
        <w:t>For example,</w:t>
      </w:r>
      <w:r>
        <w:t xml:space="preserve"> </w:t>
      </w:r>
      <w:r w:rsidR="00D5468C">
        <w:t>Figure 4-</w:t>
      </w:r>
      <w:r w:rsidR="008C308E">
        <w:t>4</w:t>
      </w:r>
      <w:r w:rsidR="00D5468C">
        <w:t xml:space="preserve"> uses </w:t>
      </w:r>
      <w:r w:rsidRPr="00F76A86">
        <w:rPr>
          <w:rStyle w:val="Literal"/>
        </w:rPr>
        <w:t>MULTIPOINT</w:t>
      </w:r>
      <w:r>
        <w:t xml:space="preserve"> data </w:t>
      </w:r>
      <w:r w:rsidR="00D5468C">
        <w:t xml:space="preserve">to </w:t>
      </w:r>
      <w:r>
        <w:t>show all electric vehicle charging stations in Wyoming</w:t>
      </w:r>
      <w:r w:rsidR="00D5468C">
        <w:t>.</w:t>
      </w:r>
    </w:p>
    <w:p w14:paraId="16E53E47" w14:textId="31D85550" w:rsidR="001832FD" w:rsidRDefault="00246EF6">
      <w:pPr>
        <w:pStyle w:val="GraphicSlug"/>
      </w:pPr>
      <w:r>
        <w:t>[F0400</w:t>
      </w:r>
      <w:r w:rsidR="005267EA">
        <w:t>4</w:t>
      </w:r>
      <w:r>
        <w:t>.pdf]</w:t>
      </w:r>
    </w:p>
    <w:p w14:paraId="7392D746" w14:textId="77777777" w:rsidR="001832FD" w:rsidRDefault="00246EF6">
      <w:pPr>
        <w:pStyle w:val="CaptionedFigure"/>
      </w:pPr>
      <w:r>
        <w:rPr>
          <w:noProof/>
        </w:rPr>
        <w:lastRenderedPageBreak/>
        <w:drawing>
          <wp:inline distT="0" distB="0" distL="0" distR="0" wp14:anchorId="64E73CA3" wp14:editId="160E2377">
            <wp:extent cx="3879850" cy="2849880"/>
            <wp:effectExtent l="0" t="0" r="0" b="0"/>
            <wp:docPr id="1073741829" name="officeArt object"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073741829" name="Figure 4.6: A map of all electric vehicle charging stations in Wyoming" descr="Figure 4.6: A map of all electric vehicle charging stations in Wyoming"/>
                    <pic:cNvPicPr>
                      <a:picLocks noChangeAspect="1"/>
                    </pic:cNvPicPr>
                  </pic:nvPicPr>
                  <pic:blipFill>
                    <a:blip r:embed="rId15"/>
                    <a:stretch>
                      <a:fillRect/>
                    </a:stretch>
                  </pic:blipFill>
                  <pic:spPr>
                    <a:xfrm>
                      <a:off x="0" y="0"/>
                      <a:ext cx="3879850" cy="2849880"/>
                    </a:xfrm>
                    <a:prstGeom prst="rect">
                      <a:avLst/>
                    </a:prstGeom>
                    <a:ln w="12700" cap="flat">
                      <a:noFill/>
                      <a:miter lim="400000"/>
                    </a:ln>
                    <a:effectLst/>
                  </pic:spPr>
                </pic:pic>
              </a:graphicData>
            </a:graphic>
          </wp:inline>
        </w:drawing>
      </w:r>
    </w:p>
    <w:p w14:paraId="63597C15" w14:textId="630E7EB5" w:rsidR="001832FD" w:rsidRDefault="00D24A8E" w:rsidP="002E47ED">
      <w:pPr>
        <w:pStyle w:val="CaptionLine"/>
      </w:pPr>
      <w:r>
        <w:t xml:space="preserve">Using </w:t>
      </w:r>
      <w:r w:rsidRPr="00D14399">
        <w:rPr>
          <w:rStyle w:val="Literal"/>
        </w:rPr>
        <w:t>MULTIPOINT</w:t>
      </w:r>
      <w:r>
        <w:t xml:space="preserve"> data to represent multiple electric vehicle charging stations</w:t>
      </w:r>
    </w:p>
    <w:p w14:paraId="618750B2" w14:textId="0AC0C434" w:rsidR="001832FD" w:rsidRDefault="00246EF6" w:rsidP="00D5468C">
      <w:pPr>
        <w:pStyle w:val="Body"/>
      </w:pPr>
      <w:r>
        <w:t xml:space="preserve">Likewise, </w:t>
      </w:r>
      <w:del w:id="74" w:author="Rachel Monaghan" w:date="2023-11-13T15:04:00Z">
        <w:r w:rsidDel="000C38BA">
          <w:delText xml:space="preserve">we </w:delText>
        </w:r>
      </w:del>
      <w:ins w:id="75" w:author="Rachel Monaghan" w:date="2023-11-13T15:04:00Z">
        <w:r w:rsidR="000C38BA">
          <w:t xml:space="preserve">you </w:t>
        </w:r>
      </w:ins>
      <w:r>
        <w:t>can use</w:t>
      </w:r>
      <w:r w:rsidRPr="00D14399">
        <w:t xml:space="preserve"> </w:t>
      </w:r>
      <w:r w:rsidRPr="00F76A86">
        <w:rPr>
          <w:rStyle w:val="Literal"/>
        </w:rPr>
        <w:t>MULTILINESTRING</w:t>
      </w:r>
      <w:r>
        <w:t xml:space="preserve"> data to show not just one road, but all major roads in Wyoming</w:t>
      </w:r>
      <w:r w:rsidR="00D5468C">
        <w:t xml:space="preserve"> (</w:t>
      </w:r>
      <w:r>
        <w:t>Figure 4-</w:t>
      </w:r>
      <w:r w:rsidR="005267EA">
        <w:t>5</w:t>
      </w:r>
      <w:r w:rsidR="00D5468C">
        <w:t>)</w:t>
      </w:r>
      <w:r>
        <w:t>.</w:t>
      </w:r>
    </w:p>
    <w:p w14:paraId="00FB158A" w14:textId="5CA3371F" w:rsidR="001832FD" w:rsidRDefault="00246EF6">
      <w:pPr>
        <w:pStyle w:val="GraphicSlug"/>
      </w:pPr>
      <w:r>
        <w:t>[F0400</w:t>
      </w:r>
      <w:r w:rsidR="005267EA">
        <w:t>5</w:t>
      </w:r>
      <w:r>
        <w:t>.pdf]</w:t>
      </w:r>
    </w:p>
    <w:p w14:paraId="3B75F07A" w14:textId="77777777" w:rsidR="001832FD" w:rsidRDefault="00246EF6">
      <w:pPr>
        <w:pStyle w:val="CaptionedFigure"/>
      </w:pPr>
      <w:r>
        <w:rPr>
          <w:noProof/>
        </w:rPr>
        <w:drawing>
          <wp:inline distT="0" distB="0" distL="0" distR="0" wp14:anchorId="37735570" wp14:editId="5EA16EEB">
            <wp:extent cx="4602684" cy="3682147"/>
            <wp:effectExtent l="0" t="0" r="0" b="0"/>
            <wp:docPr id="1073741830" name="officeArt object"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073741830" name="Figure 4.7: A map of all major roads in Wyoming" descr="Figure 4.7: A map of all major roads in Wyoming"/>
                    <pic:cNvPicPr>
                      <a:picLocks noChangeAspect="1"/>
                    </pic:cNvPicPr>
                  </pic:nvPicPr>
                  <pic:blipFill>
                    <a:blip r:embed="rId16"/>
                    <a:stretch>
                      <a:fillRect/>
                    </a:stretch>
                  </pic:blipFill>
                  <pic:spPr>
                    <a:xfrm>
                      <a:off x="0" y="0"/>
                      <a:ext cx="4602684" cy="3682147"/>
                    </a:xfrm>
                    <a:prstGeom prst="rect">
                      <a:avLst/>
                    </a:prstGeom>
                    <a:ln w="12700" cap="flat">
                      <a:noFill/>
                      <a:miter lim="400000"/>
                    </a:ln>
                    <a:effectLst/>
                  </pic:spPr>
                </pic:pic>
              </a:graphicData>
            </a:graphic>
          </wp:inline>
        </w:drawing>
      </w:r>
    </w:p>
    <w:p w14:paraId="36974BA5" w14:textId="7C868ABB" w:rsidR="001832FD" w:rsidRDefault="00D24A8E" w:rsidP="002E47ED">
      <w:pPr>
        <w:pStyle w:val="CaptionLine"/>
      </w:pPr>
      <w:r>
        <w:t xml:space="preserve">Using </w:t>
      </w:r>
      <w:r w:rsidRPr="00D14399">
        <w:rPr>
          <w:rStyle w:val="Literal"/>
        </w:rPr>
        <w:t>MULTILINESTRING</w:t>
      </w:r>
      <w:r>
        <w:t xml:space="preserve"> data to represent several roads</w:t>
      </w:r>
    </w:p>
    <w:p w14:paraId="69880FA3" w14:textId="68B81E0A" w:rsidR="00147A1B" w:rsidRDefault="00246EF6" w:rsidP="00D24A8E">
      <w:pPr>
        <w:pStyle w:val="Body"/>
        <w:rPr>
          <w:ins w:id="76" w:author="Sydney Cromwell" w:date="2023-10-25T09:51:00Z"/>
        </w:rPr>
      </w:pPr>
      <w:del w:id="77" w:author="Rachel Monaghan" w:date="2023-11-13T19:00:00Z">
        <w:r w:rsidDel="0016022D">
          <w:lastRenderedPageBreak/>
          <w:delText>Lastly</w:delText>
        </w:r>
      </w:del>
      <w:ins w:id="78" w:author="Rachel Monaghan" w:date="2023-11-13T19:00:00Z">
        <w:r w:rsidR="0016022D">
          <w:t>Finally</w:t>
        </w:r>
      </w:ins>
      <w:r>
        <w:t xml:space="preserve">, </w:t>
      </w:r>
      <w:del w:id="79" w:author="Rachel Monaghan" w:date="2023-11-13T15:04:00Z">
        <w:r w:rsidDel="000C38BA">
          <w:delText xml:space="preserve">we </w:delText>
        </w:r>
      </w:del>
      <w:ins w:id="80" w:author="Rachel Monaghan" w:date="2023-11-13T15:04:00Z">
        <w:r w:rsidR="000C38BA">
          <w:t xml:space="preserve">you </w:t>
        </w:r>
      </w:ins>
      <w:r>
        <w:t xml:space="preserve">could use </w:t>
      </w:r>
      <w:r w:rsidRPr="00F76A86">
        <w:rPr>
          <w:rStyle w:val="Literal"/>
        </w:rPr>
        <w:t>MULTIPOLYGON</w:t>
      </w:r>
      <w:r>
        <w:t xml:space="preserve"> data to, for example, depict a state made up of multiple polygons.</w:t>
      </w:r>
      <w:r w:rsidR="00D24A8E">
        <w:t xml:space="preserve"> The following data</w:t>
      </w:r>
      <w:r>
        <w:t xml:space="preserve"> represents the 23 counties in the state</w:t>
      </w:r>
      <w:r w:rsidR="00D24A8E">
        <w:t xml:space="preserve"> of Wyoming</w:t>
      </w:r>
      <w:r>
        <w:t>:</w:t>
      </w:r>
    </w:p>
    <w:p w14:paraId="24071B8F" w14:textId="77777777" w:rsidR="001832FD" w:rsidRDefault="00246EF6" w:rsidP="00D14399">
      <w:pPr>
        <w:pStyle w:val="CodeWide"/>
      </w:pPr>
      <w:r>
        <w:t>#&gt; Simple feature collection with 23 features and 1 field</w:t>
      </w:r>
    </w:p>
    <w:p w14:paraId="3FB90D7F" w14:textId="77777777" w:rsidR="001832FD" w:rsidRDefault="00246EF6" w:rsidP="00D14399">
      <w:pPr>
        <w:pStyle w:val="CodeWide"/>
      </w:pPr>
      <w:r>
        <w:t>#&gt; Geometry type: MULTIPOLYGON</w:t>
      </w:r>
    </w:p>
    <w:p w14:paraId="3947A517" w14:textId="77777777" w:rsidR="001832FD" w:rsidRDefault="00246EF6" w:rsidP="00D14399">
      <w:pPr>
        <w:pStyle w:val="CodeWide"/>
      </w:pPr>
      <w:r>
        <w:t>#&gt; Dimension:     XY</w:t>
      </w:r>
    </w:p>
    <w:p w14:paraId="0C954909" w14:textId="77777777" w:rsidR="001832FD" w:rsidRDefault="00246EF6" w:rsidP="00D14399">
      <w:pPr>
        <w:pStyle w:val="CodeWide"/>
      </w:pPr>
      <w:r>
        <w:t>#&gt; Bounding box:  xmin: -111.0546 ymin: 40.99477 xmax: -104.0522 ymax: 45.00582</w:t>
      </w:r>
    </w:p>
    <w:p w14:paraId="561FA467" w14:textId="77777777" w:rsidR="001832FD" w:rsidRDefault="00246EF6" w:rsidP="00D14399">
      <w:pPr>
        <w:pStyle w:val="CodeWide"/>
      </w:pPr>
      <w:r>
        <w:t>#&gt; Geodetic CRS:  WGS 84</w:t>
      </w:r>
    </w:p>
    <w:p w14:paraId="16F2DDDC" w14:textId="77777777" w:rsidR="001832FD" w:rsidRDefault="00246EF6" w:rsidP="00D14399">
      <w:pPr>
        <w:pStyle w:val="CodeWide"/>
      </w:pPr>
      <w:r>
        <w:t>#&gt; First 10 features:</w:t>
      </w:r>
    </w:p>
    <w:p w14:paraId="7E35FD9C" w14:textId="77777777" w:rsidR="001832FD" w:rsidRDefault="00246EF6" w:rsidP="00D14399">
      <w:pPr>
        <w:pStyle w:val="CodeWide"/>
      </w:pPr>
      <w:r>
        <w:t xml:space="preserve">#&gt;             </w:t>
      </w:r>
      <w:commentRangeStart w:id="81"/>
      <w:commentRangeStart w:id="82"/>
      <w:r>
        <w:t>NAME</w:t>
      </w:r>
      <w:commentRangeEnd w:id="81"/>
      <w:r w:rsidR="00ED2B4D">
        <w:rPr>
          <w:rStyle w:val="CommentReference"/>
          <w:rFonts w:asciiTheme="minorHAnsi" w:hAnsiTheme="minorHAnsi" w:cstheme="minorBidi"/>
          <w:color w:val="auto"/>
          <w:w w:val="100"/>
          <w:lang w:eastAsia="en-US"/>
        </w:rPr>
        <w:commentReference w:id="81"/>
      </w:r>
      <w:commentRangeEnd w:id="82"/>
      <w:r w:rsidR="005A6368">
        <w:rPr>
          <w:rStyle w:val="CommentReference"/>
          <w:rFonts w:asciiTheme="minorHAnsi" w:hAnsiTheme="minorHAnsi" w:cstheme="minorBidi"/>
          <w:color w:val="auto"/>
          <w:w w:val="100"/>
          <w:lang w:eastAsia="en-US"/>
        </w:rPr>
        <w:commentReference w:id="82"/>
      </w:r>
      <w:r>
        <w:t xml:space="preserve">                       geometry</w:t>
      </w:r>
    </w:p>
    <w:p w14:paraId="784F4ED1" w14:textId="77777777" w:rsidR="001832FD" w:rsidRDefault="00246EF6" w:rsidP="00D14399">
      <w:pPr>
        <w:pStyle w:val="CodeWide"/>
      </w:pPr>
      <w:r>
        <w:t>#&gt; 34       Lincoln MULTIPOLYGON (((-111.0472 4...</w:t>
      </w:r>
    </w:p>
    <w:p w14:paraId="158F9F97" w14:textId="77777777" w:rsidR="001832FD" w:rsidRDefault="00246EF6" w:rsidP="00D14399">
      <w:pPr>
        <w:pStyle w:val="CodeWide"/>
      </w:pPr>
      <w:r>
        <w:t>#&gt; 104      Fremont MULTIPOLYGON (((-109.4582 4...</w:t>
      </w:r>
    </w:p>
    <w:p w14:paraId="41EA1A7A" w14:textId="77777777" w:rsidR="001832FD" w:rsidRDefault="00246EF6" w:rsidP="00D14399">
      <w:pPr>
        <w:pStyle w:val="CodeWide"/>
      </w:pPr>
      <w:r>
        <w:t>#&gt; 121        Uinta MULTIPOLYGON (((-110.6068 4...</w:t>
      </w:r>
    </w:p>
    <w:p w14:paraId="4D06A41E" w14:textId="77777777" w:rsidR="001832FD" w:rsidRDefault="00246EF6" w:rsidP="00D14399">
      <w:pPr>
        <w:pStyle w:val="CodeWide"/>
      </w:pPr>
      <w:r>
        <w:t>#&gt; 527     Big Horn MULTIPOLYGON (((-108.5923 4...</w:t>
      </w:r>
    </w:p>
    <w:p w14:paraId="12D2FF06" w14:textId="77777777" w:rsidR="001832FD" w:rsidRDefault="00246EF6" w:rsidP="00D14399">
      <w:pPr>
        <w:pStyle w:val="CodeWide"/>
      </w:pPr>
      <w:r>
        <w:t>#&gt; 551  Hot Springs MULTIPOLYGON (((-109.1714 4...</w:t>
      </w:r>
    </w:p>
    <w:p w14:paraId="438E40C7" w14:textId="77777777" w:rsidR="001832FD" w:rsidRDefault="00246EF6" w:rsidP="00D14399">
      <w:pPr>
        <w:pStyle w:val="CodeWide"/>
      </w:pPr>
      <w:r>
        <w:t>#&gt; 601     Washakie MULTIPOLYGON (((-107.6335 4...</w:t>
      </w:r>
    </w:p>
    <w:p w14:paraId="4357E397" w14:textId="77777777" w:rsidR="001832FD" w:rsidRDefault="00246EF6" w:rsidP="00D14399">
      <w:pPr>
        <w:pStyle w:val="CodeWide"/>
      </w:pPr>
      <w:r>
        <w:t>#&gt; 769     Converse MULTIPOLYGON (((-105.6985 4...</w:t>
      </w:r>
    </w:p>
    <w:p w14:paraId="1DC2F4C5" w14:textId="77777777" w:rsidR="001832FD" w:rsidRDefault="00246EF6" w:rsidP="00D14399">
      <w:pPr>
        <w:pStyle w:val="CodeWide"/>
      </w:pPr>
      <w:r>
        <w:t>#&gt; 970   Sweetwater MULTIPOLYGON (((-110.0489 4...</w:t>
      </w:r>
    </w:p>
    <w:p w14:paraId="5B34E608" w14:textId="77777777" w:rsidR="001832FD" w:rsidRDefault="00246EF6" w:rsidP="00D14399">
      <w:pPr>
        <w:pStyle w:val="CodeWide"/>
      </w:pPr>
      <w:r>
        <w:t>#&gt; 977        Crook MULTIPOLYGON (((-105.0856 4...</w:t>
      </w:r>
    </w:p>
    <w:p w14:paraId="1769B127" w14:textId="77777777" w:rsidR="001832FD" w:rsidRDefault="00246EF6" w:rsidP="00D14399">
      <w:pPr>
        <w:pStyle w:val="CodeWide"/>
      </w:pPr>
      <w:r>
        <w:t>#&gt; 1097      Carbon MULTIPOLYGON (((-106.9129 4...</w:t>
      </w:r>
    </w:p>
    <w:p w14:paraId="23CCBCC1" w14:textId="52F297F0" w:rsidR="00147A1B" w:rsidRDefault="00246EF6" w:rsidP="00D5468C">
      <w:pPr>
        <w:pStyle w:val="Body"/>
        <w:rPr>
          <w:ins w:id="83" w:author="Sydney Cromwell" w:date="2023-10-25T09:51:00Z"/>
        </w:rPr>
      </w:pPr>
      <w:bookmarkStart w:id="84" w:name="OLE_LINK3"/>
      <w:del w:id="85" w:author="Rachel Monaghan" w:date="2023-11-13T15:05:00Z">
        <w:r w:rsidDel="000C38BA">
          <w:delText xml:space="preserve">The </w:delText>
        </w:r>
      </w:del>
      <w:ins w:id="86" w:author="Rachel Monaghan" w:date="2023-11-13T15:05:00Z">
        <w:r w:rsidR="000C38BA">
          <w:t xml:space="preserve">As you can see on the second line, the </w:t>
        </w:r>
      </w:ins>
      <w:r>
        <w:t xml:space="preserve">geometry type of this data is </w:t>
      </w:r>
      <w:r w:rsidRPr="00F76A86">
        <w:rPr>
          <w:rStyle w:val="Literal"/>
        </w:rPr>
        <w:t>MULTIPOLYGON</w:t>
      </w:r>
      <w:r>
        <w:t xml:space="preserve">. In addition, the repeated </w:t>
      </w:r>
      <w:r w:rsidRPr="00F76A86">
        <w:rPr>
          <w:rStyle w:val="Literal"/>
        </w:rPr>
        <w:t>MULTIPOLYGON</w:t>
      </w:r>
      <w:r>
        <w:t xml:space="preserve"> text in the </w:t>
      </w:r>
      <w:r w:rsidRPr="00F76A86">
        <w:rPr>
          <w:rStyle w:val="Literal"/>
        </w:rPr>
        <w:t>geometry</w:t>
      </w:r>
      <w:r>
        <w:t xml:space="preserve"> column indicates that each row contains a shape of type </w:t>
      </w:r>
      <w:r w:rsidRPr="00F76A86">
        <w:rPr>
          <w:rStyle w:val="Literal"/>
        </w:rPr>
        <w:t>MULTIPOLYGON</w:t>
      </w:r>
      <w:r>
        <w:t xml:space="preserve">. </w:t>
      </w:r>
      <w:bookmarkEnd w:id="84"/>
      <w:r>
        <w:t>Figure 4-</w:t>
      </w:r>
      <w:r w:rsidR="005267EA">
        <w:t>6</w:t>
      </w:r>
      <w:r>
        <w:t xml:space="preserve"> </w:t>
      </w:r>
      <w:del w:id="87" w:author="Rachel Monaghan" w:date="2023-11-13T15:05:00Z">
        <w:r w:rsidDel="000C38BA">
          <w:delText xml:space="preserve">is </w:delText>
        </w:r>
      </w:del>
      <w:ins w:id="88" w:author="Rachel Monaghan" w:date="2023-11-13T15:05:00Z">
        <w:r w:rsidR="000C38BA">
          <w:t xml:space="preserve">shows </w:t>
        </w:r>
      </w:ins>
      <w:r>
        <w:t>a map made with this data.</w:t>
      </w:r>
    </w:p>
    <w:p w14:paraId="23EDA419" w14:textId="58B2539F" w:rsidR="001832FD" w:rsidRDefault="00246EF6">
      <w:pPr>
        <w:pStyle w:val="GraphicSlug"/>
      </w:pPr>
      <w:r>
        <w:t>[F0400</w:t>
      </w:r>
      <w:r w:rsidR="005267EA">
        <w:t>6</w:t>
      </w:r>
      <w:r>
        <w:t>.pdf]</w:t>
      </w:r>
    </w:p>
    <w:p w14:paraId="6EBD1E3C" w14:textId="77777777" w:rsidR="001832FD" w:rsidRDefault="00246EF6">
      <w:pPr>
        <w:pStyle w:val="CaptionedFigure"/>
      </w:pPr>
      <w:r>
        <w:rPr>
          <w:noProof/>
        </w:rPr>
        <w:drawing>
          <wp:inline distT="0" distB="0" distL="0" distR="0" wp14:anchorId="72292747" wp14:editId="2FD4BCF0">
            <wp:extent cx="4602684" cy="3682147"/>
            <wp:effectExtent l="0" t="0" r="0" b="0"/>
            <wp:docPr id="1073741831" name="officeArt object" descr="Figure 4.8: A map of Wyoming counties"/>
            <wp:cNvGraphicFramePr/>
            <a:graphic xmlns:a="http://schemas.openxmlformats.org/drawingml/2006/main">
              <a:graphicData uri="http://schemas.openxmlformats.org/drawingml/2006/picture">
                <pic:pic xmlns:pic="http://schemas.openxmlformats.org/drawingml/2006/picture">
                  <pic:nvPicPr>
                    <pic:cNvPr id="1073741831" name="Figure 4.8: A map of Wyoming counties" descr="Figure 4.8: A map of Wyoming counties"/>
                    <pic:cNvPicPr>
                      <a:picLocks noChangeAspect="1"/>
                    </pic:cNvPicPr>
                  </pic:nvPicPr>
                  <pic:blipFill>
                    <a:blip r:embed="rId17"/>
                    <a:stretch>
                      <a:fillRect/>
                    </a:stretch>
                  </pic:blipFill>
                  <pic:spPr>
                    <a:xfrm>
                      <a:off x="0" y="0"/>
                      <a:ext cx="4602684" cy="3682147"/>
                    </a:xfrm>
                    <a:prstGeom prst="rect">
                      <a:avLst/>
                    </a:prstGeom>
                    <a:ln w="12700" cap="flat">
                      <a:noFill/>
                      <a:miter lim="400000"/>
                    </a:ln>
                    <a:effectLst/>
                  </pic:spPr>
                </pic:pic>
              </a:graphicData>
            </a:graphic>
          </wp:inline>
        </w:drawing>
      </w:r>
    </w:p>
    <w:p w14:paraId="683DC4C1" w14:textId="77777777" w:rsidR="001832FD" w:rsidRDefault="00246EF6" w:rsidP="002E47ED">
      <w:pPr>
        <w:pStyle w:val="CaptionLine"/>
      </w:pPr>
      <w:r>
        <w:t>A map of Wyoming counties</w:t>
      </w:r>
    </w:p>
    <w:p w14:paraId="24B1FBC1" w14:textId="351E47BA" w:rsidR="001832FD" w:rsidRDefault="00D5468C" w:rsidP="00F76A86">
      <w:pPr>
        <w:pStyle w:val="Body"/>
      </w:pPr>
      <w:r>
        <w:t>Notice that the map is made up entirely of</w:t>
      </w:r>
      <w:r w:rsidR="00246EF6">
        <w:t xml:space="preserve"> polygons.</w:t>
      </w:r>
    </w:p>
    <w:p w14:paraId="22C0DED4" w14:textId="77777777" w:rsidR="001832FD" w:rsidRDefault="00246EF6">
      <w:pPr>
        <w:pStyle w:val="HeadB"/>
      </w:pPr>
      <w:bookmarkStart w:id="89" w:name="_Toc2"/>
      <w:bookmarkStart w:id="90" w:name="dimensions"/>
      <w:r>
        <w:lastRenderedPageBreak/>
        <w:t>The Dimensions</w:t>
      </w:r>
      <w:bookmarkEnd w:id="89"/>
    </w:p>
    <w:p w14:paraId="5C31423B" w14:textId="3C2E8814" w:rsidR="001832FD" w:rsidRDefault="00246EF6" w:rsidP="00F76A86">
      <w:pPr>
        <w:pStyle w:val="Body"/>
      </w:pPr>
      <w:r>
        <w:t xml:space="preserve">Next, the geospatial data frame contains the data’s </w:t>
      </w:r>
      <w:r w:rsidRPr="002E47ED">
        <w:rPr>
          <w:rStyle w:val="Italic"/>
        </w:rPr>
        <w:t>dimensions</w:t>
      </w:r>
      <w:r>
        <w:t xml:space="preserve">, or the type of geospatial data </w:t>
      </w:r>
      <w:del w:id="91" w:author="Rachel Monaghan" w:date="2023-11-13T15:05:00Z">
        <w:r w:rsidDel="000C38BA">
          <w:delText xml:space="preserve">we’re </w:delText>
        </w:r>
      </w:del>
      <w:ins w:id="92" w:author="Rachel Monaghan" w:date="2023-11-13T15:05:00Z">
        <w:r w:rsidR="000C38BA">
          <w:t xml:space="preserve">you’re </w:t>
        </w:r>
      </w:ins>
      <w:r>
        <w:t xml:space="preserve">working with. In the Wyoming example, it looks like </w:t>
      </w:r>
      <w:del w:id="93" w:author="Rachel Monaghan" w:date="2023-11-13T15:06:00Z">
        <w:r w:rsidDel="006F0F05">
          <w:delText xml:space="preserve">this: </w:delText>
        </w:r>
      </w:del>
      <w:r w:rsidRPr="00F76A86">
        <w:rPr>
          <w:rStyle w:val="Literal"/>
        </w:rPr>
        <w:t>Dimension: XY</w:t>
      </w:r>
      <w:r>
        <w:t>, meaning the data is two</w:t>
      </w:r>
      <w:ins w:id="94" w:author="Rachel Monaghan" w:date="2023-11-13T15:06:00Z">
        <w:r w:rsidR="006F0F05">
          <w:t>-</w:t>
        </w:r>
      </w:ins>
      <w:ins w:id="95" w:author="Sydney Cromwell" w:date="2023-10-25T09:52:00Z">
        <w:del w:id="96" w:author="Rachel Monaghan" w:date="2023-11-13T15:06:00Z">
          <w:r w:rsidR="00CF43F9" w:rsidDel="006F0F05">
            <w:delText xml:space="preserve"> </w:delText>
          </w:r>
        </w:del>
      </w:ins>
      <w:del w:id="97" w:author="Sydney Cromwell" w:date="2023-10-25T09:52:00Z">
        <w:r w:rsidDel="00CF43F9">
          <w:delText>-</w:delText>
        </w:r>
      </w:del>
      <w:r>
        <w:t>dimensional, as in the case of all the geospatial data used in this chapter. There are two other dimensions (</w:t>
      </w:r>
      <w:r w:rsidRPr="00F76A86">
        <w:rPr>
          <w:rStyle w:val="Literal"/>
        </w:rPr>
        <w:t>Z</w:t>
      </w:r>
      <w:r>
        <w:t xml:space="preserve"> and </w:t>
      </w:r>
      <w:r w:rsidRPr="00F76A86">
        <w:rPr>
          <w:rStyle w:val="Literal"/>
        </w:rPr>
        <w:t>M</w:t>
      </w:r>
      <w:r>
        <w:t>) that you’ll see much more rarely. I’ll leave them for you to investigate further.</w:t>
      </w:r>
    </w:p>
    <w:p w14:paraId="68C6BBC1" w14:textId="77777777" w:rsidR="001832FD" w:rsidRDefault="00246EF6">
      <w:pPr>
        <w:pStyle w:val="HeadB"/>
      </w:pPr>
      <w:bookmarkStart w:id="98" w:name="_Toc3"/>
      <w:bookmarkStart w:id="99" w:name="boundingbox"/>
      <w:r>
        <w:t>The Bounding Box</w:t>
      </w:r>
      <w:bookmarkEnd w:id="98"/>
    </w:p>
    <w:p w14:paraId="2B1DD1A7" w14:textId="33094D64" w:rsidR="001832FD" w:rsidRDefault="00246EF6" w:rsidP="00F76A86">
      <w:pPr>
        <w:pStyle w:val="Body"/>
      </w:pPr>
      <w:r>
        <w:t xml:space="preserve">The penultimate element in the metadata is the </w:t>
      </w:r>
      <w:del w:id="100" w:author="Rachel Monaghan" w:date="2023-11-13T15:07:00Z">
        <w:r w:rsidDel="006F0F05">
          <w:delText xml:space="preserve">bounding box. A </w:delText>
        </w:r>
      </w:del>
      <w:r w:rsidRPr="002E47ED">
        <w:rPr>
          <w:rStyle w:val="Italic"/>
        </w:rPr>
        <w:t>bounding box</w:t>
      </w:r>
      <w:ins w:id="101" w:author="Rachel Monaghan" w:date="2023-11-13T15:07:00Z">
        <w:r w:rsidR="006F0F05">
          <w:t>, which</w:t>
        </w:r>
      </w:ins>
      <w:r>
        <w:t xml:space="preserve"> represents the smallest area in which </w:t>
      </w:r>
      <w:del w:id="102" w:author="Rachel Monaghan" w:date="2023-11-13T15:07:00Z">
        <w:r w:rsidDel="006F0F05">
          <w:delText xml:space="preserve">we </w:delText>
        </w:r>
      </w:del>
      <w:ins w:id="103" w:author="Rachel Monaghan" w:date="2023-11-13T15:07:00Z">
        <w:r w:rsidR="006F0F05">
          <w:t xml:space="preserve">you </w:t>
        </w:r>
      </w:ins>
      <w:r>
        <w:t xml:space="preserve">can fit all of </w:t>
      </w:r>
      <w:ins w:id="104" w:author="Rachel Monaghan" w:date="2023-11-13T15:07:00Z">
        <w:r w:rsidR="006F0F05">
          <w:t>y</w:t>
        </w:r>
      </w:ins>
      <w:r>
        <w:t xml:space="preserve">our geospatial data. For </w:t>
      </w:r>
      <w:del w:id="105" w:author="Rachel Monaghan" w:date="2023-11-13T15:07:00Z">
        <w:r w:rsidDel="006F0F05">
          <w:delText xml:space="preserve">our </w:delText>
        </w:r>
      </w:del>
      <w:ins w:id="106" w:author="Rachel Monaghan" w:date="2023-11-13T15:07:00Z">
        <w:r w:rsidR="006F0F05">
          <w:t xml:space="preserve">the </w:t>
        </w:r>
      </w:ins>
      <w:r w:rsidRPr="00F76A86">
        <w:rPr>
          <w:rStyle w:val="Literal"/>
        </w:rPr>
        <w:t>wyoming</w:t>
      </w:r>
      <w:r>
        <w:t xml:space="preserve"> object, it looks like this:</w:t>
      </w:r>
    </w:p>
    <w:p w14:paraId="3200B4C8" w14:textId="77777777" w:rsidR="001832FD" w:rsidRDefault="00246EF6">
      <w:pPr>
        <w:pStyle w:val="Code"/>
      </w:pPr>
      <w:r>
        <w:t>Bounding box:</w:t>
      </w:r>
      <w:commentRangeStart w:id="107"/>
      <w:commentRangeStart w:id="108"/>
      <w:r>
        <w:t xml:space="preserve">  </w:t>
      </w:r>
      <w:commentRangeEnd w:id="107"/>
      <w:r w:rsidR="00D4262F">
        <w:rPr>
          <w:rStyle w:val="CommentReference"/>
          <w:rFonts w:asciiTheme="minorHAnsi" w:hAnsiTheme="minorHAnsi" w:cstheme="minorBidi"/>
          <w:color w:val="auto"/>
          <w:lang w:eastAsia="en-US"/>
        </w:rPr>
        <w:commentReference w:id="107"/>
      </w:r>
      <w:commentRangeEnd w:id="108"/>
      <w:r w:rsidR="005A6368">
        <w:rPr>
          <w:rStyle w:val="CommentReference"/>
          <w:rFonts w:asciiTheme="minorHAnsi" w:hAnsiTheme="minorHAnsi" w:cstheme="minorBidi"/>
          <w:color w:val="auto"/>
          <w:lang w:eastAsia="en-US"/>
        </w:rPr>
        <w:commentReference w:id="108"/>
      </w:r>
      <w:r>
        <w:t>xmin: -111.0569 ymin: 40.99475 xmax: -104.0522 ymax: 45.0059</w:t>
      </w:r>
    </w:p>
    <w:p w14:paraId="60243093" w14:textId="27B5CE42" w:rsidR="001832FD" w:rsidRDefault="00246EF6" w:rsidP="00F76A86">
      <w:pPr>
        <w:pStyle w:val="Body"/>
      </w:pPr>
      <w:r>
        <w:t xml:space="preserve">The </w:t>
      </w:r>
      <w:r w:rsidRPr="00F76A86">
        <w:rPr>
          <w:rStyle w:val="Literal"/>
        </w:rPr>
        <w:t>ymin</w:t>
      </w:r>
      <w:r>
        <w:t xml:space="preserve"> value of </w:t>
      </w:r>
      <w:r w:rsidRPr="00F4698A">
        <w:rPr>
          <w:rStyle w:val="Literal"/>
          <w:rPrChange w:id="109" w:author="Rachel Monaghan" w:date="2023-11-13T15:33:00Z">
            <w:rPr/>
          </w:rPrChange>
        </w:rPr>
        <w:t>40.99475</w:t>
      </w:r>
      <w:r>
        <w:t xml:space="preserve"> and </w:t>
      </w:r>
      <w:r w:rsidRPr="00F76A86">
        <w:rPr>
          <w:rStyle w:val="Literal"/>
        </w:rPr>
        <w:t>ymax</w:t>
      </w:r>
      <w:r>
        <w:t xml:space="preserve"> value of </w:t>
      </w:r>
      <w:r w:rsidRPr="00F4698A">
        <w:rPr>
          <w:rStyle w:val="Literal"/>
          <w:rPrChange w:id="110" w:author="Rachel Monaghan" w:date="2023-11-13T15:33:00Z">
            <w:rPr/>
          </w:rPrChange>
        </w:rPr>
        <w:t>45.0059</w:t>
      </w:r>
      <w:r>
        <w:t xml:space="preserve"> represent the lowest and highest latitude</w:t>
      </w:r>
      <w:ins w:id="111" w:author="Sydney Cromwell" w:date="2023-10-25T08:18:00Z">
        <w:r w:rsidR="00864D6B">
          <w:t>s</w:t>
        </w:r>
      </w:ins>
      <w:r>
        <w:t>, respectively, that the state’s polygon can fit into. The x</w:t>
      </w:r>
      <w:ins w:id="112" w:author="Rachel Monaghan" w:date="2023-11-13T15:33:00Z">
        <w:r w:rsidR="00F4698A">
          <w:t>-</w:t>
        </w:r>
      </w:ins>
      <w:del w:id="113" w:author="Rachel Monaghan" w:date="2023-11-13T15:33:00Z">
        <w:r w:rsidDel="00F4698A">
          <w:delText xml:space="preserve"> </w:delText>
        </w:r>
      </w:del>
      <w:r>
        <w:t xml:space="preserve">values do the same for the longitude. Bounding boxes are calculated automatically, and </w:t>
      </w:r>
      <w:ins w:id="114" w:author="Rachel Monaghan" w:date="2023-11-13T19:01:00Z">
        <w:r w:rsidR="0016022D">
          <w:t xml:space="preserve">typically </w:t>
        </w:r>
      </w:ins>
      <w:r>
        <w:t xml:space="preserve">you don’t </w:t>
      </w:r>
      <w:del w:id="115" w:author="Rachel Monaghan" w:date="2023-11-13T19:01:00Z">
        <w:r w:rsidDel="0016022D">
          <w:delText xml:space="preserve">typically </w:delText>
        </w:r>
      </w:del>
      <w:r>
        <w:t>have to worry about altering them.</w:t>
      </w:r>
    </w:p>
    <w:p w14:paraId="67686206" w14:textId="65B26B4E" w:rsidR="001832FD" w:rsidRDefault="00246EF6">
      <w:pPr>
        <w:pStyle w:val="HeadB"/>
      </w:pPr>
      <w:bookmarkStart w:id="116" w:name="_Toc4"/>
      <w:bookmarkStart w:id="117" w:name="geodeticcrs"/>
      <w:r>
        <w:t xml:space="preserve">The </w:t>
      </w:r>
      <w:bookmarkEnd w:id="116"/>
      <w:r w:rsidR="005267EA">
        <w:t>Coordinate Reference System</w:t>
      </w:r>
    </w:p>
    <w:p w14:paraId="2A856C3A" w14:textId="420F57CC" w:rsidR="001832FD" w:rsidRDefault="00246EF6" w:rsidP="00F76A86">
      <w:pPr>
        <w:pStyle w:val="Body"/>
      </w:pPr>
      <w:r>
        <w:t xml:space="preserve">The last piece of metadata specifies the </w:t>
      </w:r>
      <w:r w:rsidRPr="002E47ED">
        <w:rPr>
          <w:rStyle w:val="Italic"/>
        </w:rPr>
        <w:t xml:space="preserve">coordinate reference system </w:t>
      </w:r>
      <w:r>
        <w:t xml:space="preserve">used to project </w:t>
      </w:r>
      <w:del w:id="118" w:author="Rachel Monaghan" w:date="2023-11-13T15:34:00Z">
        <w:r w:rsidDel="00F4698A">
          <w:delText xml:space="preserve">our </w:delText>
        </w:r>
      </w:del>
      <w:ins w:id="119" w:author="Rachel Monaghan" w:date="2023-11-13T15:35:00Z">
        <w:r w:rsidR="00F4698A">
          <w:t>the</w:t>
        </w:r>
      </w:ins>
      <w:ins w:id="120" w:author="Rachel Monaghan" w:date="2023-11-13T15:34:00Z">
        <w:r w:rsidR="00F4698A">
          <w:t xml:space="preserve"> </w:t>
        </w:r>
      </w:ins>
      <w:r>
        <w:t xml:space="preserve">data when </w:t>
      </w:r>
      <w:del w:id="121" w:author="Rachel Monaghan" w:date="2023-11-13T15:34:00Z">
        <w:r w:rsidDel="00F4698A">
          <w:delText xml:space="preserve">we </w:delText>
        </w:r>
      </w:del>
      <w:ins w:id="122" w:author="Rachel Monaghan" w:date="2023-11-13T15:35:00Z">
        <w:r w:rsidR="00F4698A">
          <w:t>it’s plotted</w:t>
        </w:r>
      </w:ins>
      <w:del w:id="123" w:author="Rachel Monaghan" w:date="2023-11-13T15:35:00Z">
        <w:r w:rsidDel="00F4698A">
          <w:delText>plot it</w:delText>
        </w:r>
      </w:del>
      <w:r>
        <w:t xml:space="preserve">. The </w:t>
      </w:r>
      <w:del w:id="124" w:author="Rachel Monaghan" w:date="2023-11-13T15:35:00Z">
        <w:r w:rsidDel="00F4698A">
          <w:delText xml:space="preserve">problem </w:delText>
        </w:r>
      </w:del>
      <w:ins w:id="125" w:author="Rachel Monaghan" w:date="2023-11-13T15:35:00Z">
        <w:r w:rsidR="00F4698A">
          <w:t xml:space="preserve">challenge </w:t>
        </w:r>
      </w:ins>
      <w:r>
        <w:t xml:space="preserve">with representing any geospatial data is that </w:t>
      </w:r>
      <w:del w:id="126" w:author="Rachel Monaghan" w:date="2023-11-13T15:34:00Z">
        <w:r w:rsidDel="00F4698A">
          <w:delText xml:space="preserve">we’re </w:delText>
        </w:r>
      </w:del>
      <w:ins w:id="127" w:author="Rachel Monaghan" w:date="2023-11-13T15:34:00Z">
        <w:r w:rsidR="00F4698A">
          <w:t xml:space="preserve">you’re </w:t>
        </w:r>
      </w:ins>
      <w:r>
        <w:t xml:space="preserve">displaying information about the three-dimensional Earth on a two-dimensional map. Doing so requires </w:t>
      </w:r>
      <w:del w:id="128" w:author="Rachel Monaghan" w:date="2023-11-13T15:34:00Z">
        <w:r w:rsidDel="00F4698A">
          <w:delText>us to choose</w:delText>
        </w:r>
      </w:del>
      <w:ins w:id="129" w:author="Rachel Monaghan" w:date="2023-11-13T15:34:00Z">
        <w:r w:rsidR="00F4698A">
          <w:t>choosing</w:t>
        </w:r>
      </w:ins>
      <w:r>
        <w:t xml:space="preserve"> a coordinate reference system that determines what type of correspondence, or</w:t>
      </w:r>
      <w:r w:rsidRPr="002E47ED">
        <w:rPr>
          <w:rStyle w:val="Italic"/>
        </w:rPr>
        <w:t xml:space="preserve"> projection</w:t>
      </w:r>
      <w:r>
        <w:t xml:space="preserve">, to use when making </w:t>
      </w:r>
      <w:del w:id="130" w:author="Rachel Monaghan" w:date="2023-11-13T15:35:00Z">
        <w:r w:rsidDel="00F4698A">
          <w:delText xml:space="preserve">our </w:delText>
        </w:r>
      </w:del>
      <w:ins w:id="131" w:author="Rachel Monaghan" w:date="2023-11-13T15:35:00Z">
        <w:r w:rsidR="00F4698A">
          <w:t xml:space="preserve">the </w:t>
        </w:r>
      </w:ins>
      <w:r>
        <w:t>map.</w:t>
      </w:r>
    </w:p>
    <w:p w14:paraId="5B95C410" w14:textId="718D35D6" w:rsidR="001832FD" w:rsidRDefault="00246EF6" w:rsidP="004D3FD5">
      <w:pPr>
        <w:pStyle w:val="Body"/>
      </w:pPr>
      <w:r>
        <w:t xml:space="preserve">The data for the Wyoming counties map includes the line </w:t>
      </w:r>
      <w:r w:rsidRPr="00F76A86">
        <w:rPr>
          <w:rStyle w:val="Literal"/>
        </w:rPr>
        <w:t>Geodetic CRS: WGS 84</w:t>
      </w:r>
      <w:r>
        <w:t xml:space="preserve">, indicating the use of a coordinate reference system known as </w:t>
      </w:r>
      <w:r w:rsidRPr="002E47ED">
        <w:rPr>
          <w:rStyle w:val="Italic"/>
        </w:rPr>
        <w:t>WGS84</w:t>
      </w:r>
      <w:r>
        <w:t xml:space="preserve">. To see a different projection, check out the same map using </w:t>
      </w:r>
      <w:del w:id="132" w:author="Rachel Monaghan" w:date="2023-11-13T15:36:00Z">
        <w:r w:rsidDel="00F4698A">
          <w:delText xml:space="preserve">what’s known as </w:delText>
        </w:r>
      </w:del>
      <w:r>
        <w:t xml:space="preserve">the </w:t>
      </w:r>
      <w:r w:rsidRPr="002E47ED">
        <w:rPr>
          <w:rStyle w:val="Italic"/>
        </w:rPr>
        <w:t>Albers equal-area conic convenience projection</w:t>
      </w:r>
      <w:r w:rsidR="004D3FD5" w:rsidRPr="00D14399">
        <w:t>.</w:t>
      </w:r>
      <w:r w:rsidR="004D3FD5">
        <w:rPr>
          <w:rStyle w:val="Italic"/>
        </w:rPr>
        <w:t xml:space="preserve"> </w:t>
      </w:r>
      <w:r w:rsidR="00595A12">
        <w:t>While Wyoming looked perfectly horizontal in Figure 4-</w:t>
      </w:r>
      <w:r w:rsidR="009E4A43">
        <w:t>6</w:t>
      </w:r>
      <w:r w:rsidR="00595A12">
        <w:t>, the version in Figure 4-</w:t>
      </w:r>
      <w:r w:rsidR="009E4A43">
        <w:t>7</w:t>
      </w:r>
      <w:r w:rsidR="00595A12">
        <w:t xml:space="preserve"> appears to be tilted.</w:t>
      </w:r>
    </w:p>
    <w:p w14:paraId="1B8F6F3C" w14:textId="29F24AA1" w:rsidR="001832FD" w:rsidRDefault="00246EF6">
      <w:pPr>
        <w:pStyle w:val="GraphicSlug"/>
      </w:pPr>
      <w:r>
        <w:t>[F0400</w:t>
      </w:r>
      <w:r w:rsidR="009E4A43">
        <w:t>7</w:t>
      </w:r>
      <w:r>
        <w:t>.pdf]</w:t>
      </w:r>
    </w:p>
    <w:p w14:paraId="68AB06F8" w14:textId="77777777" w:rsidR="001832FD" w:rsidRDefault="00246EF6">
      <w:pPr>
        <w:pStyle w:val="CaptionedFigure"/>
      </w:pPr>
      <w:r>
        <w:rPr>
          <w:noProof/>
        </w:rPr>
        <w:lastRenderedPageBreak/>
        <w:drawing>
          <wp:inline distT="0" distB="0" distL="0" distR="0" wp14:anchorId="0F611DA1" wp14:editId="1BBA662F">
            <wp:extent cx="4602684" cy="3682147"/>
            <wp:effectExtent l="0" t="0" r="0" b="0"/>
            <wp:docPr id="1073741832" name="officeArt object"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073741832" name="Figure 4.10: A map of Wyoming counties using the Albers equal-area conic convenience projection" descr="Figure 4.10: A map of Wyoming counties using the Albers equal-area conic convenience projection"/>
                    <pic:cNvPicPr>
                      <a:picLocks noChangeAspect="1"/>
                    </pic:cNvPicPr>
                  </pic:nvPicPr>
                  <pic:blipFill>
                    <a:blip r:embed="rId18"/>
                    <a:stretch>
                      <a:fillRect/>
                    </a:stretch>
                  </pic:blipFill>
                  <pic:spPr>
                    <a:xfrm>
                      <a:off x="0" y="0"/>
                      <a:ext cx="4602684" cy="3682147"/>
                    </a:xfrm>
                    <a:prstGeom prst="rect">
                      <a:avLst/>
                    </a:prstGeom>
                    <a:ln w="12700" cap="flat">
                      <a:noFill/>
                      <a:miter lim="400000"/>
                    </a:ln>
                    <a:effectLst/>
                  </pic:spPr>
                </pic:pic>
              </a:graphicData>
            </a:graphic>
          </wp:inline>
        </w:drawing>
      </w:r>
    </w:p>
    <w:p w14:paraId="04373E73" w14:textId="77777777" w:rsidR="001832FD" w:rsidRDefault="00246EF6" w:rsidP="002E47ED">
      <w:pPr>
        <w:pStyle w:val="CaptionLine"/>
      </w:pPr>
      <w:r>
        <w:t>A map of Wyoming counties using the Albers equal-area conic convenience projection</w:t>
      </w:r>
    </w:p>
    <w:p w14:paraId="566379E6" w14:textId="3FA8F1AB" w:rsidR="001832FD" w:rsidRDefault="00246EF6" w:rsidP="00F76A86">
      <w:pPr>
        <w:pStyle w:val="Body"/>
      </w:pPr>
      <w:r>
        <w:t xml:space="preserve">If you’re </w:t>
      </w:r>
      <w:del w:id="133" w:author="Rachel Monaghan" w:date="2023-11-13T15:37:00Z">
        <w:r w:rsidDel="00847750">
          <w:delText>curious about</w:delText>
        </w:r>
      </w:del>
      <w:ins w:id="134" w:author="Rachel Monaghan" w:date="2023-11-13T15:37:00Z">
        <w:r w:rsidR="00847750">
          <w:t>wondering</w:t>
        </w:r>
      </w:ins>
      <w:r>
        <w:t xml:space="preserve"> how to change projections when making maps of your own, fear not</w:t>
      </w:r>
      <w:del w:id="135" w:author="Rachel Monaghan" w:date="2023-11-13T15:37:00Z">
        <w:r w:rsidDel="00847750">
          <w:delText>. Y</w:delText>
        </w:r>
      </w:del>
      <w:ins w:id="136" w:author="Rachel Monaghan" w:date="2023-11-13T15:37:00Z">
        <w:r w:rsidR="00847750">
          <w:t>: y</w:t>
        </w:r>
      </w:ins>
      <w:r>
        <w:t xml:space="preserve">ou’ll see how to do this when we look at </w:t>
      </w:r>
      <w:del w:id="137" w:author="Sydney Cromwell" w:date="2023-10-25T09:25:00Z">
        <w:r w:rsidDel="00755AAE">
          <w:delText xml:space="preserve">Abdoul </w:delText>
        </w:r>
      </w:del>
      <w:r>
        <w:t xml:space="preserve">Madjid’s map in the next section. And if you want to know how to choose appropriate projections for your maps, check out </w:t>
      </w:r>
      <w:r>
        <w:rPr>
          <w:rStyle w:val="Xref"/>
        </w:rPr>
        <w:t>“Using Appropriate Projections” on page XX</w:t>
      </w:r>
      <w:r>
        <w:t>.</w:t>
      </w:r>
    </w:p>
    <w:p w14:paraId="41484844" w14:textId="77777777" w:rsidR="001832FD" w:rsidRDefault="00246EF6">
      <w:pPr>
        <w:pStyle w:val="HeadB"/>
      </w:pPr>
      <w:bookmarkStart w:id="138" w:name="_Toc5"/>
      <w:bookmarkStart w:id="139" w:name="thegeometrycolumn"/>
      <w:r>
        <w:t>The geometry Column</w:t>
      </w:r>
      <w:bookmarkEnd w:id="138"/>
    </w:p>
    <w:p w14:paraId="0D093F22" w14:textId="17C15B18" w:rsidR="001832FD" w:rsidRDefault="00246EF6" w:rsidP="00F76A86">
      <w:pPr>
        <w:pStyle w:val="Body"/>
      </w:pPr>
      <w:r>
        <w:t xml:space="preserve">In addition to the metadata, simple features data differs from traditional data frames in another respect: its </w:t>
      </w:r>
      <w:r w:rsidRPr="00F76A86">
        <w:rPr>
          <w:rStyle w:val="Literal"/>
        </w:rPr>
        <w:t>geometry</w:t>
      </w:r>
      <w:r>
        <w:t xml:space="preserve"> column. As you </w:t>
      </w:r>
      <w:del w:id="140" w:author="Rachel Monaghan" w:date="2023-11-13T19:01:00Z">
        <w:r w:rsidDel="0016022D">
          <w:delText xml:space="preserve">probably </w:delText>
        </w:r>
      </w:del>
      <w:ins w:id="141" w:author="Rachel Monaghan" w:date="2023-11-13T19:01:00Z">
        <w:r w:rsidR="0016022D">
          <w:t xml:space="preserve">might have </w:t>
        </w:r>
      </w:ins>
      <w:r>
        <w:t xml:space="preserve">guessed from the name, </w:t>
      </w:r>
      <w:del w:id="142" w:author="Rachel Monaghan" w:date="2023-11-13T15:38:00Z">
        <w:r w:rsidDel="00847750">
          <w:delText xml:space="preserve">it </w:delText>
        </w:r>
      </w:del>
      <w:ins w:id="143" w:author="Rachel Monaghan" w:date="2023-11-13T15:38:00Z">
        <w:r w:rsidR="00847750">
          <w:t xml:space="preserve">this column </w:t>
        </w:r>
      </w:ins>
      <w:r>
        <w:t xml:space="preserve">holds the data needed to </w:t>
      </w:r>
      <w:del w:id="144" w:author="Rachel Monaghan" w:date="2023-11-13T15:41:00Z">
        <w:r w:rsidDel="00B6759C">
          <w:delText xml:space="preserve">make </w:delText>
        </w:r>
      </w:del>
      <w:ins w:id="145" w:author="Rachel Monaghan" w:date="2023-11-13T15:41:00Z">
        <w:r w:rsidR="00B6759C">
          <w:t xml:space="preserve">draw </w:t>
        </w:r>
      </w:ins>
      <w:del w:id="146" w:author="Rachel Monaghan" w:date="2023-11-13T15:38:00Z">
        <w:r w:rsidDel="00847750">
          <w:delText xml:space="preserve">our </w:delText>
        </w:r>
      </w:del>
      <w:ins w:id="147" w:author="Rachel Monaghan" w:date="2023-11-13T15:38:00Z">
        <w:r w:rsidR="00847750">
          <w:t xml:space="preserve">the </w:t>
        </w:r>
      </w:ins>
      <w:r>
        <w:t>maps.</w:t>
      </w:r>
    </w:p>
    <w:p w14:paraId="36C7BA71" w14:textId="31718F26" w:rsidR="001832FD" w:rsidRDefault="00246EF6" w:rsidP="00F76A86">
      <w:pPr>
        <w:pStyle w:val="Body"/>
      </w:pPr>
      <w:r>
        <w:t>To understand how this works, consider the connect-the-dots drawings you probably completed as a kid. As you added lines to connect one point to the next, the subject of your drawing became clear</w:t>
      </w:r>
      <w:ins w:id="148" w:author="Rachel Monaghan" w:date="2023-11-13T15:39:00Z">
        <w:r w:rsidR="00847750">
          <w:t>er</w:t>
        </w:r>
      </w:ins>
      <w:r>
        <w:t xml:space="preserve">. The </w:t>
      </w:r>
      <w:r w:rsidRPr="00847750">
        <w:rPr>
          <w:rStyle w:val="Literal"/>
          <w:rPrChange w:id="149" w:author="Rachel Monaghan" w:date="2023-11-13T15:39:00Z">
            <w:rPr/>
          </w:rPrChange>
        </w:rPr>
        <w:t>geometry</w:t>
      </w:r>
      <w:r>
        <w:t xml:space="preserve"> column is similar. It has a set of numbers, each of which corresponds to a point. If you’re using </w:t>
      </w:r>
      <w:r w:rsidRPr="00F76A86">
        <w:rPr>
          <w:rStyle w:val="Literal"/>
        </w:rPr>
        <w:t>LINESTRING</w:t>
      </w:r>
      <w:r>
        <w:t>/</w:t>
      </w:r>
      <w:r w:rsidRPr="00F76A86">
        <w:rPr>
          <w:rStyle w:val="Literal"/>
        </w:rPr>
        <w:t>MULTILINESTRING</w:t>
      </w:r>
      <w:r>
        <w:t xml:space="preserve"> or </w:t>
      </w:r>
      <w:r w:rsidRPr="00F76A86">
        <w:rPr>
          <w:rStyle w:val="Literal"/>
        </w:rPr>
        <w:t>POLYGON</w:t>
      </w:r>
      <w:r>
        <w:t>/</w:t>
      </w:r>
      <w:r w:rsidRPr="00F76A86">
        <w:rPr>
          <w:rStyle w:val="Literal"/>
        </w:rPr>
        <w:t>MULTIPOLYGON</w:t>
      </w:r>
      <w:r>
        <w:t xml:space="preserve"> simple features data, ggplot uses the numbers in the </w:t>
      </w:r>
      <w:r w:rsidRPr="00847750">
        <w:rPr>
          <w:rStyle w:val="Literal"/>
          <w:rPrChange w:id="150" w:author="Rachel Monaghan" w:date="2023-11-13T15:39:00Z">
            <w:rPr/>
          </w:rPrChange>
        </w:rPr>
        <w:t>geometry</w:t>
      </w:r>
      <w:r>
        <w:t xml:space="preserve"> column to draw each point and then adds lines to connect the points. If you’re using </w:t>
      </w:r>
      <w:r w:rsidRPr="00F76A86">
        <w:rPr>
          <w:rStyle w:val="Literal"/>
        </w:rPr>
        <w:t>POINT</w:t>
      </w:r>
      <w:r w:rsidRPr="009A364A">
        <w:t>/</w:t>
      </w:r>
      <w:r w:rsidRPr="00F76A86">
        <w:rPr>
          <w:rStyle w:val="Literal"/>
        </w:rPr>
        <w:t>MULTIPOINT</w:t>
      </w:r>
      <w:r>
        <w:t xml:space="preserve"> data, it draws the points but doesn’t connect them.</w:t>
      </w:r>
    </w:p>
    <w:p w14:paraId="0071F81B" w14:textId="4BE73825" w:rsidR="00147A1B" w:rsidRDefault="00246EF6" w:rsidP="00F76A86">
      <w:pPr>
        <w:pStyle w:val="Body"/>
        <w:rPr>
          <w:ins w:id="151" w:author="Sydney Cromwell" w:date="2023-10-25T09:51:00Z"/>
        </w:rPr>
      </w:pPr>
      <w:r>
        <w:t xml:space="preserve">Once again, </w:t>
      </w:r>
      <w:ins w:id="152" w:author="Rachel Monaghan" w:date="2023-11-13T15:39:00Z">
        <w:r w:rsidR="00847750">
          <w:t xml:space="preserve">thanks to R </w:t>
        </w:r>
      </w:ins>
      <w:r>
        <w:t xml:space="preserve">you never have to worry about these details or look in any depth at the </w:t>
      </w:r>
      <w:r w:rsidRPr="00F76A86">
        <w:rPr>
          <w:rStyle w:val="Literal"/>
        </w:rPr>
        <w:t>geometry</w:t>
      </w:r>
      <w:r>
        <w:t xml:space="preserve"> column.</w:t>
      </w:r>
      <w:bookmarkStart w:id="153" w:name="_Toc6"/>
      <w:bookmarkStart w:id="154" w:name="recreatingthecovidmap"/>
    </w:p>
    <w:p w14:paraId="1D7D7262" w14:textId="21AC0FE7" w:rsidR="001832FD" w:rsidRDefault="00246EF6">
      <w:pPr>
        <w:pStyle w:val="HeadA"/>
      </w:pPr>
      <w:r>
        <w:lastRenderedPageBreak/>
        <w:t>Re</w:t>
      </w:r>
      <w:ins w:id="155" w:author="Sydney Cromwell" w:date="2023-10-25T14:16:00Z">
        <w:r w:rsidR="00DE376B">
          <w:t>-</w:t>
        </w:r>
      </w:ins>
      <w:r>
        <w:t>creating the COVID</w:t>
      </w:r>
      <w:r w:rsidR="00853A81">
        <w:t>-19</w:t>
      </w:r>
      <w:r>
        <w:t xml:space="preserve"> Map</w:t>
      </w:r>
      <w:bookmarkEnd w:id="153"/>
    </w:p>
    <w:p w14:paraId="2F47DBEE" w14:textId="61F47590" w:rsidR="00147A1B" w:rsidRDefault="00246EF6" w:rsidP="00F76A86">
      <w:pPr>
        <w:pStyle w:val="Body"/>
        <w:rPr>
          <w:ins w:id="156" w:author="Sydney Cromwell" w:date="2023-10-25T09:51:00Z"/>
        </w:rPr>
      </w:pPr>
      <w:r>
        <w:t>Now that you understand the basics of geospatial data, let’s walk through the code Madjid used to make his COVID-19 map</w:t>
      </w:r>
      <w:r w:rsidR="004B46D7">
        <w:t>. Shown in Figure 4</w:t>
      </w:r>
      <w:r w:rsidR="006B7DF6">
        <w:t>-8</w:t>
      </w:r>
      <w:r w:rsidR="004B46D7">
        <w:t>, it</w:t>
      </w:r>
      <w:r>
        <w:t xml:space="preserve"> makes use of the geometry types, dimensions, bounding boxes, projections, and the </w:t>
      </w:r>
      <w:r w:rsidRPr="00F76A86">
        <w:rPr>
          <w:rStyle w:val="Literal"/>
        </w:rPr>
        <w:t>geometry</w:t>
      </w:r>
      <w:r>
        <w:t xml:space="preserve"> column </w:t>
      </w:r>
      <w:del w:id="157" w:author="Rachel Monaghan" w:date="2023-11-13T15:40:00Z">
        <w:r w:rsidDel="00847750">
          <w:delText xml:space="preserve">we </w:delText>
        </w:r>
      </w:del>
      <w:r>
        <w:t xml:space="preserve">just </w:t>
      </w:r>
      <w:del w:id="158" w:author="Rachel Monaghan" w:date="2023-11-13T15:40:00Z">
        <w:r w:rsidDel="00847750">
          <w:delText>explored</w:delText>
        </w:r>
      </w:del>
      <w:ins w:id="159" w:author="Rachel Monaghan" w:date="2023-11-13T15:40:00Z">
        <w:r w:rsidR="00847750">
          <w:t>discussed</w:t>
        </w:r>
      </w:ins>
      <w:r>
        <w:t>.</w:t>
      </w:r>
    </w:p>
    <w:p w14:paraId="6F604CDE" w14:textId="12F2C6BE" w:rsidR="00D675F0" w:rsidRDefault="00D675F0" w:rsidP="00D675F0">
      <w:pPr>
        <w:pStyle w:val="GraphicSlug"/>
      </w:pPr>
      <w:r>
        <w:t>[f04008.png]</w:t>
      </w:r>
    </w:p>
    <w:p w14:paraId="7470A8DC" w14:textId="6EA9F4A8" w:rsidR="004B46D7" w:rsidRDefault="004B46D7" w:rsidP="00F76A86">
      <w:pPr>
        <w:pStyle w:val="Body"/>
      </w:pPr>
      <w:r>
        <w:rPr>
          <w:noProof/>
        </w:rPr>
        <w:drawing>
          <wp:inline distT="0" distB="0" distL="0" distR="0" wp14:anchorId="091BB969" wp14:editId="07A4A5AC">
            <wp:extent cx="3657600" cy="3657600"/>
            <wp:effectExtent l="0" t="0" r="0" b="0"/>
            <wp:docPr id="490070074" name="Picture 490070074"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073741825" name="Figure 4.1: Abdoul Madjid’s map of COVID in the United States in 2021" descr="Figure 4.1: Abdoul Madjid’s map of COVID in the United States in 2021"/>
                    <pic:cNvPicPr>
                      <a:picLocks noChangeAspect="1"/>
                    </pic:cNvPicPr>
                  </pic:nvPicPr>
                  <pic:blipFill>
                    <a:blip r:embed="rId19"/>
                    <a:stretch>
                      <a:fillRect/>
                    </a:stretch>
                  </pic:blipFill>
                  <pic:spPr>
                    <a:xfrm>
                      <a:off x="0" y="0"/>
                      <a:ext cx="3657600" cy="3657600"/>
                    </a:xfrm>
                    <a:prstGeom prst="rect">
                      <a:avLst/>
                    </a:prstGeom>
                    <a:ln w="12700" cap="flat">
                      <a:noFill/>
                      <a:miter lim="400000"/>
                    </a:ln>
                    <a:effectLst/>
                  </pic:spPr>
                </pic:pic>
              </a:graphicData>
            </a:graphic>
          </wp:inline>
        </w:drawing>
      </w:r>
    </w:p>
    <w:p w14:paraId="30E49497" w14:textId="4E00F1CD" w:rsidR="004B46D7" w:rsidRDefault="004B46D7" w:rsidP="00D14399">
      <w:pPr>
        <w:pStyle w:val="CaptionLine"/>
      </w:pPr>
      <w:r>
        <w:t>Abdoul Madjid’s map of COVID</w:t>
      </w:r>
      <w:r w:rsidR="00853A81">
        <w:t>-19</w:t>
      </w:r>
      <w:r>
        <w:t xml:space="preserve"> in the United States in 2021</w:t>
      </w:r>
    </w:p>
    <w:p w14:paraId="72CD152C" w14:textId="113A9877" w:rsidR="00147A1B" w:rsidRDefault="00246EF6" w:rsidP="00F76A86">
      <w:pPr>
        <w:pStyle w:val="Body"/>
        <w:rPr>
          <w:ins w:id="160" w:author="Sydney Cromwell" w:date="2023-10-25T09:51:00Z"/>
        </w:rPr>
      </w:pPr>
      <w:r>
        <w:t xml:space="preserve">I’ve made some small modifications to the code to make the final map fit on the page. </w:t>
      </w:r>
      <w:del w:id="161" w:author="Rachel Monaghan" w:date="2023-11-13T15:42:00Z">
        <w:r w:rsidDel="00B6759C">
          <w:delText xml:space="preserve">Let’s </w:delText>
        </w:r>
      </w:del>
      <w:ins w:id="162" w:author="Rachel Monaghan" w:date="2023-11-13T15:42:00Z">
        <w:r w:rsidR="00B6759C">
          <w:t xml:space="preserve">You’ll </w:t>
        </w:r>
      </w:ins>
      <w:r>
        <w:t xml:space="preserve">begin by loading </w:t>
      </w:r>
      <w:ins w:id="163" w:author="Sydney Cromwell" w:date="2023-10-25T08:28:00Z">
        <w:r w:rsidR="00241116">
          <w:t xml:space="preserve">a </w:t>
        </w:r>
      </w:ins>
      <w:r>
        <w:t>few packages:</w:t>
      </w:r>
    </w:p>
    <w:p w14:paraId="5893BBF8" w14:textId="77777777" w:rsidR="001832FD" w:rsidRDefault="00246EF6">
      <w:pPr>
        <w:pStyle w:val="Code"/>
      </w:pPr>
      <w:r>
        <w:t>library(tidyverse)</w:t>
      </w:r>
    </w:p>
    <w:p w14:paraId="369F01EB" w14:textId="77777777" w:rsidR="001832FD" w:rsidRDefault="00246EF6">
      <w:pPr>
        <w:pStyle w:val="Code"/>
      </w:pPr>
      <w:r>
        <w:t>library(albersusa)</w:t>
      </w:r>
    </w:p>
    <w:p w14:paraId="0D1972A2" w14:textId="77777777" w:rsidR="001832FD" w:rsidRDefault="00246EF6">
      <w:pPr>
        <w:pStyle w:val="Code"/>
      </w:pPr>
      <w:r>
        <w:t>library(sf)</w:t>
      </w:r>
    </w:p>
    <w:p w14:paraId="244F77A9" w14:textId="77777777" w:rsidR="001832FD" w:rsidRDefault="00246EF6">
      <w:pPr>
        <w:pStyle w:val="Code"/>
      </w:pPr>
      <w:r>
        <w:t>library(zoo)</w:t>
      </w:r>
    </w:p>
    <w:p w14:paraId="17AE5AD3" w14:textId="77777777" w:rsidR="001832FD" w:rsidRDefault="00246EF6">
      <w:pPr>
        <w:pStyle w:val="Code"/>
      </w:pPr>
      <w:r>
        <w:t>library(colorspace)</w:t>
      </w:r>
    </w:p>
    <w:p w14:paraId="40B22AEA" w14:textId="05861804" w:rsidR="00147A1B" w:rsidRDefault="00246EF6" w:rsidP="00F76A86">
      <w:pPr>
        <w:pStyle w:val="Body"/>
        <w:rPr>
          <w:ins w:id="164" w:author="Sydney Cromwell" w:date="2023-10-25T09:51:00Z"/>
          <w:rFonts w:ascii="Menlo" w:hAnsi="Menlo" w:cs="Menlo"/>
          <w:color w:val="1F2328"/>
        </w:rPr>
      </w:pPr>
      <w:r>
        <w:t xml:space="preserve">The </w:t>
      </w:r>
      <w:r w:rsidRPr="00F76A86">
        <w:rPr>
          <w:rStyle w:val="Literal"/>
        </w:rPr>
        <w:t>albersusa</w:t>
      </w:r>
      <w:r>
        <w:t xml:space="preserve"> package</w:t>
      </w:r>
      <w:r w:rsidR="00880C4D">
        <w:t xml:space="preserve"> </w:t>
      </w:r>
      <w:r>
        <w:t xml:space="preserve">will give </w:t>
      </w:r>
      <w:del w:id="165" w:author="Rachel Monaghan" w:date="2023-11-13T15:42:00Z">
        <w:r w:rsidDel="00B6759C">
          <w:delText xml:space="preserve">us </w:delText>
        </w:r>
      </w:del>
      <w:ins w:id="166" w:author="Rachel Monaghan" w:date="2023-11-13T15:42:00Z">
        <w:r w:rsidR="00B6759C">
          <w:t xml:space="preserve">you </w:t>
        </w:r>
      </w:ins>
      <w:r>
        <w:t>access to geospatial data</w:t>
      </w:r>
      <w:r w:rsidR="00595A12">
        <w:t>, and you can install it as follows:</w:t>
      </w:r>
    </w:p>
    <w:p w14:paraId="218AF993" w14:textId="1E9BC725" w:rsidR="00595A12" w:rsidRDefault="00595A12" w:rsidP="002E47ED">
      <w:pPr>
        <w:pStyle w:val="Code"/>
      </w:pPr>
      <w:r w:rsidRPr="00880C4D">
        <w:t>remotes::install_github(</w:t>
      </w:r>
      <w:r w:rsidR="00CF43F9">
        <w:t>"</w:t>
      </w:r>
      <w:r w:rsidRPr="00880C4D">
        <w:t>hrbrmstr/albersusa</w:t>
      </w:r>
      <w:r w:rsidR="00CF43F9">
        <w:t>"</w:t>
      </w:r>
      <w:r w:rsidRPr="00880C4D">
        <w:t>)</w:t>
      </w:r>
    </w:p>
    <w:p w14:paraId="16DF0E9F" w14:textId="3131F23E" w:rsidR="001832FD" w:rsidRDefault="00595A12" w:rsidP="002E47ED">
      <w:pPr>
        <w:pStyle w:val="Body"/>
      </w:pPr>
      <w:r>
        <w:t xml:space="preserve">You can install </w:t>
      </w:r>
      <w:r w:rsidR="001E6B56">
        <w:t>all</w:t>
      </w:r>
      <w:r>
        <w:t xml:space="preserve"> of the</w:t>
      </w:r>
      <w:r w:rsidR="001E6B56">
        <w:t xml:space="preserve"> other packages using the standard </w:t>
      </w:r>
      <w:r w:rsidR="001E6B56" w:rsidRPr="00595A12">
        <w:rPr>
          <w:rStyle w:val="Literal"/>
        </w:rPr>
        <w:t>install.packages()</w:t>
      </w:r>
      <w:r w:rsidR="001E6B56">
        <w:t xml:space="preserve"> code. </w:t>
      </w:r>
      <w:del w:id="167" w:author="Rachel Monaghan" w:date="2023-11-13T15:42:00Z">
        <w:r w:rsidDel="00B6759C">
          <w:delText xml:space="preserve">We’ll </w:delText>
        </w:r>
      </w:del>
      <w:ins w:id="168" w:author="Rachel Monaghan" w:date="2023-11-13T15:42:00Z">
        <w:r w:rsidR="00B6759C">
          <w:t xml:space="preserve">You’ll </w:t>
        </w:r>
      </w:ins>
      <w:r>
        <w:t xml:space="preserve">use </w:t>
      </w:r>
      <w:r w:rsidRPr="00F76A86">
        <w:rPr>
          <w:rStyle w:val="Literal"/>
        </w:rPr>
        <w:t>tidyverse</w:t>
      </w:r>
      <w:r>
        <w:t xml:space="preserve"> to import data, manipulate it, and plot it with ggplot. </w:t>
      </w:r>
      <w:r w:rsidR="005A3BE0">
        <w:t>T</w:t>
      </w:r>
      <w:r w:rsidR="001E6B56">
        <w:t xml:space="preserve">he </w:t>
      </w:r>
      <w:r w:rsidR="001E6B56" w:rsidRPr="00F76A86">
        <w:rPr>
          <w:rStyle w:val="Literal"/>
        </w:rPr>
        <w:t>sf</w:t>
      </w:r>
      <w:r w:rsidR="001E6B56">
        <w:t xml:space="preserve"> package will enable </w:t>
      </w:r>
      <w:del w:id="169" w:author="Rachel Monaghan" w:date="2023-11-13T15:42:00Z">
        <w:r w:rsidR="001E6B56" w:rsidDel="00B6759C">
          <w:delText xml:space="preserve">us </w:delText>
        </w:r>
      </w:del>
      <w:ins w:id="170" w:author="Rachel Monaghan" w:date="2023-11-13T15:42:00Z">
        <w:r w:rsidR="00B6759C">
          <w:t xml:space="preserve">you </w:t>
        </w:r>
      </w:ins>
      <w:r w:rsidR="001E6B56">
        <w:t xml:space="preserve">to change </w:t>
      </w:r>
      <w:r w:rsidR="005A3BE0">
        <w:t xml:space="preserve">the </w:t>
      </w:r>
      <w:r w:rsidR="001E6B56">
        <w:t xml:space="preserve">coordinate reference system </w:t>
      </w:r>
      <w:r w:rsidR="005A3BE0">
        <w:t xml:space="preserve">and </w:t>
      </w:r>
      <w:r w:rsidR="001E6B56">
        <w:t>use an appropriate projection</w:t>
      </w:r>
      <w:r w:rsidR="005A3BE0">
        <w:t xml:space="preserve"> for </w:t>
      </w:r>
      <w:r>
        <w:t>the</w:t>
      </w:r>
      <w:r w:rsidR="005A3BE0">
        <w:t xml:space="preserve"> data</w:t>
      </w:r>
      <w:r w:rsidR="001E6B56">
        <w:t xml:space="preserve">. The </w:t>
      </w:r>
      <w:r w:rsidR="001E6B56" w:rsidRPr="00F76A86">
        <w:rPr>
          <w:rStyle w:val="Literal"/>
        </w:rPr>
        <w:t>zoo</w:t>
      </w:r>
      <w:r w:rsidR="001E6B56">
        <w:t xml:space="preserve"> package has functions for calculating rolling averages, and the </w:t>
      </w:r>
      <w:r w:rsidR="001E6B56" w:rsidRPr="00F76A86">
        <w:rPr>
          <w:rStyle w:val="Literal"/>
        </w:rPr>
        <w:t>colorspace</w:t>
      </w:r>
      <w:r w:rsidR="001E6B56">
        <w:t xml:space="preserve"> package gives </w:t>
      </w:r>
      <w:del w:id="171" w:author="Rachel Monaghan" w:date="2023-11-13T15:43:00Z">
        <w:r w:rsidR="001E6B56" w:rsidDel="00B6759C">
          <w:delText xml:space="preserve">us </w:delText>
        </w:r>
      </w:del>
      <w:ins w:id="172" w:author="Rachel Monaghan" w:date="2023-11-13T15:43:00Z">
        <w:r w:rsidR="00B6759C">
          <w:t xml:space="preserve">you </w:t>
        </w:r>
      </w:ins>
      <w:r w:rsidR="001E6B56">
        <w:t>a color scale that highlights the data well.</w:t>
      </w:r>
      <w:bookmarkEnd w:id="139"/>
      <w:bookmarkEnd w:id="154"/>
    </w:p>
    <w:p w14:paraId="0640A58F" w14:textId="77777777" w:rsidR="001832FD" w:rsidRDefault="00246EF6">
      <w:pPr>
        <w:pStyle w:val="HeadB"/>
        <w:tabs>
          <w:tab w:val="left" w:pos="4160"/>
        </w:tabs>
      </w:pPr>
      <w:bookmarkStart w:id="173" w:name="_Toc7"/>
      <w:bookmarkStart w:id="174" w:name="importingourdata"/>
      <w:r>
        <w:lastRenderedPageBreak/>
        <w:t>Importing the Data</w:t>
      </w:r>
      <w:bookmarkEnd w:id="173"/>
    </w:p>
    <w:p w14:paraId="791C1079" w14:textId="6CCB0D6B" w:rsidR="001832FD" w:rsidRDefault="00246EF6" w:rsidP="00F76A86">
      <w:pPr>
        <w:pStyle w:val="Body"/>
      </w:pPr>
      <w:r>
        <w:t xml:space="preserve">Next, </w:t>
      </w:r>
      <w:del w:id="175" w:author="Rachel Monaghan" w:date="2023-11-13T15:43:00Z">
        <w:r w:rsidDel="00B6759C">
          <w:delText xml:space="preserve">let’s </w:delText>
        </w:r>
      </w:del>
      <w:ins w:id="176" w:author="Rachel Monaghan" w:date="2023-11-13T15:43:00Z">
        <w:r w:rsidR="00B6759C">
          <w:t xml:space="preserve">you’ll </w:t>
        </w:r>
      </w:ins>
      <w:r>
        <w:t xml:space="preserve">import the data </w:t>
      </w:r>
      <w:del w:id="177" w:author="Rachel Monaghan" w:date="2023-11-13T15:43:00Z">
        <w:r w:rsidDel="00B6759C">
          <w:delText xml:space="preserve">we </w:delText>
        </w:r>
      </w:del>
      <w:ins w:id="178" w:author="Rachel Monaghan" w:date="2023-11-13T15:43:00Z">
        <w:r w:rsidR="00B6759C">
          <w:t xml:space="preserve">you </w:t>
        </w:r>
      </w:ins>
      <w:r>
        <w:t>need</w:t>
      </w:r>
      <w:del w:id="179" w:author="Rachel Monaghan" w:date="2023-11-13T15:43:00Z">
        <w:r w:rsidDel="00B6759C">
          <w:delText>. We require three pieces of data</w:delText>
        </w:r>
      </w:del>
      <w:r>
        <w:t>: COVID</w:t>
      </w:r>
      <w:r w:rsidR="00853A81">
        <w:t>-19</w:t>
      </w:r>
      <w:r>
        <w:t xml:space="preserve"> rates by state over time, state populations, and geospatial information. Madjid imported each of these pieces of data separately and then merged them, and </w:t>
      </w:r>
      <w:del w:id="180" w:author="Rachel Monaghan" w:date="2023-11-13T15:43:00Z">
        <w:r w:rsidDel="00B6759C">
          <w:delText xml:space="preserve">we’ll </w:delText>
        </w:r>
      </w:del>
      <w:ins w:id="181" w:author="Rachel Monaghan" w:date="2023-11-13T15:43:00Z">
        <w:r w:rsidR="00B6759C">
          <w:t xml:space="preserve">you’ll </w:t>
        </w:r>
      </w:ins>
      <w:r>
        <w:t>do the same.</w:t>
      </w:r>
    </w:p>
    <w:p w14:paraId="44B0F4A2" w14:textId="4A6404EF" w:rsidR="001832FD" w:rsidRDefault="00246EF6" w:rsidP="00F76A86">
      <w:pPr>
        <w:pStyle w:val="Body"/>
      </w:pPr>
      <w:del w:id="182" w:author="Rachel Monaghan" w:date="2023-11-13T15:43:00Z">
        <w:r w:rsidDel="00B6759C">
          <w:delText>First, we import COVID</w:delText>
        </w:r>
        <w:r w:rsidR="00853A81" w:rsidDel="00B6759C">
          <w:delText>-19</w:delText>
        </w:r>
        <w:r w:rsidDel="00B6759C">
          <w:delText xml:space="preserve"> data. This</w:delText>
        </w:r>
      </w:del>
      <w:ins w:id="183" w:author="Rachel Monaghan" w:date="2023-11-13T15:43:00Z">
        <w:r w:rsidR="00B6759C">
          <w:t>The COVID-19</w:t>
        </w:r>
      </w:ins>
      <w:r>
        <w:t xml:space="preserve"> data comes directly from</w:t>
      </w:r>
      <w:r w:rsidRPr="002E47ED">
        <w:rPr>
          <w:rStyle w:val="Italic"/>
        </w:rPr>
        <w:t xml:space="preserve"> </w:t>
      </w:r>
      <w:del w:id="184" w:author="Rachel Monaghan" w:date="2023-11-13T15:43:00Z">
        <w:r w:rsidRPr="00B6759C" w:rsidDel="00B6759C">
          <w:rPr>
            <w:rPrChange w:id="185" w:author="Rachel Monaghan" w:date="2023-11-13T15:43:00Z">
              <w:rPr>
                <w:rStyle w:val="Italic"/>
              </w:rPr>
            </w:rPrChange>
          </w:rPr>
          <w:delText>The</w:delText>
        </w:r>
        <w:r w:rsidDel="00B6759C">
          <w:delText xml:space="preserve"> </w:delText>
        </w:r>
      </w:del>
      <w:ins w:id="186" w:author="Rachel Monaghan" w:date="2023-11-13T15:43:00Z">
        <w:r w:rsidR="00B6759C">
          <w:t xml:space="preserve">the </w:t>
        </w:r>
      </w:ins>
      <w:r w:rsidRPr="002E47ED">
        <w:rPr>
          <w:rStyle w:val="Italic"/>
        </w:rPr>
        <w:t>New York Times</w:t>
      </w:r>
      <w:r>
        <w:t>, which publishes daily case rates by state as a CSV file on its GitHub account</w:t>
      </w:r>
      <w:ins w:id="187" w:author="Rachel Monaghan" w:date="2023-11-13T19:07:00Z">
        <w:r w:rsidR="004C4567">
          <w:t>. To import it, enter the following</w:t>
        </w:r>
      </w:ins>
      <w:del w:id="188" w:author="Rachel Monaghan" w:date="2023-11-13T15:45:00Z">
        <w:r w:rsidDel="00B6759C">
          <w:delText xml:space="preserve">. </w:delText>
        </w:r>
      </w:del>
      <w:ins w:id="189" w:author="Rachel Monaghan" w:date="2023-11-13T15:44:00Z">
        <w:r w:rsidR="00B6759C">
          <w:t xml:space="preserve">: </w:t>
        </w:r>
      </w:ins>
      <w:del w:id="190" w:author="Rachel Monaghan" w:date="2023-11-13T15:45:00Z">
        <w:r w:rsidDel="00B6759C">
          <w:delText xml:space="preserve">I’ve dropped the </w:delText>
        </w:r>
        <w:r w:rsidRPr="00F76A86" w:rsidDel="00B6759C">
          <w:rPr>
            <w:rStyle w:val="Literal"/>
          </w:rPr>
          <w:delText>fips</w:delText>
        </w:r>
        <w:r w:rsidDel="00B6759C">
          <w:delText xml:space="preserve"> variable; Federal Information Processing Standards (FIPS) are numeric codes used to represent states, but </w:delText>
        </w:r>
      </w:del>
      <w:del w:id="191" w:author="Rachel Monaghan" w:date="2023-11-13T15:44:00Z">
        <w:r w:rsidDel="00B6759C">
          <w:delText>we can</w:delText>
        </w:r>
      </w:del>
      <w:del w:id="192" w:author="Rachel Monaghan" w:date="2023-11-13T15:45:00Z">
        <w:r w:rsidDel="00B6759C">
          <w:delText xml:space="preserve"> reference states by their names instead:</w:delText>
        </w:r>
      </w:del>
    </w:p>
    <w:p w14:paraId="53A5BC4C" w14:textId="77777777" w:rsidR="001832FD" w:rsidRPr="004C4567" w:rsidRDefault="00246EF6" w:rsidP="00D14399">
      <w:pPr>
        <w:pStyle w:val="CodeWide"/>
        <w:rPr>
          <w:rStyle w:val="LiteralBold"/>
          <w:rPrChange w:id="193" w:author="Rachel Monaghan" w:date="2023-11-13T19:07:00Z">
            <w:rPr/>
          </w:rPrChange>
        </w:rPr>
      </w:pPr>
      <w:r w:rsidRPr="004C4567">
        <w:rPr>
          <w:rStyle w:val="LiteralBold"/>
          <w:rPrChange w:id="194" w:author="Rachel Monaghan" w:date="2023-11-13T19:07:00Z">
            <w:rPr/>
          </w:rPrChange>
        </w:rPr>
        <w:t>covid_data &lt;- read_csv("https://data.rwithoutstatistics.com/covid-us-states.csv") %&gt;%</w:t>
      </w:r>
    </w:p>
    <w:p w14:paraId="18359A76" w14:textId="77777777" w:rsidR="001832FD" w:rsidRPr="004C4567" w:rsidRDefault="00246EF6" w:rsidP="00D14399">
      <w:pPr>
        <w:pStyle w:val="CodeWide"/>
        <w:rPr>
          <w:rStyle w:val="LiteralBold"/>
          <w:rPrChange w:id="195" w:author="Rachel Monaghan" w:date="2023-11-13T19:07:00Z">
            <w:rPr/>
          </w:rPrChange>
        </w:rPr>
      </w:pPr>
      <w:r w:rsidRPr="004C4567">
        <w:rPr>
          <w:rStyle w:val="LiteralBold"/>
          <w:rPrChange w:id="196" w:author="Rachel Monaghan" w:date="2023-11-13T19:07:00Z">
            <w:rPr/>
          </w:rPrChange>
        </w:rPr>
        <w:t xml:space="preserve">  select(-fips)</w:t>
      </w:r>
    </w:p>
    <w:p w14:paraId="6B27211D" w14:textId="7629BBC4" w:rsidR="00B6759C" w:rsidRDefault="00B6759C" w:rsidP="00F76A86">
      <w:pPr>
        <w:pStyle w:val="Body"/>
        <w:rPr>
          <w:ins w:id="197" w:author="Rachel Monaghan" w:date="2023-11-13T15:45:00Z"/>
        </w:rPr>
      </w:pPr>
      <w:ins w:id="198" w:author="Rachel Monaghan" w:date="2023-11-13T15:45:00Z">
        <w:r>
          <w:t>Federal Information Processing Standards (FIPS) are numeric codes used to represent states, but you’ll reference states by their names instead, so</w:t>
        </w:r>
      </w:ins>
      <w:ins w:id="199" w:author="Rachel Monaghan" w:date="2023-11-13T15:46:00Z">
        <w:r w:rsidR="00661B25">
          <w:t xml:space="preserve"> the line</w:t>
        </w:r>
      </w:ins>
      <w:ins w:id="200" w:author="Rachel Monaghan" w:date="2023-11-13T15:45:00Z">
        <w:r>
          <w:t xml:space="preserve"> </w:t>
        </w:r>
        <w:r w:rsidR="00661B25" w:rsidRPr="00661B25">
          <w:rPr>
            <w:rStyle w:val="Literal"/>
            <w:rPrChange w:id="201" w:author="Rachel Monaghan" w:date="2023-11-13T15:46:00Z">
              <w:rPr/>
            </w:rPrChange>
          </w:rPr>
          <w:t>select(-fips)</w:t>
        </w:r>
        <w:r w:rsidR="00661B25">
          <w:t xml:space="preserve"> drop</w:t>
        </w:r>
      </w:ins>
      <w:ins w:id="202" w:author="Rachel Monaghan" w:date="2023-11-13T15:46:00Z">
        <w:r w:rsidR="00661B25">
          <w:t>s</w:t>
        </w:r>
      </w:ins>
      <w:ins w:id="203" w:author="Rachel Monaghan" w:date="2023-11-13T15:45:00Z">
        <w:r w:rsidR="00661B25">
          <w:t xml:space="preserve"> the </w:t>
        </w:r>
        <w:r w:rsidR="00661B25" w:rsidRPr="00661B25">
          <w:rPr>
            <w:rStyle w:val="Literal"/>
            <w:rPrChange w:id="204" w:author="Rachel Monaghan" w:date="2023-11-13T15:45:00Z">
              <w:rPr/>
            </w:rPrChange>
          </w:rPr>
          <w:t>fips</w:t>
        </w:r>
        <w:r w:rsidR="00661B25">
          <w:t xml:space="preserve"> variable.</w:t>
        </w:r>
      </w:ins>
    </w:p>
    <w:p w14:paraId="5B735517" w14:textId="2DBA2A94" w:rsidR="001832FD" w:rsidRDefault="00246EF6" w:rsidP="00F76A86">
      <w:pPr>
        <w:pStyle w:val="Body"/>
      </w:pPr>
      <w:del w:id="205" w:author="Rachel Monaghan" w:date="2023-11-13T15:46:00Z">
        <w:r w:rsidDel="00661B25">
          <w:delText>If you take a look</w:delText>
        </w:r>
      </w:del>
      <w:ins w:id="206" w:author="Rachel Monaghan" w:date="2023-11-13T15:46:00Z">
        <w:r w:rsidR="00661B25">
          <w:t>Looking</w:t>
        </w:r>
      </w:ins>
      <w:r>
        <w:t xml:space="preserve"> at this data, you can see the arrival of the first COVID</w:t>
      </w:r>
      <w:r w:rsidR="00853A81">
        <w:t>-19</w:t>
      </w:r>
      <w:r>
        <w:t xml:space="preserve"> cases in the United States in January 2020</w:t>
      </w:r>
      <w:ins w:id="207" w:author="Sydney Cromwell" w:date="2023-10-25T09:57:00Z">
        <w:r w:rsidR="007B57EA">
          <w:t>:</w:t>
        </w:r>
      </w:ins>
      <w:del w:id="208" w:author="Sydney Cromwell" w:date="2023-10-25T09:57:00Z">
        <w:r w:rsidDel="007B57EA">
          <w:delText>.</w:delText>
        </w:r>
      </w:del>
    </w:p>
    <w:p w14:paraId="72944458" w14:textId="77777777" w:rsidR="001832FD" w:rsidRDefault="00246EF6">
      <w:pPr>
        <w:pStyle w:val="Code"/>
      </w:pPr>
      <w:r>
        <w:t>#&gt; # A tibble: 56,006 × 4</w:t>
      </w:r>
    </w:p>
    <w:p w14:paraId="3D0EE0E0" w14:textId="77777777" w:rsidR="001832FD" w:rsidRDefault="00246EF6">
      <w:pPr>
        <w:pStyle w:val="Code"/>
      </w:pPr>
      <w:r>
        <w:t>#&gt;    date       state      cases deaths</w:t>
      </w:r>
    </w:p>
    <w:p w14:paraId="7ED5C36B" w14:textId="77777777" w:rsidR="001832FD" w:rsidRDefault="00246EF6">
      <w:pPr>
        <w:pStyle w:val="Code"/>
      </w:pPr>
      <w:r>
        <w:t>#&gt;    &lt;date&gt;     &lt;chr&gt;      &lt;dbl&gt;  &lt;dbl&gt;</w:t>
      </w:r>
    </w:p>
    <w:p w14:paraId="69B6DC1A" w14:textId="77777777" w:rsidR="001832FD" w:rsidRDefault="00246EF6">
      <w:pPr>
        <w:pStyle w:val="Code"/>
      </w:pPr>
      <w:r>
        <w:t>#&gt;  1 2020-01-21 Washington     1      0</w:t>
      </w:r>
    </w:p>
    <w:p w14:paraId="2726B195" w14:textId="77777777" w:rsidR="001832FD" w:rsidRDefault="00246EF6">
      <w:pPr>
        <w:pStyle w:val="Code"/>
      </w:pPr>
      <w:r>
        <w:t>#&gt;  2 2020-01-22 Washington     1      0</w:t>
      </w:r>
    </w:p>
    <w:p w14:paraId="12775655" w14:textId="77777777" w:rsidR="001832FD" w:rsidRDefault="00246EF6">
      <w:pPr>
        <w:pStyle w:val="Code"/>
      </w:pPr>
      <w:r>
        <w:t>#&gt;  3 2020-01-23 Washington     1      0</w:t>
      </w:r>
    </w:p>
    <w:p w14:paraId="0737AD02" w14:textId="77777777" w:rsidR="001832FD" w:rsidRDefault="00246EF6">
      <w:pPr>
        <w:pStyle w:val="Code"/>
      </w:pPr>
      <w:r>
        <w:t>#&gt;  4 2020-01-24 Illinois       1      0</w:t>
      </w:r>
    </w:p>
    <w:p w14:paraId="7DF4ED0E" w14:textId="77777777" w:rsidR="001832FD" w:rsidRDefault="00246EF6">
      <w:pPr>
        <w:pStyle w:val="Code"/>
      </w:pPr>
      <w:r>
        <w:t>#&gt;  5 2020-01-24 Washington     1      0</w:t>
      </w:r>
    </w:p>
    <w:p w14:paraId="38372F4B" w14:textId="77777777" w:rsidR="001832FD" w:rsidRDefault="00246EF6">
      <w:pPr>
        <w:pStyle w:val="Code"/>
      </w:pPr>
      <w:r>
        <w:t>#&gt;  6 2020-01-25 California     1      0</w:t>
      </w:r>
    </w:p>
    <w:p w14:paraId="381E17CE" w14:textId="77777777" w:rsidR="001832FD" w:rsidRDefault="00246EF6">
      <w:pPr>
        <w:pStyle w:val="Code"/>
      </w:pPr>
      <w:r>
        <w:t>#&gt;  7 2020-01-25 Illinois       1      0</w:t>
      </w:r>
    </w:p>
    <w:p w14:paraId="7583FF37" w14:textId="77777777" w:rsidR="001832FD" w:rsidRDefault="00246EF6">
      <w:pPr>
        <w:pStyle w:val="Code"/>
      </w:pPr>
      <w:r>
        <w:t>#&gt;  8 2020-01-25 Washington     1      0</w:t>
      </w:r>
    </w:p>
    <w:p w14:paraId="63E2E8D3" w14:textId="77777777" w:rsidR="001832FD" w:rsidRDefault="00246EF6">
      <w:pPr>
        <w:pStyle w:val="Code"/>
      </w:pPr>
      <w:r>
        <w:t>#&gt;  9 2020-01-26 Arizona        1      0</w:t>
      </w:r>
    </w:p>
    <w:p w14:paraId="130ACCA2" w14:textId="77777777" w:rsidR="001832FD" w:rsidRDefault="00246EF6">
      <w:pPr>
        <w:pStyle w:val="Code"/>
      </w:pPr>
      <w:r>
        <w:t>#&gt; 10 2020-01-26 California     2      0</w:t>
      </w:r>
    </w:p>
    <w:p w14:paraId="20591E7F" w14:textId="77777777" w:rsidR="001832FD" w:rsidRPr="002B623F" w:rsidRDefault="00246EF6">
      <w:pPr>
        <w:pStyle w:val="Code"/>
        <w:rPr>
          <w:rStyle w:val="LiteralItalic"/>
          <w:rFonts w:eastAsia="Courier"/>
        </w:rPr>
      </w:pPr>
      <w:r w:rsidRPr="002B623F">
        <w:rPr>
          <w:rStyle w:val="LiteralItalic"/>
        </w:rPr>
        <w:t>--snip--</w:t>
      </w:r>
    </w:p>
    <w:p w14:paraId="0E2520B6" w14:textId="48BBCEF4" w:rsidR="00147A1B" w:rsidRDefault="00246EF6" w:rsidP="00F76A86">
      <w:pPr>
        <w:pStyle w:val="Body"/>
        <w:rPr>
          <w:ins w:id="209" w:author="Sydney Cromwell" w:date="2023-10-25T09:51:00Z"/>
        </w:rPr>
      </w:pPr>
      <w:r>
        <w:t>Madjid’s map shows per capita rates (</w:t>
      </w:r>
      <w:ins w:id="210" w:author="Sydney Cromwell" w:date="2023-10-25T08:31:00Z">
        <w:r w:rsidR="007B2622">
          <w:t xml:space="preserve">the </w:t>
        </w:r>
      </w:ins>
      <w:r>
        <w:t>rates per 100,000 people) rather than absolute rates (the rates without consideration for a state’s population). So, to re</w:t>
      </w:r>
      <w:ins w:id="211" w:author="Sydney Cromwell" w:date="2023-10-25T14:16:00Z">
        <w:r w:rsidR="00DE376B">
          <w:t>-</w:t>
        </w:r>
      </w:ins>
      <w:r>
        <w:t xml:space="preserve">create his maps, </w:t>
      </w:r>
      <w:del w:id="212" w:author="Rachel Monaghan" w:date="2023-11-13T15:47:00Z">
        <w:r w:rsidDel="00661B25">
          <w:delText xml:space="preserve">we </w:delText>
        </w:r>
      </w:del>
      <w:ins w:id="213" w:author="Rachel Monaghan" w:date="2023-11-13T15:47:00Z">
        <w:r w:rsidR="00661B25">
          <w:t xml:space="preserve">you also </w:t>
        </w:r>
      </w:ins>
      <w:r>
        <w:t xml:space="preserve">need to obtain data on each state’s population. </w:t>
      </w:r>
      <w:del w:id="214" w:author="Rachel Monaghan" w:date="2023-11-13T19:08:00Z">
        <w:r w:rsidDel="003C4E9F">
          <w:delText>Madjid downloaded</w:delText>
        </w:r>
      </w:del>
      <w:ins w:id="215" w:author="Rachel Monaghan" w:date="2023-11-13T19:08:00Z">
        <w:r w:rsidR="003C4E9F">
          <w:t>Download</w:t>
        </w:r>
      </w:ins>
      <w:r>
        <w:t xml:space="preserve"> this data as a CSV</w:t>
      </w:r>
      <w:ins w:id="216" w:author="Rachel Monaghan" w:date="2023-11-13T19:06:00Z">
        <w:r w:rsidR="004C4567">
          <w:t xml:space="preserve"> as follows</w:t>
        </w:r>
      </w:ins>
      <w:r>
        <w:t>:</w:t>
      </w:r>
    </w:p>
    <w:p w14:paraId="41EA2EE9" w14:textId="77777777" w:rsidR="001832FD" w:rsidRPr="003C4E9F" w:rsidRDefault="00246EF6" w:rsidP="00D14399">
      <w:pPr>
        <w:pStyle w:val="CodeWide"/>
        <w:rPr>
          <w:rStyle w:val="LiteralBold"/>
          <w:rPrChange w:id="217" w:author="Rachel Monaghan" w:date="2023-11-13T19:08:00Z">
            <w:rPr/>
          </w:rPrChange>
        </w:rPr>
      </w:pPr>
      <w:r w:rsidRPr="003C4E9F">
        <w:rPr>
          <w:rStyle w:val="LiteralBold"/>
          <w:rPrChange w:id="218" w:author="Rachel Monaghan" w:date="2023-11-13T19:08:00Z">
            <w:rPr/>
          </w:rPrChange>
        </w:rPr>
        <w:t>usa_states &lt;- read_csv("https://data.rwithoutstatistics.com/population-by-state.csv") %&gt;%</w:t>
      </w:r>
    </w:p>
    <w:p w14:paraId="50167157" w14:textId="77777777" w:rsidR="001832FD" w:rsidRPr="003C4E9F" w:rsidRDefault="00246EF6" w:rsidP="00D14399">
      <w:pPr>
        <w:pStyle w:val="CodeWide"/>
        <w:rPr>
          <w:rStyle w:val="LiteralBold"/>
          <w:rPrChange w:id="219" w:author="Rachel Monaghan" w:date="2023-11-13T19:08:00Z">
            <w:rPr/>
          </w:rPrChange>
        </w:rPr>
      </w:pPr>
      <w:r w:rsidRPr="003C4E9F">
        <w:rPr>
          <w:rStyle w:val="LiteralBold"/>
          <w:rPrChange w:id="220" w:author="Rachel Monaghan" w:date="2023-11-13T19:08:00Z">
            <w:rPr/>
          </w:rPrChange>
        </w:rPr>
        <w:t xml:space="preserve">  select(State, Pop)</w:t>
      </w:r>
    </w:p>
    <w:p w14:paraId="08070880" w14:textId="46BA99FF" w:rsidR="001832FD" w:rsidRDefault="00246EF6" w:rsidP="00661B25">
      <w:pPr>
        <w:pStyle w:val="Body"/>
      </w:pPr>
      <w:del w:id="221" w:author="Rachel Monaghan" w:date="2023-11-13T15:47:00Z">
        <w:r w:rsidDel="00661B25">
          <w:delText xml:space="preserve">We </w:delText>
        </w:r>
      </w:del>
      <w:ins w:id="222" w:author="Rachel Monaghan" w:date="2023-11-13T15:47:00Z">
        <w:r w:rsidR="00661B25">
          <w:t xml:space="preserve">This code </w:t>
        </w:r>
      </w:ins>
      <w:r>
        <w:t>import</w:t>
      </w:r>
      <w:ins w:id="223" w:author="Rachel Monaghan" w:date="2023-11-13T15:47:00Z">
        <w:r w:rsidR="00661B25">
          <w:t>s</w:t>
        </w:r>
      </w:ins>
      <w:r>
        <w:t xml:space="preserve"> </w:t>
      </w:r>
      <w:del w:id="224" w:author="Rachel Monaghan" w:date="2023-11-13T15:47:00Z">
        <w:r w:rsidDel="00661B25">
          <w:delText xml:space="preserve">this </w:delText>
        </w:r>
      </w:del>
      <w:ins w:id="225" w:author="Rachel Monaghan" w:date="2023-11-13T15:47:00Z">
        <w:r w:rsidR="00661B25">
          <w:t xml:space="preserve">the </w:t>
        </w:r>
      </w:ins>
      <w:r>
        <w:t>data, keep</w:t>
      </w:r>
      <w:ins w:id="226" w:author="Rachel Monaghan" w:date="2023-11-13T15:47:00Z">
        <w:r w:rsidR="00661B25">
          <w:t>s</w:t>
        </w:r>
      </w:ins>
      <w:r>
        <w:t xml:space="preserve"> the </w:t>
      </w:r>
      <w:r w:rsidRPr="00F76A86">
        <w:rPr>
          <w:rStyle w:val="Literal"/>
        </w:rPr>
        <w:t>State</w:t>
      </w:r>
      <w:r>
        <w:t xml:space="preserve"> and </w:t>
      </w:r>
      <w:r w:rsidRPr="00F76A86">
        <w:rPr>
          <w:rStyle w:val="Literal"/>
        </w:rPr>
        <w:t>Pop</w:t>
      </w:r>
      <w:r>
        <w:t xml:space="preserve"> (population) variables, and save</w:t>
      </w:r>
      <w:ins w:id="227" w:author="Rachel Monaghan" w:date="2023-11-13T15:47:00Z">
        <w:r w:rsidR="00661B25">
          <w:t>s</w:t>
        </w:r>
      </w:ins>
      <w:r>
        <w:t xml:space="preserve"> </w:t>
      </w:r>
      <w:del w:id="228" w:author="Rachel Monaghan" w:date="2023-11-13T15:47:00Z">
        <w:r w:rsidDel="00661B25">
          <w:delText xml:space="preserve">it </w:delText>
        </w:r>
      </w:del>
      <w:ins w:id="229" w:author="Rachel Monaghan" w:date="2023-11-13T15:47:00Z">
        <w:r w:rsidR="00661B25">
          <w:t xml:space="preserve">the data </w:t>
        </w:r>
      </w:ins>
      <w:r>
        <w:t xml:space="preserve">as an object called </w:t>
      </w:r>
      <w:r w:rsidRPr="00F76A86">
        <w:rPr>
          <w:rStyle w:val="Literal"/>
        </w:rPr>
        <w:t>usa_states</w:t>
      </w:r>
      <w:r>
        <w:t xml:space="preserve">. </w:t>
      </w:r>
      <w:del w:id="230" w:author="Rachel Monaghan" w:date="2023-11-13T15:47:00Z">
        <w:r w:rsidDel="00661B25">
          <w:delText>Let’s see</w:delText>
        </w:r>
      </w:del>
      <w:ins w:id="231" w:author="Rachel Monaghan" w:date="2023-11-13T15:47:00Z">
        <w:r w:rsidR="00661B25">
          <w:t xml:space="preserve">Here’s </w:t>
        </w:r>
      </w:ins>
      <w:del w:id="232" w:author="Rachel Monaghan" w:date="2023-11-13T15:47:00Z">
        <w:r w:rsidDel="00661B25">
          <w:delText xml:space="preserve"> </w:delText>
        </w:r>
      </w:del>
      <w:r>
        <w:t xml:space="preserve">what </w:t>
      </w:r>
      <w:r w:rsidRPr="00F76A86">
        <w:rPr>
          <w:rStyle w:val="Literal"/>
        </w:rPr>
        <w:t>usa_states</w:t>
      </w:r>
      <w:r>
        <w:t xml:space="preserve"> looks like:</w:t>
      </w:r>
    </w:p>
    <w:p w14:paraId="10DDCD93" w14:textId="77777777" w:rsidR="001832FD" w:rsidRDefault="00246EF6">
      <w:pPr>
        <w:pStyle w:val="Code"/>
      </w:pPr>
      <w:r>
        <w:t>#&gt; # A tibble: 52 × 2</w:t>
      </w:r>
    </w:p>
    <w:p w14:paraId="28244749" w14:textId="77777777" w:rsidR="001832FD" w:rsidRDefault="00246EF6">
      <w:pPr>
        <w:pStyle w:val="Code"/>
      </w:pPr>
      <w:r>
        <w:t>#&gt;    State               Pop</w:t>
      </w:r>
    </w:p>
    <w:p w14:paraId="12CF8EEB" w14:textId="77777777" w:rsidR="001832FD" w:rsidRDefault="00246EF6">
      <w:pPr>
        <w:pStyle w:val="Code"/>
      </w:pPr>
      <w:r>
        <w:t>#&gt;    &lt;chr&gt;             &lt;dbl&gt;</w:t>
      </w:r>
    </w:p>
    <w:p w14:paraId="3FAA8737" w14:textId="77777777" w:rsidR="001832FD" w:rsidRDefault="00246EF6">
      <w:pPr>
        <w:pStyle w:val="Code"/>
      </w:pPr>
      <w:r>
        <w:t>#&gt;  1 California     39613493</w:t>
      </w:r>
    </w:p>
    <w:p w14:paraId="0C122B84" w14:textId="77777777" w:rsidR="001832FD" w:rsidRDefault="00246EF6">
      <w:pPr>
        <w:pStyle w:val="Code"/>
      </w:pPr>
      <w:r>
        <w:t>#&gt;  2 Texas          29730311</w:t>
      </w:r>
    </w:p>
    <w:p w14:paraId="301C14F6" w14:textId="77777777" w:rsidR="001832FD" w:rsidRDefault="00246EF6">
      <w:pPr>
        <w:pStyle w:val="Code"/>
      </w:pPr>
      <w:r>
        <w:t>#&gt;  3 Florida        21944577</w:t>
      </w:r>
    </w:p>
    <w:p w14:paraId="405CE913" w14:textId="77777777" w:rsidR="001832FD" w:rsidRDefault="00246EF6">
      <w:pPr>
        <w:pStyle w:val="Code"/>
      </w:pPr>
      <w:r>
        <w:t>#&gt;  4 New York       19299981</w:t>
      </w:r>
    </w:p>
    <w:p w14:paraId="47665139" w14:textId="77777777" w:rsidR="001832FD" w:rsidRDefault="00246EF6">
      <w:pPr>
        <w:pStyle w:val="Code"/>
      </w:pPr>
      <w:r>
        <w:t>#&gt;  5 Pennsylvania   12804123</w:t>
      </w:r>
    </w:p>
    <w:p w14:paraId="3B46D0F2" w14:textId="77777777" w:rsidR="001832FD" w:rsidRDefault="00246EF6">
      <w:pPr>
        <w:pStyle w:val="Code"/>
      </w:pPr>
      <w:r>
        <w:t>#&gt;  6 Illinois       12569321</w:t>
      </w:r>
    </w:p>
    <w:p w14:paraId="26CABA91" w14:textId="77777777" w:rsidR="001832FD" w:rsidRDefault="00246EF6">
      <w:pPr>
        <w:pStyle w:val="Code"/>
      </w:pPr>
      <w:r>
        <w:t>#&gt;  7 Ohio           11714618</w:t>
      </w:r>
    </w:p>
    <w:p w14:paraId="4A6420AC" w14:textId="77777777" w:rsidR="001832FD" w:rsidRDefault="00246EF6">
      <w:pPr>
        <w:pStyle w:val="Code"/>
      </w:pPr>
      <w:r>
        <w:t>#&gt;  8 Georgia        10830007</w:t>
      </w:r>
    </w:p>
    <w:p w14:paraId="7E4631B5" w14:textId="77777777" w:rsidR="001832FD" w:rsidRDefault="00246EF6">
      <w:pPr>
        <w:pStyle w:val="Code"/>
      </w:pPr>
      <w:r>
        <w:t>#&gt;  9 North Carolina 10701022</w:t>
      </w:r>
    </w:p>
    <w:p w14:paraId="65EDFB0A" w14:textId="77777777" w:rsidR="001832FD" w:rsidRDefault="00246EF6">
      <w:pPr>
        <w:pStyle w:val="Code"/>
      </w:pPr>
      <w:r>
        <w:lastRenderedPageBreak/>
        <w:t>#&gt; 10 Michigan        9992427</w:t>
      </w:r>
    </w:p>
    <w:p w14:paraId="75C4AC6F" w14:textId="77777777" w:rsidR="001832FD" w:rsidRPr="002B623F" w:rsidRDefault="00246EF6">
      <w:pPr>
        <w:pStyle w:val="Code"/>
        <w:rPr>
          <w:rStyle w:val="LiteralItalic"/>
          <w:rFonts w:eastAsia="Courier"/>
        </w:rPr>
      </w:pPr>
      <w:r w:rsidRPr="002B623F">
        <w:rPr>
          <w:rStyle w:val="LiteralItalic"/>
        </w:rPr>
        <w:t>--snip--</w:t>
      </w:r>
    </w:p>
    <w:p w14:paraId="4164A774" w14:textId="07B4F4F2" w:rsidR="00147A1B" w:rsidRDefault="00246EF6" w:rsidP="00F76A86">
      <w:pPr>
        <w:pStyle w:val="Body"/>
        <w:rPr>
          <w:ins w:id="233" w:author="Sydney Cromwell" w:date="2023-10-25T09:51:00Z"/>
        </w:rPr>
      </w:pPr>
      <w:r>
        <w:t xml:space="preserve">Finally, </w:t>
      </w:r>
      <w:del w:id="234" w:author="Rachel Monaghan" w:date="2023-11-13T15:48:00Z">
        <w:r w:rsidDel="00661B25">
          <w:delText xml:space="preserve">we’ll </w:delText>
        </w:r>
      </w:del>
      <w:r w:rsidR="00595A12">
        <w:t>import the</w:t>
      </w:r>
      <w:r>
        <w:t xml:space="preserve"> geospatial data and save it as an object called </w:t>
      </w:r>
      <w:r w:rsidRPr="00F76A86">
        <w:rPr>
          <w:rStyle w:val="Literal"/>
        </w:rPr>
        <w:t>usa_states_geom</w:t>
      </w:r>
      <w:del w:id="235" w:author="Rachel Monaghan" w:date="2023-11-13T15:48:00Z">
        <w:r w:rsidDel="00661B25">
          <w:delText>:</w:delText>
        </w:r>
      </w:del>
      <w:ins w:id="236" w:author="Rachel Monaghan" w:date="2023-11-13T15:48:00Z">
        <w:r w:rsidR="00661B25">
          <w:t xml:space="preserve"> like so:</w:t>
        </w:r>
      </w:ins>
    </w:p>
    <w:p w14:paraId="5932948B" w14:textId="77777777" w:rsidR="001832FD" w:rsidRPr="003C4E9F" w:rsidRDefault="00246EF6">
      <w:pPr>
        <w:pStyle w:val="Code"/>
        <w:rPr>
          <w:rStyle w:val="LiteralBold"/>
          <w:rPrChange w:id="237" w:author="Rachel Monaghan" w:date="2023-11-13T19:08:00Z">
            <w:rPr/>
          </w:rPrChange>
        </w:rPr>
      </w:pPr>
      <w:r w:rsidRPr="003C4E9F">
        <w:rPr>
          <w:rStyle w:val="LiteralBold"/>
          <w:rPrChange w:id="238" w:author="Rachel Monaghan" w:date="2023-11-13T19:08:00Z">
            <w:rPr/>
          </w:rPrChange>
        </w:rPr>
        <w:t>usa_states_geom &lt;- usa_sf() %&gt;%</w:t>
      </w:r>
    </w:p>
    <w:p w14:paraId="04798F09" w14:textId="77777777" w:rsidR="001832FD" w:rsidRPr="003C4E9F" w:rsidRDefault="00246EF6">
      <w:pPr>
        <w:pStyle w:val="Code"/>
        <w:rPr>
          <w:rStyle w:val="LiteralBold"/>
          <w:rPrChange w:id="239" w:author="Rachel Monaghan" w:date="2023-11-13T19:08:00Z">
            <w:rPr/>
          </w:rPrChange>
        </w:rPr>
      </w:pPr>
      <w:r w:rsidRPr="003C4E9F">
        <w:rPr>
          <w:rStyle w:val="LiteralBold"/>
          <w:rPrChange w:id="240" w:author="Rachel Monaghan" w:date="2023-11-13T19:08:00Z">
            <w:rPr/>
          </w:rPrChange>
        </w:rPr>
        <w:t xml:space="preserve">  select(name) %&gt;%</w:t>
      </w:r>
    </w:p>
    <w:p w14:paraId="4D78F5F7" w14:textId="6840EAF1" w:rsidR="00147A1B" w:rsidRPr="003C4E9F" w:rsidRDefault="00246EF6">
      <w:pPr>
        <w:pStyle w:val="Code"/>
        <w:rPr>
          <w:ins w:id="241" w:author="Sydney Cromwell" w:date="2023-10-25T09:51:00Z"/>
          <w:rStyle w:val="LiteralBold"/>
          <w:rPrChange w:id="242" w:author="Rachel Monaghan" w:date="2023-11-13T19:08:00Z">
            <w:rPr>
              <w:ins w:id="243" w:author="Sydney Cromwell" w:date="2023-10-25T09:51:00Z"/>
            </w:rPr>
          </w:rPrChange>
        </w:rPr>
      </w:pPr>
      <w:r w:rsidRPr="003C4E9F">
        <w:rPr>
          <w:rStyle w:val="LiteralBold"/>
          <w:rPrChange w:id="244" w:author="Rachel Monaghan" w:date="2023-11-13T19:08:00Z">
            <w:rPr/>
          </w:rPrChange>
        </w:rPr>
        <w:t xml:space="preserve">  st_transform(us_laea_proj)</w:t>
      </w:r>
    </w:p>
    <w:p w14:paraId="7A1B3C85" w14:textId="06C2854C" w:rsidR="001832FD" w:rsidRDefault="00246EF6" w:rsidP="00F76A86">
      <w:pPr>
        <w:pStyle w:val="Body"/>
      </w:pPr>
      <w:r>
        <w:t xml:space="preserve">The </w:t>
      </w:r>
      <w:r w:rsidRPr="00F76A86">
        <w:rPr>
          <w:rStyle w:val="Literal"/>
        </w:rPr>
        <w:t>usa_sf()</w:t>
      </w:r>
      <w:r>
        <w:t xml:space="preserve"> function from the </w:t>
      </w:r>
      <w:r w:rsidRPr="00F76A86">
        <w:rPr>
          <w:rStyle w:val="Literal"/>
        </w:rPr>
        <w:t>albersusa</w:t>
      </w:r>
      <w:r>
        <w:t xml:space="preserve"> package gives </w:t>
      </w:r>
      <w:del w:id="245" w:author="Rachel Monaghan" w:date="2023-11-13T15:48:00Z">
        <w:r w:rsidDel="00661B25">
          <w:delText xml:space="preserve">us </w:delText>
        </w:r>
      </w:del>
      <w:ins w:id="246" w:author="Rachel Monaghan" w:date="2023-11-13T15:48:00Z">
        <w:r w:rsidR="00661B25">
          <w:t xml:space="preserve">you </w:t>
        </w:r>
      </w:ins>
      <w:r>
        <w:t>simple features data for all US states</w:t>
      </w:r>
      <w:r w:rsidR="00595A12">
        <w:t>. C</w:t>
      </w:r>
      <w:r>
        <w:t xml:space="preserve">onveniently, </w:t>
      </w:r>
      <w:r w:rsidR="00595A12">
        <w:t xml:space="preserve">it </w:t>
      </w:r>
      <w:r>
        <w:t xml:space="preserve">places Alaska and Hawaii </w:t>
      </w:r>
      <w:del w:id="247" w:author="Rachel Monaghan" w:date="2023-11-13T15:55:00Z">
        <w:r w:rsidDel="001433CF">
          <w:delText xml:space="preserve">in locations, and </w:delText>
        </w:r>
      </w:del>
      <w:r>
        <w:t xml:space="preserve">at a </w:t>
      </w:r>
      <w:ins w:id="248" w:author="Rachel Monaghan" w:date="2023-11-13T15:56:00Z">
        <w:r w:rsidR="001433CF">
          <w:t xml:space="preserve">position and </w:t>
        </w:r>
      </w:ins>
      <w:r>
        <w:t>scale</w:t>
      </w:r>
      <w:del w:id="249" w:author="Rachel Monaghan" w:date="2023-11-13T15:55:00Z">
        <w:r w:rsidDel="001433CF">
          <w:delText>,</w:delText>
        </w:r>
      </w:del>
      <w:r>
        <w:t xml:space="preserve"> that make them easy to see. This data includes multiple variables, but</w:t>
      </w:r>
      <w:ins w:id="250" w:author="Rachel Monaghan" w:date="2023-11-13T15:56:00Z">
        <w:r w:rsidR="001433CF">
          <w:t xml:space="preserve"> because</w:t>
        </w:r>
      </w:ins>
      <w:r>
        <w:t xml:space="preserve"> </w:t>
      </w:r>
      <w:del w:id="251" w:author="Rachel Monaghan" w:date="2023-11-13T15:48:00Z">
        <w:r w:rsidDel="00661B25">
          <w:delText xml:space="preserve">we </w:delText>
        </w:r>
      </w:del>
      <w:ins w:id="252" w:author="Rachel Monaghan" w:date="2023-11-13T15:48:00Z">
        <w:r w:rsidR="00661B25">
          <w:t xml:space="preserve">you </w:t>
        </w:r>
      </w:ins>
      <w:r>
        <w:t xml:space="preserve">need only the state names, </w:t>
      </w:r>
      <w:del w:id="253" w:author="Rachel Monaghan" w:date="2023-11-13T15:56:00Z">
        <w:r w:rsidDel="001433CF">
          <w:delText xml:space="preserve">so </w:delText>
        </w:r>
      </w:del>
      <w:del w:id="254" w:author="Rachel Monaghan" w:date="2023-11-13T15:48:00Z">
        <w:r w:rsidDel="00661B25">
          <w:delText xml:space="preserve">we </w:delText>
        </w:r>
      </w:del>
      <w:ins w:id="255" w:author="Rachel Monaghan" w:date="2023-11-13T15:56:00Z">
        <w:r w:rsidR="001433CF">
          <w:t>this code</w:t>
        </w:r>
      </w:ins>
      <w:ins w:id="256" w:author="Rachel Monaghan" w:date="2023-11-13T15:48:00Z">
        <w:r w:rsidR="00661B25">
          <w:t xml:space="preserve"> </w:t>
        </w:r>
      </w:ins>
      <w:ins w:id="257" w:author="Sydney Cromwell" w:date="2023-10-25T08:35:00Z">
        <w:del w:id="258" w:author="Rachel Monaghan" w:date="2023-11-13T15:48:00Z">
          <w:r w:rsidR="00A673DB" w:rsidDel="00661B25">
            <w:delText xml:space="preserve">just </w:delText>
          </w:r>
        </w:del>
      </w:ins>
      <w:r>
        <w:t>keep</w:t>
      </w:r>
      <w:ins w:id="259" w:author="Rachel Monaghan" w:date="2023-11-13T15:56:00Z">
        <w:r w:rsidR="001433CF">
          <w:t>s</w:t>
        </w:r>
      </w:ins>
      <w:r>
        <w:t xml:space="preserve"> </w:t>
      </w:r>
      <w:ins w:id="260" w:author="Rachel Monaghan" w:date="2023-11-13T15:48:00Z">
        <w:r w:rsidR="00661B25">
          <w:t xml:space="preserve">just </w:t>
        </w:r>
      </w:ins>
      <w:r>
        <w:t xml:space="preserve">the </w:t>
      </w:r>
      <w:r w:rsidRPr="00F76A86">
        <w:rPr>
          <w:rStyle w:val="Literal"/>
        </w:rPr>
        <w:t>name</w:t>
      </w:r>
      <w:r>
        <w:t xml:space="preserve"> variable</w:t>
      </w:r>
      <w:del w:id="261" w:author="Sydney Cromwell" w:date="2023-10-25T08:35:00Z">
        <w:r w:rsidDel="00A673DB">
          <w:delText xml:space="preserve"> only</w:delText>
        </w:r>
      </w:del>
      <w:r>
        <w:t>.</w:t>
      </w:r>
    </w:p>
    <w:p w14:paraId="3480E2FE" w14:textId="39D219D6" w:rsidR="00147A1B" w:rsidRDefault="00246EF6" w:rsidP="00F76A86">
      <w:pPr>
        <w:pStyle w:val="Body"/>
        <w:rPr>
          <w:ins w:id="262" w:author="Sydney Cromwell" w:date="2023-10-25T09:51:00Z"/>
        </w:rPr>
      </w:pPr>
      <w:del w:id="263" w:author="Rachel Monaghan" w:date="2023-11-13T15:56:00Z">
        <w:r w:rsidDel="001433CF">
          <w:delText>We then use t</w:delText>
        </w:r>
      </w:del>
      <w:ins w:id="264" w:author="Rachel Monaghan" w:date="2023-11-13T15:56:00Z">
        <w:r w:rsidR="001433CF">
          <w:t>T</w:t>
        </w:r>
      </w:ins>
      <w:r>
        <w:t xml:space="preserve">he </w:t>
      </w:r>
      <w:r w:rsidRPr="00F76A86">
        <w:rPr>
          <w:rStyle w:val="Literal"/>
        </w:rPr>
        <w:t>st_transform()</w:t>
      </w:r>
      <w:r>
        <w:t xml:space="preserve"> function from the </w:t>
      </w:r>
      <w:r w:rsidRPr="00F76A86">
        <w:rPr>
          <w:rStyle w:val="Literal"/>
        </w:rPr>
        <w:t>sf</w:t>
      </w:r>
      <w:r>
        <w:t xml:space="preserve"> package </w:t>
      </w:r>
      <w:del w:id="265" w:author="Rachel Monaghan" w:date="2023-11-13T15:56:00Z">
        <w:r w:rsidDel="001433CF">
          <w:delText xml:space="preserve">to </w:delText>
        </w:r>
      </w:del>
      <w:r>
        <w:t>change</w:t>
      </w:r>
      <w:ins w:id="266" w:author="Rachel Monaghan" w:date="2023-11-13T15:56:00Z">
        <w:r w:rsidR="001433CF">
          <w:t>s</w:t>
        </w:r>
      </w:ins>
      <w:r>
        <w:t xml:space="preserve"> the coordinate reference system. The one used here comes from the </w:t>
      </w:r>
      <w:r w:rsidRPr="00F76A86">
        <w:rPr>
          <w:rStyle w:val="Literal"/>
        </w:rPr>
        <w:t>us_laea_proj</w:t>
      </w:r>
      <w:r>
        <w:t xml:space="preserve"> object in the </w:t>
      </w:r>
      <w:r w:rsidRPr="00F76A86">
        <w:rPr>
          <w:rStyle w:val="Literal"/>
        </w:rPr>
        <w:t>alber</w:t>
      </w:r>
      <w:r w:rsidR="00E85B68">
        <w:rPr>
          <w:rStyle w:val="Literal"/>
        </w:rPr>
        <w:t>s</w:t>
      </w:r>
      <w:r w:rsidRPr="00F76A86">
        <w:rPr>
          <w:rStyle w:val="Literal"/>
        </w:rPr>
        <w:t>usa</w:t>
      </w:r>
      <w:r>
        <w:t xml:space="preserve"> package. </w:t>
      </w:r>
      <w:del w:id="267" w:author="Rachel Monaghan" w:date="2023-11-13T15:57:00Z">
        <w:r w:rsidDel="001433CF">
          <w:delText xml:space="preserve">Remember </w:delText>
        </w:r>
      </w:del>
      <w:ins w:id="268" w:author="Rachel Monaghan" w:date="2023-11-13T15:57:00Z">
        <w:r w:rsidR="001433CF">
          <w:t xml:space="preserve">This is </w:t>
        </w:r>
      </w:ins>
      <w:r>
        <w:t xml:space="preserve">the </w:t>
      </w:r>
      <w:r w:rsidRPr="002E47ED">
        <w:rPr>
          <w:rStyle w:val="Italic"/>
        </w:rPr>
        <w:t>Albers equal-area conic convenience</w:t>
      </w:r>
      <w:r>
        <w:t xml:space="preserve"> projection </w:t>
      </w:r>
      <w:del w:id="269" w:author="Rachel Monaghan" w:date="2023-11-13T15:57:00Z">
        <w:r w:rsidDel="001433CF">
          <w:delText>we used</w:delText>
        </w:r>
      </w:del>
      <w:ins w:id="270" w:author="Rachel Monaghan" w:date="2023-11-13T15:57:00Z">
        <w:r w:rsidR="001433CF">
          <w:t>you used earlier</w:t>
        </w:r>
      </w:ins>
      <w:r>
        <w:t xml:space="preserve"> to change the appearance of </w:t>
      </w:r>
      <w:del w:id="271" w:author="Rachel Monaghan" w:date="2023-11-13T15:57:00Z">
        <w:r w:rsidDel="001433CF">
          <w:delText xml:space="preserve">our </w:delText>
        </w:r>
      </w:del>
      <w:ins w:id="272" w:author="Rachel Monaghan" w:date="2023-11-13T15:57:00Z">
        <w:r w:rsidR="001433CF">
          <w:t xml:space="preserve">the </w:t>
        </w:r>
      </w:ins>
      <w:r>
        <w:t>Wyoming counties map</w:t>
      </w:r>
      <w:del w:id="273" w:author="Rachel Monaghan" w:date="2023-11-13T15:57:00Z">
        <w:r w:rsidDel="001433CF">
          <w:delText>? This is the same projection</w:delText>
        </w:r>
      </w:del>
      <w:r>
        <w:t>.</w:t>
      </w:r>
      <w:bookmarkStart w:id="274" w:name="_Toc8"/>
      <w:bookmarkStart w:id="275" w:name="calculatingdailycovidcases"/>
    </w:p>
    <w:p w14:paraId="14DD7750" w14:textId="51F7368A" w:rsidR="001832FD" w:rsidRDefault="00246EF6">
      <w:pPr>
        <w:pStyle w:val="HeadB"/>
      </w:pPr>
      <w:r>
        <w:t>Calculating Daily COVID</w:t>
      </w:r>
      <w:r w:rsidR="00853A81">
        <w:t>-19</w:t>
      </w:r>
      <w:r>
        <w:t xml:space="preserve"> Cases</w:t>
      </w:r>
      <w:bookmarkEnd w:id="274"/>
    </w:p>
    <w:p w14:paraId="0F36EFAA" w14:textId="7180EF8C" w:rsidR="001832FD" w:rsidRDefault="00246EF6" w:rsidP="00F76A86">
      <w:pPr>
        <w:pStyle w:val="Body"/>
      </w:pPr>
      <w:del w:id="276" w:author="Rachel Monaghan" w:date="2023-11-13T17:07:00Z">
        <w:r w:rsidDel="009C2DDC">
          <w:delText>Next, we need to</w:delText>
        </w:r>
      </w:del>
      <w:del w:id="277" w:author="Rachel Monaghan" w:date="2023-11-13T17:08:00Z">
        <w:r w:rsidDel="009C2DDC">
          <w:delText xml:space="preserve"> calculate the number of daily COVID</w:delText>
        </w:r>
        <w:r w:rsidR="00853A81" w:rsidDel="009C2DDC">
          <w:delText>-19</w:delText>
        </w:r>
        <w:r w:rsidDel="009C2DDC">
          <w:delText xml:space="preserve"> cases. </w:delText>
        </w:r>
      </w:del>
      <w:del w:id="278" w:author="Rachel Monaghan" w:date="2023-11-13T17:07:00Z">
        <w:r w:rsidDel="009C2DDC">
          <w:delText>We have to do this because t</w:delText>
        </w:r>
      </w:del>
      <w:ins w:id="279" w:author="Rachel Monaghan" w:date="2023-11-13T17:07:00Z">
        <w:r w:rsidR="009C2DDC">
          <w:t>T</w:t>
        </w:r>
      </w:ins>
      <w:r>
        <w:t xml:space="preserve">he </w:t>
      </w:r>
      <w:r w:rsidRPr="00F76A86">
        <w:rPr>
          <w:rStyle w:val="Literal"/>
        </w:rPr>
        <w:t>covid_data</w:t>
      </w:r>
      <w:r>
        <w:t xml:space="preserve"> data frame </w:t>
      </w:r>
      <w:del w:id="280" w:author="Rachel Monaghan" w:date="2023-11-13T17:07:00Z">
        <w:r w:rsidDel="009C2DDC">
          <w:delText xml:space="preserve">gives </w:delText>
        </w:r>
      </w:del>
      <w:ins w:id="281" w:author="Rachel Monaghan" w:date="2023-11-13T17:07:00Z">
        <w:r w:rsidR="009C2DDC">
          <w:t xml:space="preserve">lists </w:t>
        </w:r>
      </w:ins>
      <w:del w:id="282" w:author="Rachel Monaghan" w:date="2023-11-13T17:07:00Z">
        <w:r w:rsidDel="009C2DDC">
          <w:delText xml:space="preserve">us </w:delText>
        </w:r>
      </w:del>
      <w:r>
        <w:t>cumulative</w:t>
      </w:r>
      <w:ins w:id="283" w:author="Rachel Monaghan" w:date="2023-11-13T17:08:00Z">
        <w:r w:rsidR="009C2DDC" w:rsidRPr="009C2DDC">
          <w:t xml:space="preserve"> </w:t>
        </w:r>
        <w:r w:rsidR="009C2DDC">
          <w:t xml:space="preserve">COVID-19 </w:t>
        </w:r>
      </w:ins>
      <w:del w:id="284" w:author="Rachel Monaghan" w:date="2023-11-13T17:08:00Z">
        <w:r w:rsidDel="009C2DDC">
          <w:delText xml:space="preserve"> </w:delText>
        </w:r>
      </w:del>
      <w:r>
        <w:t>cases by state, but not the number of cases per day</w:t>
      </w:r>
      <w:ins w:id="285" w:author="Rachel Monaghan" w:date="2023-11-13T17:08:00Z">
        <w:r w:rsidR="009C2DDC">
          <w:t>, so the next step is to calculate th</w:t>
        </w:r>
      </w:ins>
      <w:ins w:id="286" w:author="Rachel Monaghan" w:date="2023-11-13T17:16:00Z">
        <w:r w:rsidR="00D44AC6">
          <w:t>at</w:t>
        </w:r>
      </w:ins>
      <w:ins w:id="287" w:author="Rachel Monaghan" w:date="2023-11-13T17:08:00Z">
        <w:r w:rsidR="009C2DDC">
          <w:t xml:space="preserve"> number</w:t>
        </w:r>
      </w:ins>
      <w:ins w:id="288" w:author="Rachel Monaghan" w:date="2023-11-13T17:09:00Z">
        <w:r w:rsidR="009C2DDC">
          <w:t>:</w:t>
        </w:r>
      </w:ins>
      <w:del w:id="289" w:author="Rachel Monaghan" w:date="2023-11-13T17:08:00Z">
        <w:r w:rsidDel="009C2DDC">
          <w:delText>:</w:delText>
        </w:r>
      </w:del>
    </w:p>
    <w:p w14:paraId="49950EB2" w14:textId="77777777" w:rsidR="001832FD" w:rsidRDefault="00246EF6">
      <w:pPr>
        <w:pStyle w:val="Code"/>
      </w:pPr>
      <w:r>
        <w:t>covid_cases &lt;- covid_data %&gt;%</w:t>
      </w:r>
    </w:p>
    <w:p w14:paraId="76619681" w14:textId="2FCE3F34" w:rsidR="001832FD" w:rsidRDefault="00246EF6">
      <w:pPr>
        <w:pStyle w:val="Code"/>
      </w:pPr>
      <w:commentRangeStart w:id="290"/>
      <w:r>
        <w:t xml:space="preserve"> </w:t>
      </w:r>
      <w:ins w:id="291" w:author="David Keyes" w:date="2023-11-20T10:38:00Z">
        <w:r w:rsidR="00527847">
          <w:t xml:space="preserve"> </w:t>
        </w:r>
      </w:ins>
      <w:r>
        <w:t>group_by(state) %&gt;%</w:t>
      </w:r>
      <w:commentRangeEnd w:id="290"/>
      <w:r w:rsidR="00BA705D">
        <w:rPr>
          <w:rStyle w:val="CommentReference"/>
          <w:rFonts w:asciiTheme="minorHAnsi" w:hAnsiTheme="minorHAnsi" w:cstheme="minorBidi"/>
          <w:color w:val="auto"/>
          <w:lang w:eastAsia="en-US"/>
        </w:rPr>
        <w:commentReference w:id="290"/>
      </w:r>
    </w:p>
    <w:p w14:paraId="18D7DCE2" w14:textId="77777777" w:rsidR="001832FD" w:rsidRDefault="00246EF6">
      <w:pPr>
        <w:pStyle w:val="Code"/>
      </w:pPr>
      <w:r>
        <w:t xml:space="preserve">  mutate(</w:t>
      </w:r>
    </w:p>
    <w:p w14:paraId="2C41940F" w14:textId="77777777" w:rsidR="001832FD" w:rsidRDefault="00246EF6" w:rsidP="00642601">
      <w:pPr>
        <w:pStyle w:val="Code"/>
      </w:pPr>
      <w:r>
        <w:t xml:space="preserve">  </w:t>
      </w:r>
      <w:r w:rsidRPr="002B623F">
        <w:rPr>
          <w:rStyle w:val="CodeAnnotation"/>
        </w:rPr>
        <w:t>1</w:t>
      </w:r>
      <w:r>
        <w:t xml:space="preserve"> pd_cases = lag(cases)</w:t>
      </w:r>
    </w:p>
    <w:p w14:paraId="6AD9C1A3" w14:textId="77777777" w:rsidR="001832FD" w:rsidRDefault="00246EF6">
      <w:pPr>
        <w:pStyle w:val="Code"/>
      </w:pPr>
      <w:r>
        <w:t xml:space="preserve">  ) %&gt;%</w:t>
      </w:r>
    </w:p>
    <w:p w14:paraId="3EE68147" w14:textId="77777777" w:rsidR="001832FD" w:rsidRDefault="00246EF6" w:rsidP="00642601">
      <w:pPr>
        <w:pStyle w:val="Code"/>
      </w:pPr>
      <w:r w:rsidRPr="002B623F">
        <w:rPr>
          <w:rStyle w:val="CodeAnnotation"/>
        </w:rPr>
        <w:t>2</w:t>
      </w:r>
      <w:r>
        <w:t xml:space="preserve"> replace_na(list(pd_</w:t>
      </w:r>
      <w:r w:rsidRPr="00642601">
        <w:t>cases</w:t>
      </w:r>
      <w:r>
        <w:t xml:space="preserve"> = 0)) %&gt;%</w:t>
      </w:r>
    </w:p>
    <w:p w14:paraId="2BFA4C66" w14:textId="1F286532" w:rsidR="001832FD" w:rsidRDefault="00E501B3">
      <w:pPr>
        <w:pStyle w:val="Code"/>
      </w:pPr>
      <w:ins w:id="292" w:author="David Keyes" w:date="2023-11-20T10:39:00Z">
        <w:r>
          <w:t xml:space="preserve">  </w:t>
        </w:r>
      </w:ins>
      <w:r w:rsidR="00246EF6">
        <w:t>mutate(</w:t>
      </w:r>
    </w:p>
    <w:p w14:paraId="3C51A319" w14:textId="77777777" w:rsidR="001832FD" w:rsidRDefault="00246EF6" w:rsidP="00642601">
      <w:pPr>
        <w:pStyle w:val="Code"/>
      </w:pPr>
      <w:r>
        <w:t xml:space="preserve"> </w:t>
      </w:r>
      <w:commentRangeStart w:id="293"/>
      <w:commentRangeStart w:id="294"/>
      <w:r>
        <w:t xml:space="preserve"> </w:t>
      </w:r>
      <w:r w:rsidRPr="002B623F">
        <w:rPr>
          <w:rStyle w:val="CodeAnnotation"/>
        </w:rPr>
        <w:t>3</w:t>
      </w:r>
      <w:r>
        <w:t xml:space="preserve"> daily_cases = case_when(</w:t>
      </w:r>
      <w:commentRangeEnd w:id="293"/>
      <w:r w:rsidR="00D4262F">
        <w:rPr>
          <w:rStyle w:val="CommentReference"/>
          <w:rFonts w:asciiTheme="minorHAnsi" w:hAnsiTheme="minorHAnsi" w:cstheme="minorBidi"/>
          <w:color w:val="auto"/>
          <w:lang w:eastAsia="en-US"/>
        </w:rPr>
        <w:commentReference w:id="293"/>
      </w:r>
      <w:commentRangeEnd w:id="294"/>
      <w:r w:rsidR="00E501B3">
        <w:rPr>
          <w:rStyle w:val="CommentReference"/>
          <w:rFonts w:asciiTheme="minorHAnsi" w:hAnsiTheme="minorHAnsi" w:cstheme="minorBidi"/>
          <w:color w:val="auto"/>
          <w:lang w:eastAsia="en-US"/>
        </w:rPr>
        <w:commentReference w:id="294"/>
      </w:r>
    </w:p>
    <w:p w14:paraId="22EAB8D8" w14:textId="10039BD7" w:rsidR="001832FD" w:rsidRDefault="00246EF6">
      <w:pPr>
        <w:pStyle w:val="Code"/>
      </w:pPr>
      <w:r>
        <w:t xml:space="preserve">      cases &gt; pd_cases ~ cases - pd_cases,</w:t>
      </w:r>
    </w:p>
    <w:p w14:paraId="21C20A3E" w14:textId="77777777" w:rsidR="001832FD" w:rsidRDefault="00246EF6">
      <w:pPr>
        <w:pStyle w:val="Code"/>
      </w:pPr>
      <w:r>
        <w:t xml:space="preserve">      TRUE ~ 0</w:t>
      </w:r>
    </w:p>
    <w:p w14:paraId="2C0FA2D9" w14:textId="77777777" w:rsidR="001832FD" w:rsidRDefault="00246EF6">
      <w:pPr>
        <w:pStyle w:val="Code"/>
      </w:pPr>
      <w:r>
        <w:t xml:space="preserve">    )</w:t>
      </w:r>
    </w:p>
    <w:p w14:paraId="6EE72CC1" w14:textId="77777777" w:rsidR="001832FD" w:rsidRDefault="00246EF6">
      <w:pPr>
        <w:pStyle w:val="Code"/>
      </w:pPr>
      <w:del w:id="295" w:author="Sydney Cromwell" w:date="2023-10-30T10:50:00Z">
        <w:r w:rsidDel="00650785">
          <w:delText xml:space="preserve">  </w:delText>
        </w:r>
      </w:del>
      <w:r>
        <w:t>) %&gt;%</w:t>
      </w:r>
    </w:p>
    <w:p w14:paraId="35ACE4B8" w14:textId="77777777" w:rsidR="001832FD" w:rsidRDefault="00246EF6" w:rsidP="00642601">
      <w:pPr>
        <w:pStyle w:val="Code"/>
      </w:pPr>
      <w:r w:rsidRPr="002B623F">
        <w:rPr>
          <w:rStyle w:val="CodeAnnotation"/>
        </w:rPr>
        <w:t>4</w:t>
      </w:r>
      <w:r>
        <w:t xml:space="preserve"> ungroup() %&gt;%</w:t>
      </w:r>
    </w:p>
    <w:p w14:paraId="44CF4361" w14:textId="77777777" w:rsidR="001832FD" w:rsidRDefault="00246EF6">
      <w:pPr>
        <w:pStyle w:val="Code"/>
      </w:pPr>
      <w:r>
        <w:t xml:space="preserve">  arrange(state, date)</w:t>
      </w:r>
    </w:p>
    <w:p w14:paraId="4F90F114" w14:textId="75CA7EB4" w:rsidR="00147A1B" w:rsidRDefault="00246EF6" w:rsidP="00F76A86">
      <w:pPr>
        <w:pStyle w:val="Body"/>
        <w:rPr>
          <w:ins w:id="296" w:author="Sydney Cromwell" w:date="2023-10-25T09:51:00Z"/>
        </w:rPr>
      </w:pPr>
      <w:del w:id="297" w:author="Rachel Monaghan" w:date="2023-11-13T17:10:00Z">
        <w:r w:rsidDel="009C2DDC">
          <w:delText>We use t</w:delText>
        </w:r>
      </w:del>
      <w:ins w:id="298" w:author="Rachel Monaghan" w:date="2023-11-13T17:10:00Z">
        <w:r w:rsidR="009C2DDC">
          <w:t>T</w:t>
        </w:r>
      </w:ins>
      <w:r>
        <w:t xml:space="preserve">he </w:t>
      </w:r>
      <w:r w:rsidRPr="00F76A86">
        <w:rPr>
          <w:rStyle w:val="Literal"/>
        </w:rPr>
        <w:t>group_by()</w:t>
      </w:r>
      <w:r>
        <w:t xml:space="preserve"> function </w:t>
      </w:r>
      <w:del w:id="299" w:author="Rachel Monaghan" w:date="2023-11-13T17:10:00Z">
        <w:r w:rsidDel="009C2DDC">
          <w:delText xml:space="preserve">to </w:delText>
        </w:r>
      </w:del>
      <w:r>
        <w:t>calculate</w:t>
      </w:r>
      <w:ins w:id="300" w:author="Rachel Monaghan" w:date="2023-11-13T17:10:00Z">
        <w:r w:rsidR="009C2DDC">
          <w:t>s</w:t>
        </w:r>
      </w:ins>
      <w:r>
        <w:t xml:space="preserve"> totals for each state, then create</w:t>
      </w:r>
      <w:ins w:id="301" w:author="Rachel Monaghan" w:date="2023-11-13T17:10:00Z">
        <w:r w:rsidR="009C2DDC">
          <w:t>s</w:t>
        </w:r>
      </w:ins>
      <w:r>
        <w:t xml:space="preserve"> a new variable called </w:t>
      </w:r>
      <w:r w:rsidRPr="00F76A86">
        <w:rPr>
          <w:rStyle w:val="Literal"/>
        </w:rPr>
        <w:t>pd_cases</w:t>
      </w:r>
      <w:r>
        <w:t>, which represents the number of cases in the previous day (</w:t>
      </w:r>
      <w:del w:id="302" w:author="Rachel Monaghan" w:date="2023-11-13T17:10:00Z">
        <w:r w:rsidDel="009C2DDC">
          <w:delText xml:space="preserve">we can use </w:delText>
        </w:r>
      </w:del>
      <w:r>
        <w:t xml:space="preserve">the </w:t>
      </w:r>
      <w:r w:rsidRPr="00F76A86">
        <w:rPr>
          <w:rStyle w:val="Literal"/>
        </w:rPr>
        <w:t>lag()</w:t>
      </w:r>
      <w:r>
        <w:t xml:space="preserve"> function </w:t>
      </w:r>
      <w:ins w:id="303" w:author="Rachel Monaghan" w:date="2023-11-13T17:10:00Z">
        <w:r w:rsidR="009C2DDC">
          <w:t xml:space="preserve">is used </w:t>
        </w:r>
      </w:ins>
      <w:r>
        <w:t xml:space="preserve">to assign data to this variable) </w:t>
      </w:r>
      <w:r>
        <w:rPr>
          <w:rFonts w:ascii="Courier New" w:hAnsi="Courier New"/>
          <w:color w:val="FFFFFF"/>
          <w:sz w:val="17"/>
          <w:szCs w:val="17"/>
          <w:u w:color="FFFFFF"/>
          <w:shd w:val="clear" w:color="auto" w:fill="000000"/>
        </w:rPr>
        <w:t>1</w:t>
      </w:r>
      <w:r>
        <w:t>. Some days do</w:t>
      </w:r>
      <w:ins w:id="304" w:author="Rachel Monaghan" w:date="2023-11-13T17:10:00Z">
        <w:r w:rsidR="009C2DDC">
          <w:t>n’t</w:t>
        </w:r>
      </w:ins>
      <w:r>
        <w:t xml:space="preserve"> </w:t>
      </w:r>
      <w:del w:id="305" w:author="Rachel Monaghan" w:date="2023-11-13T17:10:00Z">
        <w:r w:rsidDel="009C2DDC">
          <w:delText xml:space="preserve">not </w:delText>
        </w:r>
      </w:del>
      <w:r>
        <w:t>have case</w:t>
      </w:r>
      <w:del w:id="306" w:author="Rachel Monaghan" w:date="2023-11-13T17:10:00Z">
        <w:r w:rsidDel="009C2DDC">
          <w:delText>s</w:delText>
        </w:r>
      </w:del>
      <w:r>
        <w:t xml:space="preserve"> counts for the previous day, so</w:t>
      </w:r>
      <w:ins w:id="307" w:author="Rachel Monaghan" w:date="2023-11-13T17:18:00Z">
        <w:r w:rsidR="00D44AC6">
          <w:t xml:space="preserve"> you set</w:t>
        </w:r>
      </w:ins>
      <w:r>
        <w:t xml:space="preserve"> </w:t>
      </w:r>
      <w:del w:id="308" w:author="Rachel Monaghan" w:date="2023-11-13T17:16:00Z">
        <w:r w:rsidDel="00D44AC6">
          <w:delText>in these cases, we set the</w:delText>
        </w:r>
      </w:del>
      <w:ins w:id="309" w:author="Rachel Monaghan" w:date="2023-11-13T17:16:00Z">
        <w:r w:rsidR="00D44AC6">
          <w:t>this</w:t>
        </w:r>
      </w:ins>
      <w:r>
        <w:t xml:space="preserve"> value</w:t>
      </w:r>
      <w:ins w:id="310" w:author="Rachel Monaghan" w:date="2023-11-13T17:16:00Z">
        <w:r w:rsidR="00D44AC6">
          <w:t xml:space="preserve"> </w:t>
        </w:r>
      </w:ins>
      <w:del w:id="311" w:author="Rachel Monaghan" w:date="2023-11-13T17:18:00Z">
        <w:r w:rsidDel="00D44AC6">
          <w:delText xml:space="preserve"> </w:delText>
        </w:r>
      </w:del>
      <w:r>
        <w:t xml:space="preserve">to </w:t>
      </w:r>
      <w:r w:rsidRPr="00F76A86">
        <w:rPr>
          <w:rStyle w:val="Literal"/>
        </w:rPr>
        <w:t>0</w:t>
      </w:r>
      <w:r>
        <w:t xml:space="preserve"> using the </w:t>
      </w:r>
      <w:r w:rsidRPr="00F76A86">
        <w:rPr>
          <w:rStyle w:val="Literal"/>
        </w:rPr>
        <w:t>replace_na()</w:t>
      </w:r>
      <w:r>
        <w:t xml:space="preserve"> function </w:t>
      </w:r>
      <w:r>
        <w:rPr>
          <w:rFonts w:ascii="Courier New" w:hAnsi="Courier New"/>
          <w:color w:val="FFFFFF"/>
          <w:sz w:val="17"/>
          <w:szCs w:val="17"/>
          <w:u w:color="FFFFFF"/>
          <w:shd w:val="clear" w:color="auto" w:fill="000000"/>
        </w:rPr>
        <w:t>2</w:t>
      </w:r>
      <w:r>
        <w:t>.</w:t>
      </w:r>
    </w:p>
    <w:p w14:paraId="067D7F0F" w14:textId="2F282CF4" w:rsidR="00147A1B" w:rsidRDefault="00246EF6" w:rsidP="00F76A86">
      <w:pPr>
        <w:pStyle w:val="Body"/>
        <w:rPr>
          <w:ins w:id="312" w:author="Sydney Cromwell" w:date="2023-10-25T09:51:00Z"/>
        </w:rPr>
      </w:pPr>
      <w:del w:id="313" w:author="Rachel Monaghan" w:date="2023-11-13T17:19:00Z">
        <w:r w:rsidDel="00D44AC6">
          <w:delText>Finally</w:delText>
        </w:r>
      </w:del>
      <w:ins w:id="314" w:author="Rachel Monaghan" w:date="2023-11-13T17:19:00Z">
        <w:r w:rsidR="00D44AC6">
          <w:t>Next</w:t>
        </w:r>
      </w:ins>
      <w:r>
        <w:t xml:space="preserve">, </w:t>
      </w:r>
      <w:del w:id="315" w:author="Rachel Monaghan" w:date="2023-11-13T17:17:00Z">
        <w:r w:rsidDel="00D44AC6">
          <w:delText xml:space="preserve">we </w:delText>
        </w:r>
      </w:del>
      <w:ins w:id="316" w:author="Rachel Monaghan" w:date="2023-11-13T17:17:00Z">
        <w:r w:rsidR="00D44AC6">
          <w:t xml:space="preserve">this code </w:t>
        </w:r>
      </w:ins>
      <w:r>
        <w:t>create</w:t>
      </w:r>
      <w:ins w:id="317" w:author="Rachel Monaghan" w:date="2023-11-13T17:17:00Z">
        <w:r w:rsidR="00D44AC6">
          <w:t>s</w:t>
        </w:r>
      </w:ins>
      <w:r>
        <w:t xml:space="preserve"> a new variable called </w:t>
      </w:r>
      <w:r w:rsidRPr="00F76A86">
        <w:rPr>
          <w:rStyle w:val="Literal"/>
        </w:rPr>
        <w:t>daily_cases</w:t>
      </w:r>
      <w:r w:rsidRPr="00D44AC6">
        <w:rPr>
          <w:rPrChange w:id="318" w:author="Rachel Monaghan" w:date="2023-11-13T17:17:00Z">
            <w:rPr>
              <w:rStyle w:val="Literal"/>
            </w:rPr>
          </w:rPrChange>
        </w:rPr>
        <w:t xml:space="preserve"> </w:t>
      </w:r>
      <w:r>
        <w:rPr>
          <w:rFonts w:ascii="Courier New" w:hAnsi="Courier New"/>
          <w:color w:val="FFFFFF"/>
          <w:sz w:val="17"/>
          <w:szCs w:val="17"/>
          <w:u w:color="FFFFFF"/>
          <w:shd w:val="clear" w:color="auto" w:fill="000000"/>
        </w:rPr>
        <w:t>3</w:t>
      </w:r>
      <w:r>
        <w:t xml:space="preserve">. To set the value of this variable, </w:t>
      </w:r>
      <w:del w:id="319" w:author="Rachel Monaghan" w:date="2023-11-13T17:18:00Z">
        <w:r w:rsidDel="00D44AC6">
          <w:delText xml:space="preserve">we </w:delText>
        </w:r>
      </w:del>
      <w:ins w:id="320" w:author="Rachel Monaghan" w:date="2023-11-13T17:18:00Z">
        <w:r w:rsidR="00D44AC6">
          <w:t xml:space="preserve">you </w:t>
        </w:r>
      </w:ins>
      <w:r>
        <w:t xml:space="preserve">use the </w:t>
      </w:r>
      <w:r w:rsidRPr="00F76A86">
        <w:rPr>
          <w:rStyle w:val="Literal"/>
        </w:rPr>
        <w:t>case_when()</w:t>
      </w:r>
      <w:r>
        <w:t xml:space="preserve"> function to create a condition: </w:t>
      </w:r>
      <w:ins w:id="321" w:author="Rachel Monaghan" w:date="2023-11-13T17:18:00Z">
        <w:r w:rsidR="00D44AC6">
          <w:t>i</w:t>
        </w:r>
      </w:ins>
      <w:del w:id="322" w:author="Rachel Monaghan" w:date="2023-11-13T17:18:00Z">
        <w:r w:rsidR="003814C5" w:rsidDel="00D44AC6">
          <w:delText>I</w:delText>
        </w:r>
      </w:del>
      <w:r>
        <w:t xml:space="preserve">f the </w:t>
      </w:r>
      <w:r w:rsidRPr="00F76A86">
        <w:rPr>
          <w:rStyle w:val="Literal"/>
        </w:rPr>
        <w:t>cases</w:t>
      </w:r>
      <w:r>
        <w:t xml:space="preserve"> variable (which holds the cases on that day) is greater than the </w:t>
      </w:r>
      <w:r w:rsidRPr="00F76A86">
        <w:rPr>
          <w:rStyle w:val="Literal"/>
        </w:rPr>
        <w:t>pd_cases</w:t>
      </w:r>
      <w:r>
        <w:t xml:space="preserve"> variable (which holds cases from one day prior), then </w:t>
      </w:r>
      <w:r w:rsidRPr="00F76A86">
        <w:rPr>
          <w:rStyle w:val="Literal"/>
        </w:rPr>
        <w:t>daily_cases</w:t>
      </w:r>
      <w:r>
        <w:t xml:space="preserve"> is equal to </w:t>
      </w:r>
      <w:r w:rsidRPr="00F76A86">
        <w:rPr>
          <w:rStyle w:val="Literal"/>
        </w:rPr>
        <w:t>cases</w:t>
      </w:r>
      <w:r>
        <w:t xml:space="preserve"> minus </w:t>
      </w:r>
      <w:r w:rsidRPr="00F76A86">
        <w:rPr>
          <w:rStyle w:val="Literal"/>
        </w:rPr>
        <w:t>pd_cases</w:t>
      </w:r>
      <w:r w:rsidRPr="00E126FA">
        <w:t>.</w:t>
      </w:r>
      <w:r>
        <w:t xml:space="preserve"> Otherwise, </w:t>
      </w:r>
      <w:del w:id="323" w:author="Rachel Monaghan" w:date="2023-11-13T17:18:00Z">
        <w:r w:rsidDel="00D44AC6">
          <w:delText xml:space="preserve">we </w:delText>
        </w:r>
      </w:del>
      <w:ins w:id="324" w:author="Rachel Monaghan" w:date="2023-11-13T17:18:00Z">
        <w:r w:rsidR="00D44AC6">
          <w:t xml:space="preserve">you </w:t>
        </w:r>
      </w:ins>
      <w:r>
        <w:t xml:space="preserve">set </w:t>
      </w:r>
      <w:r w:rsidRPr="00F76A86">
        <w:rPr>
          <w:rStyle w:val="Literal"/>
        </w:rPr>
        <w:t>daily_cases</w:t>
      </w:r>
      <w:r>
        <w:t xml:space="preserve"> to be equal to </w:t>
      </w:r>
      <w:r w:rsidRPr="00F76A86">
        <w:rPr>
          <w:rStyle w:val="Literal"/>
        </w:rPr>
        <w:t>0</w:t>
      </w:r>
      <w:r>
        <w:t>.</w:t>
      </w:r>
    </w:p>
    <w:p w14:paraId="1AC535E8" w14:textId="5BB9F8E9" w:rsidR="00D44AC6" w:rsidRDefault="00246EF6" w:rsidP="00F76A86">
      <w:pPr>
        <w:pStyle w:val="Body"/>
        <w:rPr>
          <w:ins w:id="325" w:author="Rachel Monaghan" w:date="2023-11-13T17:19:00Z"/>
        </w:rPr>
      </w:pPr>
      <w:del w:id="326" w:author="Rachel Monaghan" w:date="2023-11-13T17:19:00Z">
        <w:r w:rsidDel="00D44AC6">
          <w:lastRenderedPageBreak/>
          <w:delText xml:space="preserve">Because </w:delText>
        </w:r>
      </w:del>
      <w:ins w:id="327" w:author="Rachel Monaghan" w:date="2023-11-13T17:19:00Z">
        <w:r w:rsidR="00D44AC6">
          <w:t xml:space="preserve">Finally, because </w:t>
        </w:r>
      </w:ins>
      <w:del w:id="328" w:author="Rachel Monaghan" w:date="2023-11-13T17:19:00Z">
        <w:r w:rsidDel="00D44AC6">
          <w:delText xml:space="preserve">we </w:delText>
        </w:r>
      </w:del>
      <w:ins w:id="329" w:author="Rachel Monaghan" w:date="2023-11-13T17:19:00Z">
        <w:r w:rsidR="00D44AC6">
          <w:t xml:space="preserve">you </w:t>
        </w:r>
      </w:ins>
      <w:r>
        <w:t>grouped the data by state at the beginning</w:t>
      </w:r>
      <w:ins w:id="330" w:author="Rachel Monaghan" w:date="2023-11-13T17:20:00Z">
        <w:r w:rsidR="00D44AC6">
          <w:t xml:space="preserve"> of the code</w:t>
        </w:r>
      </w:ins>
      <w:r>
        <w:t xml:space="preserve">, </w:t>
      </w:r>
      <w:ins w:id="331" w:author="Rachel Monaghan" w:date="2023-11-13T17:20:00Z">
        <w:r w:rsidR="00D44AC6">
          <w:t xml:space="preserve">now </w:t>
        </w:r>
      </w:ins>
      <w:del w:id="332" w:author="Rachel Monaghan" w:date="2023-11-13T17:19:00Z">
        <w:r w:rsidDel="00D44AC6">
          <w:delText xml:space="preserve">we must now </w:delText>
        </w:r>
      </w:del>
      <w:ins w:id="333" w:author="Rachel Monaghan" w:date="2023-11-13T17:19:00Z">
        <w:r w:rsidR="00D44AC6">
          <w:t xml:space="preserve">you need to </w:t>
        </w:r>
      </w:ins>
      <w:r>
        <w:t xml:space="preserve">remove this grouping using the </w:t>
      </w:r>
      <w:r w:rsidRPr="00F76A86">
        <w:rPr>
          <w:rStyle w:val="Literal"/>
        </w:rPr>
        <w:t>ungroup()</w:t>
      </w:r>
      <w:r>
        <w:t xml:space="preserve"> function before arranging </w:t>
      </w:r>
      <w:del w:id="334" w:author="Rachel Monaghan" w:date="2023-11-13T17:19:00Z">
        <w:r w:rsidDel="00D44AC6">
          <w:delText xml:space="preserve">our </w:delText>
        </w:r>
      </w:del>
      <w:ins w:id="335" w:author="Rachel Monaghan" w:date="2023-11-13T17:19:00Z">
        <w:r w:rsidR="00D44AC6">
          <w:t xml:space="preserve">the </w:t>
        </w:r>
      </w:ins>
      <w:r>
        <w:t xml:space="preserve">data by state and date </w:t>
      </w:r>
      <w:r>
        <w:rPr>
          <w:rFonts w:ascii="Courier New" w:hAnsi="Courier New"/>
          <w:color w:val="FFFFFF"/>
          <w:sz w:val="17"/>
          <w:szCs w:val="17"/>
          <w:u w:color="FFFFFF"/>
          <w:shd w:val="clear" w:color="auto" w:fill="000000"/>
        </w:rPr>
        <w:t>4</w:t>
      </w:r>
      <w:r>
        <w:t xml:space="preserve">. </w:t>
      </w:r>
    </w:p>
    <w:p w14:paraId="1780206B" w14:textId="172FAB24" w:rsidR="00147A1B" w:rsidRDefault="00246EF6" w:rsidP="00F76A86">
      <w:pPr>
        <w:pStyle w:val="Body"/>
        <w:rPr>
          <w:ins w:id="336" w:author="Sydney Cromwell" w:date="2023-10-25T09:51:00Z"/>
        </w:rPr>
      </w:pPr>
      <w:del w:id="337" w:author="Rachel Monaghan" w:date="2023-11-13T17:19:00Z">
        <w:r w:rsidDel="00D44AC6">
          <w:delText>Now take a look at</w:delText>
        </w:r>
      </w:del>
      <w:ins w:id="338" w:author="Rachel Monaghan" w:date="2023-11-13T17:19:00Z">
        <w:r w:rsidR="00D44AC6">
          <w:t>Here’s the resulting</w:t>
        </w:r>
      </w:ins>
      <w:r>
        <w:t xml:space="preserve"> the </w:t>
      </w:r>
      <w:r w:rsidRPr="00F76A86">
        <w:rPr>
          <w:rStyle w:val="Literal"/>
        </w:rPr>
        <w:t>covid_cases</w:t>
      </w:r>
      <w:r>
        <w:t xml:space="preserve"> data frame</w:t>
      </w:r>
      <w:del w:id="339" w:author="Rachel Monaghan" w:date="2023-11-13T17:19:00Z">
        <w:r w:rsidDel="00D44AC6">
          <w:delText xml:space="preserve"> we created</w:delText>
        </w:r>
      </w:del>
      <w:r>
        <w:t>:</w:t>
      </w:r>
    </w:p>
    <w:p w14:paraId="60A08DBC" w14:textId="77777777" w:rsidR="001832FD" w:rsidRDefault="00246EF6">
      <w:pPr>
        <w:pStyle w:val="Code"/>
      </w:pPr>
      <w:r>
        <w:t>#&gt; # A tibble: 56,006 × 6</w:t>
      </w:r>
    </w:p>
    <w:p w14:paraId="0A6A3EFD" w14:textId="77777777" w:rsidR="001832FD" w:rsidRDefault="00246EF6">
      <w:pPr>
        <w:pStyle w:val="Code"/>
      </w:pPr>
      <w:r>
        <w:t>#&gt;    date       state   cases deaths pd_cases daily_cases</w:t>
      </w:r>
    </w:p>
    <w:p w14:paraId="28FF33A6" w14:textId="77777777" w:rsidR="001832FD" w:rsidRDefault="00246EF6">
      <w:pPr>
        <w:pStyle w:val="Code"/>
      </w:pPr>
      <w:r>
        <w:t>#&gt;    &lt;date&gt;     &lt;chr&gt;   &lt;dbl&gt;  &lt;dbl&gt;    &lt;dbl&gt;       &lt;dbl&gt;</w:t>
      </w:r>
    </w:p>
    <w:p w14:paraId="616D2292" w14:textId="77777777" w:rsidR="001832FD" w:rsidRDefault="00246EF6">
      <w:pPr>
        <w:pStyle w:val="Code"/>
      </w:pPr>
      <w:r>
        <w:t>#&gt;  1 2020-03-13 Alabama     6      0        0           6</w:t>
      </w:r>
    </w:p>
    <w:p w14:paraId="32D42EE1" w14:textId="77777777" w:rsidR="001832FD" w:rsidRDefault="00246EF6">
      <w:pPr>
        <w:pStyle w:val="Code"/>
      </w:pPr>
      <w:r>
        <w:t>#&gt;  2 2020-03-14 Alabama    12      0        6           6</w:t>
      </w:r>
    </w:p>
    <w:p w14:paraId="1117408A" w14:textId="77777777" w:rsidR="001832FD" w:rsidRDefault="00246EF6">
      <w:pPr>
        <w:pStyle w:val="Code"/>
      </w:pPr>
      <w:r>
        <w:t>#&gt;  3 2020-03-15 Alabama    23      0       12          11</w:t>
      </w:r>
    </w:p>
    <w:p w14:paraId="44139698" w14:textId="77777777" w:rsidR="001832FD" w:rsidRDefault="00246EF6">
      <w:pPr>
        <w:pStyle w:val="Code"/>
      </w:pPr>
      <w:r>
        <w:t>#&gt;  4 2020-03-16 Alabama    29      0       23           6</w:t>
      </w:r>
    </w:p>
    <w:p w14:paraId="3E85225B" w14:textId="77777777" w:rsidR="001832FD" w:rsidRDefault="00246EF6">
      <w:pPr>
        <w:pStyle w:val="Code"/>
      </w:pPr>
      <w:r>
        <w:t>#&gt;  5 2020-03-17 Alabama    39      0       29          10</w:t>
      </w:r>
    </w:p>
    <w:p w14:paraId="1483CE6F" w14:textId="77777777" w:rsidR="001832FD" w:rsidRDefault="00246EF6">
      <w:pPr>
        <w:pStyle w:val="Code"/>
      </w:pPr>
      <w:r>
        <w:t>#&gt;  6 2020-03-18 Alabama    51      0       39          12</w:t>
      </w:r>
    </w:p>
    <w:p w14:paraId="1F9335D8" w14:textId="77777777" w:rsidR="001832FD" w:rsidRDefault="00246EF6">
      <w:pPr>
        <w:pStyle w:val="Code"/>
      </w:pPr>
      <w:r>
        <w:t>#&gt;  7 2020-03-19 Alabama    78      0       51          27</w:t>
      </w:r>
    </w:p>
    <w:p w14:paraId="6D8557D0" w14:textId="77777777" w:rsidR="001832FD" w:rsidRDefault="00246EF6">
      <w:pPr>
        <w:pStyle w:val="Code"/>
      </w:pPr>
      <w:r>
        <w:t>#&gt;  8 2020-03-20 Alabama   106      0       78          28</w:t>
      </w:r>
    </w:p>
    <w:p w14:paraId="2F86B72E" w14:textId="77777777" w:rsidR="001832FD" w:rsidRDefault="00246EF6">
      <w:pPr>
        <w:pStyle w:val="Code"/>
      </w:pPr>
      <w:r>
        <w:t>#&gt;  9 2020-03-21 Alabama   131      0      106          25</w:t>
      </w:r>
    </w:p>
    <w:p w14:paraId="5E2E39D9" w14:textId="77777777" w:rsidR="001832FD" w:rsidRDefault="00246EF6">
      <w:pPr>
        <w:pStyle w:val="Code"/>
      </w:pPr>
      <w:r>
        <w:t>#&gt; 10 2020-03-22 Alabama   157      0      131          26</w:t>
      </w:r>
    </w:p>
    <w:p w14:paraId="2E6E2761" w14:textId="77777777" w:rsidR="001832FD" w:rsidRPr="002B623F" w:rsidRDefault="00246EF6">
      <w:pPr>
        <w:pStyle w:val="Code"/>
        <w:rPr>
          <w:rStyle w:val="LiteralItalic"/>
          <w:rFonts w:eastAsia="Courier"/>
        </w:rPr>
      </w:pPr>
      <w:r w:rsidRPr="002B623F">
        <w:rPr>
          <w:rStyle w:val="LiteralItalic"/>
        </w:rPr>
        <w:t>--snip--</w:t>
      </w:r>
    </w:p>
    <w:p w14:paraId="52E97D25" w14:textId="0AFD9F4E" w:rsidR="001832FD" w:rsidRDefault="00246EF6" w:rsidP="00F76A86">
      <w:pPr>
        <w:pStyle w:val="Body"/>
      </w:pPr>
      <w:r>
        <w:t xml:space="preserve">In the next step, </w:t>
      </w:r>
      <w:del w:id="340" w:author="Rachel Monaghan" w:date="2023-11-13T17:20:00Z">
        <w:r w:rsidDel="00B8164D">
          <w:delText xml:space="preserve">we’ll </w:delText>
        </w:r>
      </w:del>
      <w:ins w:id="341" w:author="Rachel Monaghan" w:date="2023-11-13T17:20:00Z">
        <w:r w:rsidR="00B8164D">
          <w:t xml:space="preserve">you’ll </w:t>
        </w:r>
      </w:ins>
      <w:r>
        <w:t>make use of the</w:t>
      </w:r>
      <w:ins w:id="342" w:author="Rachel Monaghan" w:date="2023-11-13T17:20:00Z">
        <w:r w:rsidR="00B8164D">
          <w:t xml:space="preserve"> new</w:t>
        </w:r>
      </w:ins>
      <w:r>
        <w:t xml:space="preserve"> </w:t>
      </w:r>
      <w:r w:rsidRPr="00F76A86">
        <w:rPr>
          <w:rStyle w:val="Literal"/>
        </w:rPr>
        <w:t>daily_cases</w:t>
      </w:r>
      <w:r>
        <w:t xml:space="preserve"> variable.</w:t>
      </w:r>
    </w:p>
    <w:p w14:paraId="6272C42A" w14:textId="77777777" w:rsidR="001832FD" w:rsidRDefault="00246EF6">
      <w:pPr>
        <w:pStyle w:val="HeadB"/>
      </w:pPr>
      <w:bookmarkStart w:id="343" w:name="_Toc9"/>
      <w:bookmarkStart w:id="344" w:name="calculatingincidencerates"/>
      <w:r>
        <w:t>Calculating Incidence Rates</w:t>
      </w:r>
      <w:bookmarkEnd w:id="343"/>
    </w:p>
    <w:p w14:paraId="67DC6349" w14:textId="4F04E55F" w:rsidR="001832FD" w:rsidRDefault="00246EF6" w:rsidP="00F76A86">
      <w:pPr>
        <w:pStyle w:val="Body"/>
      </w:pPr>
      <w:del w:id="345" w:author="Rachel Monaghan" w:date="2023-11-13T17:20:00Z">
        <w:r w:rsidDel="00B8164D">
          <w:delText xml:space="preserve">We’re </w:delText>
        </w:r>
      </w:del>
      <w:ins w:id="346" w:author="Rachel Monaghan" w:date="2023-11-13T17:20:00Z">
        <w:r w:rsidR="00B8164D">
          <w:t xml:space="preserve">You’re </w:t>
        </w:r>
      </w:ins>
      <w:r>
        <w:t xml:space="preserve">not quite done calculating values. The data that Madjid used to make his map didn’t include daily case counts. Instead, it contained a five-day rolling average of cases per 100,000 people. A </w:t>
      </w:r>
      <w:r w:rsidRPr="002E47ED">
        <w:rPr>
          <w:rStyle w:val="Italic"/>
        </w:rPr>
        <w:t>rolling average</w:t>
      </w:r>
      <w:r>
        <w:t xml:space="preserve"> is the average case rate in a certain time period. Quirks of reporting (for example, not reporting on weekends but instead rolling Saturday and Sunday cases into Monday) can make the value for any single day less reliable. Using a rolling average smooths </w:t>
      </w:r>
      <w:del w:id="347" w:author="Rachel Monaghan" w:date="2023-11-13T17:21:00Z">
        <w:r w:rsidDel="00B8164D">
          <w:delText xml:space="preserve">things </w:delText>
        </w:r>
      </w:del>
      <w:r>
        <w:t>out</w:t>
      </w:r>
      <w:ins w:id="348" w:author="Rachel Monaghan" w:date="2023-11-13T17:21:00Z">
        <w:r w:rsidR="00B8164D">
          <w:t xml:space="preserve"> these quirks</w:t>
        </w:r>
      </w:ins>
      <w:r>
        <w:t>. Here</w:t>
      </w:r>
      <w:del w:id="349" w:author="Rachel Monaghan" w:date="2023-11-13T17:21:00Z">
        <w:r w:rsidDel="00B8164D">
          <w:delText xml:space="preserve"> i</w:delText>
        </w:r>
      </w:del>
      <w:ins w:id="350" w:author="Rachel Monaghan" w:date="2023-11-13T17:21:00Z">
        <w:r w:rsidR="00B8164D">
          <w:t>’</w:t>
        </w:r>
      </w:ins>
      <w:r>
        <w:t xml:space="preserve">s </w:t>
      </w:r>
      <w:del w:id="351" w:author="Rachel Monaghan" w:date="2023-11-13T17:21:00Z">
        <w:r w:rsidDel="00B8164D">
          <w:delText>the code</w:delText>
        </w:r>
      </w:del>
      <w:ins w:id="352" w:author="Rachel Monaghan" w:date="2023-11-13T17:21:00Z">
        <w:r w:rsidR="00B8164D">
          <w:t>how</w:t>
        </w:r>
      </w:ins>
      <w:r>
        <w:t xml:space="preserve"> to generate this data:</w:t>
      </w:r>
    </w:p>
    <w:p w14:paraId="0CD9D42B" w14:textId="77777777" w:rsidR="001832FD" w:rsidRDefault="00246EF6">
      <w:pPr>
        <w:pStyle w:val="Code"/>
      </w:pPr>
      <w:r>
        <w:t>covid_cases %&gt;%</w:t>
      </w:r>
    </w:p>
    <w:p w14:paraId="1BAD37A3" w14:textId="77777777" w:rsidR="001832FD" w:rsidRDefault="00246EF6">
      <w:pPr>
        <w:pStyle w:val="Code"/>
      </w:pPr>
      <w:r>
        <w:t xml:space="preserve">  mutate(roll_cases = rollmean(</w:t>
      </w:r>
    </w:p>
    <w:p w14:paraId="5F3C1CAA" w14:textId="77777777" w:rsidR="001832FD" w:rsidRDefault="00246EF6">
      <w:pPr>
        <w:pStyle w:val="Code"/>
      </w:pPr>
      <w:r>
        <w:t xml:space="preserve">    daily_cases,</w:t>
      </w:r>
    </w:p>
    <w:p w14:paraId="2024854B" w14:textId="77777777" w:rsidR="001832FD" w:rsidRDefault="00246EF6">
      <w:pPr>
        <w:pStyle w:val="Code"/>
      </w:pPr>
      <w:r>
        <w:t xml:space="preserve">    k = 5,</w:t>
      </w:r>
    </w:p>
    <w:p w14:paraId="341A586D" w14:textId="77777777" w:rsidR="001832FD" w:rsidRDefault="00246EF6">
      <w:pPr>
        <w:pStyle w:val="Code"/>
      </w:pPr>
      <w:r>
        <w:t xml:space="preserve">    fill = NA</w:t>
      </w:r>
    </w:p>
    <w:p w14:paraId="71BF20B1" w14:textId="77777777" w:rsidR="001832FD" w:rsidRDefault="00246EF6">
      <w:pPr>
        <w:pStyle w:val="Code"/>
      </w:pPr>
      <w:r>
        <w:t xml:space="preserve">  ))</w:t>
      </w:r>
    </w:p>
    <w:p w14:paraId="4C561100" w14:textId="0FAA1768" w:rsidR="001832FD" w:rsidRDefault="00246EF6" w:rsidP="00F76A86">
      <w:pPr>
        <w:pStyle w:val="Body"/>
      </w:pPr>
      <w:del w:id="353" w:author="Rachel Monaghan" w:date="2023-11-13T17:21:00Z">
        <w:r w:rsidDel="00B8164D">
          <w:delText xml:space="preserve">We </w:delText>
        </w:r>
      </w:del>
      <w:ins w:id="354" w:author="Rachel Monaghan" w:date="2023-11-13T17:21:00Z">
        <w:r w:rsidR="00B8164D">
          <w:t xml:space="preserve">This code </w:t>
        </w:r>
      </w:ins>
      <w:r>
        <w:t>create</w:t>
      </w:r>
      <w:ins w:id="355" w:author="Rachel Monaghan" w:date="2023-11-13T17:21:00Z">
        <w:r w:rsidR="00B8164D">
          <w:t>s</w:t>
        </w:r>
      </w:ins>
      <w:r>
        <w:t xml:space="preserve"> a new data frame called </w:t>
      </w:r>
      <w:r w:rsidRPr="00F76A86">
        <w:rPr>
          <w:rStyle w:val="Literal"/>
        </w:rPr>
        <w:t>covid_cases_rm</w:t>
      </w:r>
      <w:r>
        <w:t xml:space="preserve"> (where </w:t>
      </w:r>
      <w:r w:rsidRPr="002E47ED">
        <w:rPr>
          <w:rStyle w:val="Italic"/>
        </w:rPr>
        <w:t>rm</w:t>
      </w:r>
      <w:r>
        <w:t xml:space="preserve"> stands for rolling mean). The first step in its creation is to use the </w:t>
      </w:r>
      <w:r w:rsidRPr="00F76A86">
        <w:rPr>
          <w:rStyle w:val="Literal"/>
        </w:rPr>
        <w:t>rollmean()</w:t>
      </w:r>
      <w:r>
        <w:t xml:space="preserve"> function from the </w:t>
      </w:r>
      <w:r w:rsidRPr="00F76A86">
        <w:rPr>
          <w:rStyle w:val="Literal"/>
        </w:rPr>
        <w:t>zoo</w:t>
      </w:r>
      <w:r>
        <w:t xml:space="preserve"> package to create a </w:t>
      </w:r>
      <w:r w:rsidRPr="00F76A86">
        <w:rPr>
          <w:rStyle w:val="Literal"/>
        </w:rPr>
        <w:t>roll_cases</w:t>
      </w:r>
      <w:r>
        <w:t xml:space="preserve"> variable, which holds the average number of cases in the five-day period surrounding a single date. The </w:t>
      </w:r>
      <w:r w:rsidRPr="00F76A86">
        <w:rPr>
          <w:rStyle w:val="Literal"/>
        </w:rPr>
        <w:t>k</w:t>
      </w:r>
      <w:r>
        <w:t xml:space="preserve"> argument is the number of days for which </w:t>
      </w:r>
      <w:del w:id="356" w:author="Rachel Monaghan" w:date="2023-11-13T17:22:00Z">
        <w:r w:rsidDel="00B8164D">
          <w:delText xml:space="preserve">we </w:delText>
        </w:r>
      </w:del>
      <w:ins w:id="357" w:author="Rachel Monaghan" w:date="2023-11-13T17:22:00Z">
        <w:r w:rsidR="00B8164D">
          <w:t xml:space="preserve">you </w:t>
        </w:r>
      </w:ins>
      <w:r>
        <w:t>want to calculate the rolling average (</w:t>
      </w:r>
      <w:del w:id="358" w:author="Rachel Monaghan" w:date="2023-11-13T17:22:00Z">
        <w:r w:rsidRPr="00B8164D" w:rsidDel="00B8164D">
          <w:rPr>
            <w:rStyle w:val="Literal"/>
            <w:rPrChange w:id="359" w:author="Rachel Monaghan" w:date="2023-11-13T17:22:00Z">
              <w:rPr/>
            </w:rPrChange>
          </w:rPr>
          <w:delText>five</w:delText>
        </w:r>
      </w:del>
      <w:ins w:id="360" w:author="Rachel Monaghan" w:date="2023-11-13T17:22:00Z">
        <w:r w:rsidR="00B8164D" w:rsidRPr="00B8164D">
          <w:rPr>
            <w:rStyle w:val="Literal"/>
            <w:rPrChange w:id="361" w:author="Rachel Monaghan" w:date="2023-11-13T17:22:00Z">
              <w:rPr/>
            </w:rPrChange>
          </w:rPr>
          <w:t>5</w:t>
        </w:r>
      </w:ins>
      <w:r>
        <w:t xml:space="preserve">, in </w:t>
      </w:r>
      <w:del w:id="362" w:author="Rachel Monaghan" w:date="2023-11-13T17:22:00Z">
        <w:r w:rsidDel="00B8164D">
          <w:delText xml:space="preserve">our </w:delText>
        </w:r>
      </w:del>
      <w:ins w:id="363" w:author="Rachel Monaghan" w:date="2023-11-13T17:22:00Z">
        <w:r w:rsidR="00B8164D">
          <w:t xml:space="preserve">this </w:t>
        </w:r>
      </w:ins>
      <w:r>
        <w:t xml:space="preserve">case), and the </w:t>
      </w:r>
      <w:r w:rsidRPr="00F76A86">
        <w:rPr>
          <w:rStyle w:val="Literal"/>
        </w:rPr>
        <w:t>fill</w:t>
      </w:r>
      <w:r>
        <w:t xml:space="preserve"> argument determines what happens in cases like the first day, where </w:t>
      </w:r>
      <w:del w:id="364" w:author="Rachel Monaghan" w:date="2023-11-13T17:22:00Z">
        <w:r w:rsidDel="00B8164D">
          <w:delText xml:space="preserve">we </w:delText>
        </w:r>
      </w:del>
      <w:ins w:id="365" w:author="Rachel Monaghan" w:date="2023-11-13T17:22:00Z">
        <w:r w:rsidR="00B8164D">
          <w:t xml:space="preserve">you </w:t>
        </w:r>
      </w:ins>
      <w:r>
        <w:t xml:space="preserve">can’t calculate a five-day rolling mean because there are no days prior to this day (Madjid set these values to </w:t>
      </w:r>
      <w:del w:id="366" w:author="Rachel Monaghan" w:date="2023-11-13T17:22:00Z">
        <w:r w:rsidDel="00B8164D">
          <w:delText xml:space="preserve">be </w:delText>
        </w:r>
      </w:del>
      <w:r w:rsidRPr="00B8164D">
        <w:rPr>
          <w:rStyle w:val="Literal"/>
          <w:rPrChange w:id="367" w:author="Rachel Monaghan" w:date="2023-11-13T17:22:00Z">
            <w:rPr/>
          </w:rPrChange>
        </w:rPr>
        <w:t>NA</w:t>
      </w:r>
      <w:r>
        <w:t>).</w:t>
      </w:r>
    </w:p>
    <w:p w14:paraId="296864AA" w14:textId="49C1CC73" w:rsidR="00147A1B" w:rsidRDefault="00246EF6" w:rsidP="00F76A86">
      <w:pPr>
        <w:pStyle w:val="Body"/>
        <w:rPr>
          <w:ins w:id="368" w:author="Sydney Cromwell" w:date="2023-10-25T09:51:00Z"/>
        </w:rPr>
      </w:pPr>
      <w:r>
        <w:t xml:space="preserve">After calculating </w:t>
      </w:r>
      <w:r w:rsidRPr="00F76A86">
        <w:rPr>
          <w:rStyle w:val="Literal"/>
        </w:rPr>
        <w:t>roll_cases</w:t>
      </w:r>
      <w:r>
        <w:t xml:space="preserve">, </w:t>
      </w:r>
      <w:del w:id="369" w:author="Rachel Monaghan" w:date="2023-11-13T17:22:00Z">
        <w:r w:rsidDel="00B8164D">
          <w:delText xml:space="preserve">we </w:delText>
        </w:r>
      </w:del>
      <w:ins w:id="370" w:author="Rachel Monaghan" w:date="2023-11-13T17:22:00Z">
        <w:r w:rsidR="00B8164D">
          <w:t xml:space="preserve">you </w:t>
        </w:r>
      </w:ins>
      <w:r>
        <w:t xml:space="preserve">need to calculate per capita case rates. To do this, </w:t>
      </w:r>
      <w:del w:id="371" w:author="Rachel Monaghan" w:date="2023-11-13T17:22:00Z">
        <w:r w:rsidDel="00B8164D">
          <w:delText xml:space="preserve">we </w:delText>
        </w:r>
      </w:del>
      <w:ins w:id="372" w:author="Rachel Monaghan" w:date="2023-11-13T17:22:00Z">
        <w:r w:rsidR="00B8164D">
          <w:t>y</w:t>
        </w:r>
      </w:ins>
      <w:ins w:id="373" w:author="Rachel Monaghan" w:date="2023-11-13T17:23:00Z">
        <w:r w:rsidR="00B8164D">
          <w:t>ou</w:t>
        </w:r>
      </w:ins>
      <w:ins w:id="374" w:author="Rachel Monaghan" w:date="2023-11-13T17:22:00Z">
        <w:r w:rsidR="00B8164D">
          <w:t xml:space="preserve"> </w:t>
        </w:r>
      </w:ins>
      <w:r>
        <w:t>need</w:t>
      </w:r>
      <w:del w:id="375" w:author="Sydney Cromwell" w:date="2023-10-25T08:37:00Z">
        <w:r w:rsidDel="0097269D">
          <w:delText>ed</w:delText>
        </w:r>
      </w:del>
      <w:r>
        <w:t xml:space="preserve"> population data, so </w:t>
      </w:r>
      <w:del w:id="376" w:author="Rachel Monaghan" w:date="2023-11-13T17:23:00Z">
        <w:r w:rsidDel="00B8164D">
          <w:delText xml:space="preserve">we </w:delText>
        </w:r>
      </w:del>
      <w:ins w:id="377" w:author="Rachel Monaghan" w:date="2023-11-13T17:23:00Z">
        <w:r w:rsidR="00B8164D">
          <w:t xml:space="preserve">next you </w:t>
        </w:r>
      </w:ins>
      <w:r>
        <w:t xml:space="preserve">join the population data from the </w:t>
      </w:r>
      <w:r w:rsidRPr="00F76A86">
        <w:rPr>
          <w:rStyle w:val="Literal"/>
        </w:rPr>
        <w:t>usa_states</w:t>
      </w:r>
      <w:r>
        <w:t xml:space="preserve"> data frame with the </w:t>
      </w:r>
      <w:r w:rsidRPr="00F76A86">
        <w:rPr>
          <w:rStyle w:val="Literal"/>
        </w:rPr>
        <w:t>covid_cases</w:t>
      </w:r>
      <w:r>
        <w:t xml:space="preserve"> data</w:t>
      </w:r>
      <w:ins w:id="378" w:author="Rachel Monaghan" w:date="2023-11-13T17:23:00Z">
        <w:r w:rsidR="00B8164D">
          <w:t xml:space="preserve"> like so</w:t>
        </w:r>
      </w:ins>
      <w:r>
        <w:t>:</w:t>
      </w:r>
    </w:p>
    <w:p w14:paraId="7E344E89" w14:textId="77777777" w:rsidR="001832FD" w:rsidRDefault="00246EF6" w:rsidP="002E47ED">
      <w:pPr>
        <w:pStyle w:val="Code"/>
      </w:pPr>
      <w:r>
        <w:t>covid_cases_rm &lt;- covid_cases %&gt;%</w:t>
      </w:r>
    </w:p>
    <w:p w14:paraId="37B5D9ED" w14:textId="77777777" w:rsidR="001832FD" w:rsidRDefault="00246EF6" w:rsidP="002E47ED">
      <w:pPr>
        <w:pStyle w:val="Code"/>
      </w:pPr>
      <w:r>
        <w:t xml:space="preserve">  mutate(roll_cases = rollmean(</w:t>
      </w:r>
    </w:p>
    <w:p w14:paraId="56763230" w14:textId="77777777" w:rsidR="001832FD" w:rsidRDefault="00246EF6" w:rsidP="002E47ED">
      <w:pPr>
        <w:pStyle w:val="Code"/>
      </w:pPr>
      <w:r>
        <w:t xml:space="preserve">    daily_cases,</w:t>
      </w:r>
    </w:p>
    <w:p w14:paraId="0F703428" w14:textId="77777777" w:rsidR="001832FD" w:rsidRDefault="00246EF6" w:rsidP="002E47ED">
      <w:pPr>
        <w:pStyle w:val="Code"/>
      </w:pPr>
      <w:r>
        <w:lastRenderedPageBreak/>
        <w:t xml:space="preserve">    k = 5,</w:t>
      </w:r>
    </w:p>
    <w:p w14:paraId="5E8D9867" w14:textId="77777777" w:rsidR="001832FD" w:rsidRDefault="00246EF6" w:rsidP="002E47ED">
      <w:pPr>
        <w:pStyle w:val="Code"/>
      </w:pPr>
      <w:r>
        <w:t xml:space="preserve">    fill = NA</w:t>
      </w:r>
    </w:p>
    <w:p w14:paraId="791C9842" w14:textId="77777777" w:rsidR="001832FD" w:rsidRDefault="00246EF6" w:rsidP="002E47ED">
      <w:pPr>
        <w:pStyle w:val="Code"/>
      </w:pPr>
      <w:r>
        <w:t xml:space="preserve">    )</w:t>
      </w:r>
    </w:p>
    <w:p w14:paraId="590A0AF2" w14:textId="77777777" w:rsidR="001832FD" w:rsidRDefault="00246EF6" w:rsidP="002E47ED">
      <w:pPr>
        <w:pStyle w:val="Code"/>
      </w:pPr>
      <w:r>
        <w:t xml:space="preserve">  ) %&gt;%</w:t>
      </w:r>
    </w:p>
    <w:p w14:paraId="7152C033" w14:textId="77777777" w:rsidR="001832FD" w:rsidRDefault="00246EF6" w:rsidP="00F76A86">
      <w:pPr>
        <w:pStyle w:val="Code"/>
      </w:pPr>
      <w:r>
        <w:t>left_join(usa_states,</w:t>
      </w:r>
    </w:p>
    <w:p w14:paraId="0EA46003" w14:textId="77777777" w:rsidR="001832FD" w:rsidRDefault="00246EF6" w:rsidP="00F76A86">
      <w:pPr>
        <w:pStyle w:val="Code"/>
      </w:pPr>
      <w:r>
        <w:t xml:space="preserve">          by = c("state" = "State")) %&gt;%</w:t>
      </w:r>
    </w:p>
    <w:p w14:paraId="530413C1" w14:textId="77777777" w:rsidR="001832FD" w:rsidRDefault="00246EF6" w:rsidP="00F76A86">
      <w:pPr>
        <w:pStyle w:val="Code"/>
      </w:pPr>
      <w:r>
        <w:t xml:space="preserve">  drop_na(Pop)</w:t>
      </w:r>
    </w:p>
    <w:p w14:paraId="5E76A396" w14:textId="03454F2E" w:rsidR="001832FD" w:rsidRDefault="00246EF6" w:rsidP="00F76A86">
      <w:pPr>
        <w:pStyle w:val="Body"/>
      </w:pPr>
      <w:del w:id="379" w:author="Rachel Monaghan" w:date="2023-11-13T17:31:00Z">
        <w:r w:rsidDel="00B26DBE">
          <w:delText xml:space="preserve">We </w:delText>
        </w:r>
      </w:del>
      <w:ins w:id="380" w:author="Rachel Monaghan" w:date="2023-11-13T17:31:00Z">
        <w:r w:rsidR="00B26DBE">
          <w:t xml:space="preserve">To </w:t>
        </w:r>
      </w:ins>
      <w:del w:id="381" w:author="Rachel Monaghan" w:date="2023-11-13T17:31:00Z">
        <w:r w:rsidDel="00B26DBE">
          <w:delText xml:space="preserve">then </w:delText>
        </w:r>
      </w:del>
      <w:r>
        <w:t>drop rows with missing population data</w:t>
      </w:r>
      <w:ins w:id="382" w:author="Rachel Monaghan" w:date="2023-11-13T17:31:00Z">
        <w:r w:rsidR="00B26DBE">
          <w:t>,</w:t>
        </w:r>
      </w:ins>
      <w:r>
        <w:t xml:space="preserve"> </w:t>
      </w:r>
      <w:del w:id="383" w:author="Rachel Monaghan" w:date="2023-11-13T17:31:00Z">
        <w:r w:rsidDel="00B26DBE">
          <w:delText>(</w:delText>
        </w:r>
      </w:del>
      <w:ins w:id="384" w:author="Rachel Monaghan" w:date="2023-11-13T17:31:00Z">
        <w:r w:rsidR="00B26DBE">
          <w:t>you</w:t>
        </w:r>
      </w:ins>
      <w:commentRangeStart w:id="385"/>
      <w:commentRangeStart w:id="386"/>
      <w:ins w:id="387" w:author="Rachel Monaghan" w:date="2023-11-13T17:26:00Z">
        <w:r w:rsidR="00F5347D">
          <w:t xml:space="preserve"> call the </w:t>
        </w:r>
        <w:r w:rsidR="00F5347D" w:rsidRPr="00F5347D">
          <w:rPr>
            <w:rStyle w:val="Literal"/>
            <w:rPrChange w:id="388" w:author="Rachel Monaghan" w:date="2023-11-13T17:26:00Z">
              <w:rPr/>
            </w:rPrChange>
          </w:rPr>
          <w:t>drop_na()</w:t>
        </w:r>
        <w:r w:rsidR="00F5347D">
          <w:t xml:space="preserve"> function with </w:t>
        </w:r>
      </w:ins>
      <w:r>
        <w:t xml:space="preserve">the </w:t>
      </w:r>
      <w:r w:rsidRPr="00F76A86">
        <w:rPr>
          <w:rStyle w:val="Literal"/>
        </w:rPr>
        <w:t>Pop</w:t>
      </w:r>
      <w:r>
        <w:t xml:space="preserve"> variable</w:t>
      </w:r>
      <w:ins w:id="389" w:author="Rachel Monaghan" w:date="2023-11-13T17:26:00Z">
        <w:r w:rsidR="00F5347D">
          <w:t xml:space="preserve"> as an argument</w:t>
        </w:r>
        <w:commentRangeEnd w:id="385"/>
        <w:r w:rsidR="00F5347D">
          <w:rPr>
            <w:rStyle w:val="CommentReference"/>
            <w:rFonts w:asciiTheme="minorHAnsi" w:hAnsiTheme="minorHAnsi" w:cstheme="minorBidi"/>
            <w:color w:val="auto"/>
            <w:lang w:eastAsia="en-US"/>
          </w:rPr>
          <w:commentReference w:id="385"/>
        </w:r>
      </w:ins>
      <w:commentRangeEnd w:id="386"/>
      <w:r w:rsidR="005A6368">
        <w:rPr>
          <w:rStyle w:val="CommentReference"/>
          <w:rFonts w:asciiTheme="minorHAnsi" w:hAnsiTheme="minorHAnsi" w:cstheme="minorBidi"/>
          <w:color w:val="auto"/>
          <w:lang w:eastAsia="en-US"/>
        </w:rPr>
        <w:commentReference w:id="386"/>
      </w:r>
      <w:del w:id="390" w:author="Rachel Monaghan" w:date="2023-11-13T17:31:00Z">
        <w:r w:rsidDel="00B26DBE">
          <w:delText>)</w:delText>
        </w:r>
      </w:del>
      <w:r>
        <w:t xml:space="preserve">. In practice, this </w:t>
      </w:r>
      <w:del w:id="391" w:author="Rachel Monaghan" w:date="2023-11-13T17:31:00Z">
        <w:r w:rsidDel="00B26DBE">
          <w:delText xml:space="preserve">means </w:delText>
        </w:r>
      </w:del>
      <w:del w:id="392" w:author="Rachel Monaghan" w:date="2023-11-13T17:25:00Z">
        <w:r w:rsidDel="00F5347D">
          <w:delText>getting rid of</w:delText>
        </w:r>
      </w:del>
      <w:ins w:id="393" w:author="Rachel Monaghan" w:date="2023-11-13T17:31:00Z">
        <w:r w:rsidR="00B26DBE">
          <w:t>removes</w:t>
        </w:r>
      </w:ins>
      <w:r>
        <w:t xml:space="preserve"> several US territories (American Samoa, Guam, </w:t>
      </w:r>
      <w:ins w:id="394" w:author="Rachel Monaghan" w:date="2023-11-13T17:31:00Z">
        <w:r w:rsidR="00B26DBE">
          <w:t xml:space="preserve">the </w:t>
        </w:r>
      </w:ins>
      <w:r>
        <w:t xml:space="preserve">Northern Marianas Islands, and </w:t>
      </w:r>
      <w:ins w:id="395" w:author="Rachel Monaghan" w:date="2023-11-13T17:32:00Z">
        <w:r w:rsidR="00B26DBE">
          <w:t xml:space="preserve">the </w:t>
        </w:r>
      </w:ins>
      <w:r>
        <w:t>Virgin Islands).</w:t>
      </w:r>
    </w:p>
    <w:p w14:paraId="24EAA5A7" w14:textId="47FC25C0" w:rsidR="00147A1B" w:rsidRDefault="00246EF6" w:rsidP="00F76A86">
      <w:pPr>
        <w:pStyle w:val="Body"/>
        <w:rPr>
          <w:ins w:id="396" w:author="Sydney Cromwell" w:date="2023-10-25T09:51:00Z"/>
        </w:rPr>
      </w:pPr>
      <w:r>
        <w:t xml:space="preserve">Next, </w:t>
      </w:r>
      <w:del w:id="397" w:author="Rachel Monaghan" w:date="2023-11-13T17:27:00Z">
        <w:r w:rsidDel="00F5347D">
          <w:delText xml:space="preserve">we </w:delText>
        </w:r>
      </w:del>
      <w:ins w:id="398" w:author="Rachel Monaghan" w:date="2023-11-13T17:27:00Z">
        <w:r w:rsidR="00F5347D">
          <w:t xml:space="preserve">you </w:t>
        </w:r>
      </w:ins>
      <w:r>
        <w:t>create</w:t>
      </w:r>
      <w:del w:id="399" w:author="Sydney Cromwell" w:date="2023-10-25T08:43:00Z">
        <w:r w:rsidDel="0097269D">
          <w:delText>d</w:delText>
        </w:r>
      </w:del>
      <w:r>
        <w:t xml:space="preserve"> a per capita case rate variable called </w:t>
      </w:r>
      <w:r w:rsidRPr="00F76A86">
        <w:rPr>
          <w:rStyle w:val="Literal"/>
        </w:rPr>
        <w:t>incidence_rate</w:t>
      </w:r>
      <w:r>
        <w:t xml:space="preserve"> by multiplying the </w:t>
      </w:r>
      <w:r w:rsidRPr="00F76A86">
        <w:rPr>
          <w:rStyle w:val="Literal"/>
        </w:rPr>
        <w:t>roll_cases</w:t>
      </w:r>
      <w:r>
        <w:t xml:space="preserve"> variable by 100,000 and then dividing it by the population of each state:</w:t>
      </w:r>
    </w:p>
    <w:p w14:paraId="145CC81F" w14:textId="46C41E4D" w:rsidR="001832FD" w:rsidDel="00E501B3" w:rsidRDefault="00246EF6" w:rsidP="002E47ED">
      <w:pPr>
        <w:pStyle w:val="Code"/>
        <w:rPr>
          <w:del w:id="400" w:author="David Keyes" w:date="2023-11-20T10:42:00Z"/>
        </w:rPr>
      </w:pPr>
      <w:commentRangeStart w:id="401"/>
      <w:del w:id="402" w:author="David Keyes" w:date="2023-11-20T10:42:00Z">
        <w:r w:rsidDel="00E501B3">
          <w:delText>covid_cases_rm</w:delText>
        </w:r>
        <w:bookmarkEnd w:id="275"/>
        <w:bookmarkEnd w:id="344"/>
        <w:commentRangeStart w:id="403"/>
        <w:r w:rsidDel="00E501B3">
          <w:delText xml:space="preserve"> </w:delText>
        </w:r>
        <w:bookmarkEnd w:id="174"/>
        <w:r w:rsidDel="00E501B3">
          <w:delText xml:space="preserve"> </w:delText>
        </w:r>
        <w:commentRangeEnd w:id="403"/>
        <w:r w:rsidR="00896FA5" w:rsidDel="00E501B3">
          <w:rPr>
            <w:rStyle w:val="CommentReference"/>
            <w:rFonts w:asciiTheme="minorHAnsi" w:hAnsiTheme="minorHAnsi" w:cstheme="minorBidi"/>
            <w:color w:val="auto"/>
            <w:lang w:eastAsia="en-US"/>
          </w:rPr>
          <w:commentReference w:id="403"/>
        </w:r>
        <w:r w:rsidDel="00E501B3">
          <w:delText xml:space="preserve">&lt;- </w:delText>
        </w:r>
        <w:bookmarkEnd w:id="117"/>
        <w:r w:rsidDel="00E501B3">
          <w:delText>covid_cases_rm %&gt;%</w:delText>
        </w:r>
        <w:bookmarkEnd w:id="99"/>
      </w:del>
    </w:p>
    <w:bookmarkEnd w:id="90"/>
    <w:p w14:paraId="46761305" w14:textId="4F1C47B4" w:rsidR="001832FD" w:rsidDel="00E501B3" w:rsidRDefault="007A0F8D" w:rsidP="00F76A86">
      <w:pPr>
        <w:pStyle w:val="Code"/>
        <w:rPr>
          <w:del w:id="404" w:author="David Keyes" w:date="2023-11-20T10:42:00Z"/>
        </w:rPr>
      </w:pPr>
      <w:del w:id="405" w:author="David Keyes" w:date="2023-11-20T10:42:00Z">
        <w:r w:rsidDel="00E501B3">
          <w:delText xml:space="preserve">  mutate(incidence_rate = 10^5 * roll_cases / Pop) %&gt;%</w:delText>
        </w:r>
      </w:del>
    </w:p>
    <w:p w14:paraId="3AC484C7" w14:textId="5A8097F4" w:rsidR="001832FD" w:rsidDel="00E501B3" w:rsidRDefault="00246EF6">
      <w:pPr>
        <w:pStyle w:val="Code"/>
        <w:rPr>
          <w:del w:id="406" w:author="David Keyes" w:date="2023-11-20T10:42:00Z"/>
        </w:rPr>
      </w:pPr>
      <w:del w:id="407" w:author="David Keyes" w:date="2023-11-20T10:42:00Z">
        <w:r w:rsidDel="00E501B3">
          <w:delText xml:space="preserve">  mutate(incidence_rate = cut(incidence_rate,</w:delText>
        </w:r>
      </w:del>
    </w:p>
    <w:p w14:paraId="20269798" w14:textId="7D9E7F0B" w:rsidR="001832FD" w:rsidDel="00E501B3" w:rsidRDefault="00246EF6">
      <w:pPr>
        <w:pStyle w:val="Code"/>
        <w:rPr>
          <w:del w:id="408" w:author="David Keyes" w:date="2023-11-20T10:42:00Z"/>
        </w:rPr>
      </w:pPr>
      <w:del w:id="409" w:author="David Keyes" w:date="2023-11-20T10:42:00Z">
        <w:r w:rsidDel="00E501B3">
          <w:delText xml:space="preserve">                              breaks = c(seq(0, 50, 5), Inf),</w:delText>
        </w:r>
      </w:del>
    </w:p>
    <w:p w14:paraId="039258C5" w14:textId="03678DE2" w:rsidR="001832FD" w:rsidDel="00E501B3" w:rsidRDefault="00246EF6">
      <w:pPr>
        <w:pStyle w:val="Code"/>
        <w:rPr>
          <w:del w:id="410" w:author="David Keyes" w:date="2023-11-20T10:42:00Z"/>
        </w:rPr>
      </w:pPr>
      <w:del w:id="411" w:author="David Keyes" w:date="2023-11-20T10:42:00Z">
        <w:r w:rsidDel="00E501B3">
          <w:delText xml:space="preserve">                              include.lowest = TRUE) %&gt;%</w:delText>
        </w:r>
      </w:del>
    </w:p>
    <w:p w14:paraId="28FE5FCA" w14:textId="71BEBD57" w:rsidR="00E501B3" w:rsidRDefault="00246EF6" w:rsidP="00E501B3">
      <w:pPr>
        <w:pStyle w:val="Code"/>
        <w:rPr>
          <w:ins w:id="412" w:author="David Keyes" w:date="2023-11-20T10:42:00Z"/>
        </w:rPr>
      </w:pPr>
      <w:del w:id="413" w:author="David Keyes" w:date="2023-11-20T10:42:00Z">
        <w:r w:rsidDel="00E501B3">
          <w:delText xml:space="preserve">           </w:delText>
        </w:r>
        <w:commentRangeStart w:id="414"/>
        <w:r w:rsidDel="00E501B3">
          <w:delText>factor(labels = paste0("&gt;", seq(0, 50, 5))))</w:delText>
        </w:r>
        <w:commentRangeEnd w:id="414"/>
        <w:r w:rsidR="00650785" w:rsidDel="00E501B3">
          <w:rPr>
            <w:rStyle w:val="CommentReference"/>
            <w:rFonts w:asciiTheme="minorHAnsi" w:hAnsiTheme="minorHAnsi" w:cstheme="minorBidi"/>
            <w:color w:val="auto"/>
            <w:lang w:eastAsia="en-US"/>
          </w:rPr>
          <w:commentReference w:id="414"/>
        </w:r>
      </w:del>
      <w:ins w:id="415" w:author="David Keyes" w:date="2023-11-20T10:42:00Z">
        <w:r w:rsidR="00E501B3">
          <w:t>covid_cases_rm &lt;- covid_cases_rm %&gt;%</w:t>
        </w:r>
      </w:ins>
    </w:p>
    <w:p w14:paraId="41AD823A" w14:textId="77777777" w:rsidR="00E501B3" w:rsidRDefault="00E501B3" w:rsidP="00E501B3">
      <w:pPr>
        <w:pStyle w:val="Code"/>
        <w:rPr>
          <w:ins w:id="416" w:author="David Keyes" w:date="2023-11-20T10:42:00Z"/>
        </w:rPr>
      </w:pPr>
      <w:ins w:id="417" w:author="David Keyes" w:date="2023-11-20T10:42:00Z">
        <w:r>
          <w:t xml:space="preserve">  mutate(incidence_rate = 10^5 * roll_cases / Pop) %&gt;%</w:t>
        </w:r>
      </w:ins>
    </w:p>
    <w:p w14:paraId="3869CD9A" w14:textId="77777777" w:rsidR="00E501B3" w:rsidRDefault="00E501B3" w:rsidP="00E501B3">
      <w:pPr>
        <w:pStyle w:val="Code"/>
        <w:rPr>
          <w:ins w:id="418" w:author="David Keyes" w:date="2023-11-20T10:42:00Z"/>
        </w:rPr>
      </w:pPr>
      <w:ins w:id="419" w:author="David Keyes" w:date="2023-11-20T10:42:00Z">
        <w:r>
          <w:t xml:space="preserve">  mutate(</w:t>
        </w:r>
      </w:ins>
    </w:p>
    <w:p w14:paraId="4E016150" w14:textId="77777777" w:rsidR="00E501B3" w:rsidRDefault="00E501B3" w:rsidP="00E501B3">
      <w:pPr>
        <w:pStyle w:val="Code"/>
        <w:rPr>
          <w:ins w:id="420" w:author="David Keyes" w:date="2023-11-20T10:42:00Z"/>
        </w:rPr>
      </w:pPr>
      <w:ins w:id="421" w:author="David Keyes" w:date="2023-11-20T10:42:00Z">
        <w:r>
          <w:t xml:space="preserve">    incidence_rate = cut(</w:t>
        </w:r>
      </w:ins>
    </w:p>
    <w:p w14:paraId="25FF2822" w14:textId="77777777" w:rsidR="00E501B3" w:rsidRDefault="00E501B3" w:rsidP="00E501B3">
      <w:pPr>
        <w:pStyle w:val="Code"/>
        <w:rPr>
          <w:ins w:id="422" w:author="David Keyes" w:date="2023-11-20T10:42:00Z"/>
        </w:rPr>
      </w:pPr>
      <w:ins w:id="423" w:author="David Keyes" w:date="2023-11-20T10:42:00Z">
        <w:r>
          <w:t xml:space="preserve">      incidence_rate,</w:t>
        </w:r>
      </w:ins>
    </w:p>
    <w:p w14:paraId="48B373AC" w14:textId="77777777" w:rsidR="00E501B3" w:rsidRDefault="00E501B3" w:rsidP="00E501B3">
      <w:pPr>
        <w:pStyle w:val="Code"/>
        <w:rPr>
          <w:ins w:id="424" w:author="David Keyes" w:date="2023-11-20T10:42:00Z"/>
        </w:rPr>
      </w:pPr>
      <w:ins w:id="425" w:author="David Keyes" w:date="2023-11-20T10:42:00Z">
        <w:r>
          <w:t xml:space="preserve">      breaks = c(seq(0, 50, 5), Inf),</w:t>
        </w:r>
      </w:ins>
    </w:p>
    <w:p w14:paraId="276966BA" w14:textId="77777777" w:rsidR="00E501B3" w:rsidRDefault="00E501B3" w:rsidP="00E501B3">
      <w:pPr>
        <w:pStyle w:val="Code"/>
        <w:rPr>
          <w:ins w:id="426" w:author="David Keyes" w:date="2023-11-20T10:42:00Z"/>
        </w:rPr>
      </w:pPr>
      <w:ins w:id="427" w:author="David Keyes" w:date="2023-11-20T10:42:00Z">
        <w:r>
          <w:t xml:space="preserve">      include.lowest = TRUE</w:t>
        </w:r>
      </w:ins>
    </w:p>
    <w:p w14:paraId="1196ADDD" w14:textId="77777777" w:rsidR="00E501B3" w:rsidRDefault="00E501B3" w:rsidP="00E501B3">
      <w:pPr>
        <w:pStyle w:val="Code"/>
        <w:rPr>
          <w:ins w:id="428" w:author="David Keyes" w:date="2023-11-20T10:42:00Z"/>
        </w:rPr>
      </w:pPr>
      <w:ins w:id="429" w:author="David Keyes" w:date="2023-11-20T10:42:00Z">
        <w:r>
          <w:t xml:space="preserve">    ) %&gt;%</w:t>
        </w:r>
      </w:ins>
    </w:p>
    <w:p w14:paraId="5C98A4EA" w14:textId="77777777" w:rsidR="00E501B3" w:rsidRDefault="00E501B3" w:rsidP="00E501B3">
      <w:pPr>
        <w:pStyle w:val="Code"/>
        <w:rPr>
          <w:ins w:id="430" w:author="David Keyes" w:date="2023-11-20T10:42:00Z"/>
        </w:rPr>
      </w:pPr>
      <w:ins w:id="431" w:author="David Keyes" w:date="2023-11-20T10:42:00Z">
        <w:r>
          <w:t xml:space="preserve">      factor(labels = paste0("&gt;", seq(0, 50, 5)))</w:t>
        </w:r>
      </w:ins>
    </w:p>
    <w:p w14:paraId="1A58A966" w14:textId="66FB9699" w:rsidR="00E501B3" w:rsidRDefault="00E501B3" w:rsidP="00E501B3">
      <w:pPr>
        <w:pStyle w:val="Code"/>
      </w:pPr>
      <w:ins w:id="432" w:author="David Keyes" w:date="2023-11-20T10:42:00Z">
        <w:r>
          <w:t xml:space="preserve">  )</w:t>
        </w:r>
        <w:commentRangeEnd w:id="401"/>
        <w:r>
          <w:rPr>
            <w:rStyle w:val="CommentReference"/>
            <w:rFonts w:asciiTheme="minorHAnsi" w:hAnsiTheme="minorHAnsi" w:cstheme="minorBidi"/>
            <w:color w:val="auto"/>
            <w:lang w:eastAsia="en-US"/>
          </w:rPr>
          <w:commentReference w:id="401"/>
        </w:r>
      </w:ins>
    </w:p>
    <w:p w14:paraId="2C20B9F6" w14:textId="17393FAE" w:rsidR="001832FD" w:rsidRDefault="00246EF6" w:rsidP="00642601">
      <w:pPr>
        <w:pStyle w:val="Body"/>
      </w:pPr>
      <w:r>
        <w:t xml:space="preserve">Rather than keeping raw values (for example, on June 29, 2021, Florida had a rate of 57.77737 cases per 100,000 people), </w:t>
      </w:r>
      <w:del w:id="433" w:author="Rachel Monaghan" w:date="2023-11-13T17:27:00Z">
        <w:r w:rsidDel="00F5347D">
          <w:delText xml:space="preserve">we </w:delText>
        </w:r>
      </w:del>
      <w:ins w:id="434" w:author="Rachel Monaghan" w:date="2023-11-13T17:27:00Z">
        <w:r w:rsidR="00F5347D">
          <w:t xml:space="preserve">you </w:t>
        </w:r>
      </w:ins>
      <w:r>
        <w:t xml:space="preserve">use the </w:t>
      </w:r>
      <w:r w:rsidRPr="00F76A86">
        <w:rPr>
          <w:rStyle w:val="Literal"/>
        </w:rPr>
        <w:t>cut()</w:t>
      </w:r>
      <w:r>
        <w:t xml:space="preserve"> function to convert the values into categories: values of </w:t>
      </w:r>
      <w:r w:rsidRPr="00F76A86">
        <w:rPr>
          <w:rStyle w:val="Literal"/>
        </w:rPr>
        <w:t>&gt;0</w:t>
      </w:r>
      <w:r w:rsidRPr="00F5347D">
        <w:rPr>
          <w:rPrChange w:id="435" w:author="Rachel Monaghan" w:date="2023-11-13T17:27:00Z">
            <w:rPr>
              <w:rStyle w:val="Literal"/>
            </w:rPr>
          </w:rPrChange>
        </w:rPr>
        <w:t xml:space="preserve"> </w:t>
      </w:r>
      <w:r>
        <w:t>(greater than zero),</w:t>
      </w:r>
      <w:r w:rsidR="00642601">
        <w:t xml:space="preserve"> values of </w:t>
      </w:r>
      <w:r w:rsidRPr="00F76A86">
        <w:rPr>
          <w:rStyle w:val="Literal"/>
        </w:rPr>
        <w:t>&gt;5</w:t>
      </w:r>
      <w:r>
        <w:t xml:space="preserve"> (greater than five),</w:t>
      </w:r>
      <w:r w:rsidR="00642601">
        <w:t xml:space="preserve"> and</w:t>
      </w:r>
      <w:r>
        <w:t xml:space="preserve"> value</w:t>
      </w:r>
      <w:r w:rsidR="00642601">
        <w:t>s</w:t>
      </w:r>
      <w:r>
        <w:t xml:space="preserve"> of </w:t>
      </w:r>
      <w:r w:rsidRPr="00F76A86">
        <w:rPr>
          <w:rStyle w:val="Literal"/>
        </w:rPr>
        <w:t>&gt;50</w:t>
      </w:r>
      <w:r>
        <w:t xml:space="preserve"> (greater than 50).</w:t>
      </w:r>
    </w:p>
    <w:p w14:paraId="7E8ACCF5" w14:textId="046D1200" w:rsidR="001832FD" w:rsidRDefault="00246EF6" w:rsidP="00F76A86">
      <w:pPr>
        <w:pStyle w:val="Body"/>
      </w:pPr>
      <w:r>
        <w:t xml:space="preserve">The last step is to filter the data so it includes only 2021 data (the only year depicted in Madjid’s map) and </w:t>
      </w:r>
      <w:ins w:id="436" w:author="Rachel Monaghan" w:date="2023-11-13T17:28:00Z">
        <w:r w:rsidR="00F5347D">
          <w:t xml:space="preserve">then </w:t>
        </w:r>
      </w:ins>
      <w:r>
        <w:t xml:space="preserve">select </w:t>
      </w:r>
      <w:del w:id="437" w:author="Rachel Monaghan" w:date="2023-11-13T17:28:00Z">
        <w:r w:rsidDel="00F5347D">
          <w:delText xml:space="preserve">only </w:delText>
        </w:r>
      </w:del>
      <w:ins w:id="438" w:author="Rachel Monaghan" w:date="2023-11-13T17:28:00Z">
        <w:r w:rsidR="00F5347D">
          <w:t xml:space="preserve">just </w:t>
        </w:r>
      </w:ins>
      <w:r>
        <w:t>the variables (</w:t>
      </w:r>
      <w:r w:rsidRPr="00F76A86">
        <w:rPr>
          <w:rStyle w:val="Literal"/>
        </w:rPr>
        <w:t>state</w:t>
      </w:r>
      <w:r>
        <w:t xml:space="preserve">, </w:t>
      </w:r>
      <w:r w:rsidRPr="00F76A86">
        <w:rPr>
          <w:rStyle w:val="Literal"/>
        </w:rPr>
        <w:t>date</w:t>
      </w:r>
      <w:r>
        <w:t xml:space="preserve">, and </w:t>
      </w:r>
      <w:r w:rsidRPr="00F76A86">
        <w:rPr>
          <w:rStyle w:val="Literal"/>
        </w:rPr>
        <w:t>incidence_rate</w:t>
      </w:r>
      <w:r>
        <w:t xml:space="preserve">) </w:t>
      </w:r>
      <w:del w:id="439" w:author="Rachel Monaghan" w:date="2023-11-13T17:28:00Z">
        <w:r w:rsidDel="00F5347D">
          <w:delText xml:space="preserve">we’ll </w:delText>
        </w:r>
      </w:del>
      <w:ins w:id="440" w:author="Rachel Monaghan" w:date="2023-11-13T17:28:00Z">
        <w:r w:rsidR="00F5347D">
          <w:t xml:space="preserve">you’ll </w:t>
        </w:r>
      </w:ins>
      <w:r>
        <w:t xml:space="preserve">need to create </w:t>
      </w:r>
      <w:del w:id="441" w:author="Rachel Monaghan" w:date="2023-11-13T17:28:00Z">
        <w:r w:rsidDel="00F5347D">
          <w:delText xml:space="preserve">our </w:delText>
        </w:r>
      </w:del>
      <w:ins w:id="442" w:author="Rachel Monaghan" w:date="2023-11-13T17:28:00Z">
        <w:r w:rsidR="00F5347D">
          <w:t xml:space="preserve">the </w:t>
        </w:r>
      </w:ins>
      <w:r>
        <w:t>map. Here</w:t>
      </w:r>
      <w:del w:id="443" w:author="Rachel Monaghan" w:date="2023-11-13T17:28:00Z">
        <w:r w:rsidDel="00F5347D">
          <w:delText xml:space="preserve"> i</w:delText>
        </w:r>
      </w:del>
      <w:ins w:id="444" w:author="Rachel Monaghan" w:date="2023-11-13T17:28:00Z">
        <w:r w:rsidR="00F5347D">
          <w:t>’</w:t>
        </w:r>
      </w:ins>
      <w:r>
        <w:t xml:space="preserve">s the final </w:t>
      </w:r>
      <w:r w:rsidRPr="00F76A86">
        <w:rPr>
          <w:rStyle w:val="Literal"/>
        </w:rPr>
        <w:t>covid_cases_rm</w:t>
      </w:r>
      <w:r>
        <w:t xml:space="preserve"> data frame</w:t>
      </w:r>
      <w:ins w:id="445" w:author="Sydney Cromwell" w:date="2023-10-30T10:54:00Z">
        <w:r w:rsidR="00B31EF1">
          <w:t>:</w:t>
        </w:r>
      </w:ins>
      <w:del w:id="446" w:author="Sydney Cromwell" w:date="2023-10-30T10:54:00Z">
        <w:r w:rsidDel="00B31EF1">
          <w:delText>.</w:delText>
        </w:r>
      </w:del>
    </w:p>
    <w:p w14:paraId="2DE5D4DB" w14:textId="77777777" w:rsidR="001832FD" w:rsidRDefault="00246EF6" w:rsidP="002E47ED">
      <w:pPr>
        <w:pStyle w:val="Code"/>
      </w:pPr>
      <w:r>
        <w:t>covid_cases_rm %&gt;%</w:t>
      </w:r>
    </w:p>
    <w:p w14:paraId="6523A727" w14:textId="11E472B0" w:rsidR="001832FD" w:rsidRDefault="00E15043" w:rsidP="002E47ED">
      <w:pPr>
        <w:pStyle w:val="Code"/>
      </w:pPr>
      <w:r>
        <w:t xml:space="preserve">  filter(date &gt;= </w:t>
      </w:r>
      <w:r w:rsidR="00642601">
        <w:t>"</w:t>
      </w:r>
      <w:r>
        <w:t>2021-01-01") %&gt;%</w:t>
      </w:r>
    </w:p>
    <w:p w14:paraId="23D07BF4" w14:textId="23BAD9BE" w:rsidR="001832FD" w:rsidRDefault="00642601" w:rsidP="002E47ED">
      <w:pPr>
        <w:pStyle w:val="Code"/>
      </w:pPr>
      <w:r>
        <w:t xml:space="preserve">  select(state, date, incidence_rate)</w:t>
      </w:r>
    </w:p>
    <w:p w14:paraId="103011FD" w14:textId="77777777" w:rsidR="001832FD" w:rsidRDefault="00246EF6" w:rsidP="00642601">
      <w:pPr>
        <w:pStyle w:val="Code"/>
      </w:pPr>
      <w:r>
        <w:t>#&gt; # A tibble: 18,980 × 3</w:t>
      </w:r>
    </w:p>
    <w:p w14:paraId="1F2EE24A" w14:textId="77777777" w:rsidR="001832FD" w:rsidRDefault="00246EF6" w:rsidP="00642601">
      <w:pPr>
        <w:pStyle w:val="Code"/>
      </w:pPr>
      <w:r>
        <w:t>#&gt;    state   date       incidence_rate</w:t>
      </w:r>
    </w:p>
    <w:p w14:paraId="64AC0061" w14:textId="012DB086" w:rsidR="001832FD" w:rsidRDefault="00246EF6" w:rsidP="00642601">
      <w:pPr>
        <w:pStyle w:val="Code"/>
      </w:pPr>
      <w:r>
        <w:t>#&gt;    &lt;chr&gt;   &lt;date&gt;     &lt;fct&gt;</w:t>
      </w:r>
    </w:p>
    <w:p w14:paraId="58E1AD9D" w14:textId="159B58C3" w:rsidR="00147A1B" w:rsidRDefault="00246EF6" w:rsidP="00642601">
      <w:pPr>
        <w:pStyle w:val="Code"/>
      </w:pPr>
      <w:r>
        <w:t>#&gt;  1 Alabama 2021-01-01 &gt;50</w:t>
      </w:r>
    </w:p>
    <w:p w14:paraId="64CE57D8" w14:textId="1E92AAE0" w:rsidR="00147A1B" w:rsidRDefault="00246EF6" w:rsidP="00642601">
      <w:pPr>
        <w:pStyle w:val="Code"/>
      </w:pPr>
      <w:r>
        <w:t>#&gt;  2 Alabama 2021-01-02 &gt;50</w:t>
      </w:r>
    </w:p>
    <w:p w14:paraId="5B0CE451" w14:textId="7BB73D15" w:rsidR="00147A1B" w:rsidRDefault="00246EF6" w:rsidP="00642601">
      <w:pPr>
        <w:pStyle w:val="Code"/>
      </w:pPr>
      <w:r>
        <w:t>#&gt;  3 Alabama 2021-01-03 &gt;50</w:t>
      </w:r>
    </w:p>
    <w:p w14:paraId="189FD204" w14:textId="433695B6" w:rsidR="00147A1B" w:rsidRDefault="00246EF6">
      <w:pPr>
        <w:pStyle w:val="Code"/>
      </w:pPr>
      <w:r>
        <w:t>#&gt;  4 Alabama 2021-01-04 &gt;50</w:t>
      </w:r>
    </w:p>
    <w:p w14:paraId="4648AE15" w14:textId="2C0F5399" w:rsidR="00147A1B" w:rsidRDefault="00246EF6">
      <w:pPr>
        <w:pStyle w:val="Code"/>
      </w:pPr>
      <w:r>
        <w:t>#&gt;  5 Alabama 2021-01-05 &gt;50</w:t>
      </w:r>
    </w:p>
    <w:p w14:paraId="6D4B322B" w14:textId="18F5F970" w:rsidR="00147A1B" w:rsidRDefault="00246EF6">
      <w:pPr>
        <w:pStyle w:val="Code"/>
      </w:pPr>
      <w:r>
        <w:t>#&gt;  6 Alabama 2021-01-06 &gt;50</w:t>
      </w:r>
    </w:p>
    <w:p w14:paraId="78D093F4" w14:textId="52009D92" w:rsidR="00147A1B" w:rsidRDefault="00246EF6">
      <w:pPr>
        <w:pStyle w:val="Code"/>
      </w:pPr>
      <w:r>
        <w:t>#&gt;  7 Alabama 2021-01-07 &gt;50</w:t>
      </w:r>
    </w:p>
    <w:p w14:paraId="74C8ECE7" w14:textId="189E36F9" w:rsidR="00147A1B" w:rsidRDefault="00246EF6">
      <w:pPr>
        <w:pStyle w:val="Code"/>
      </w:pPr>
      <w:r>
        <w:t>#&gt;  8 Alabama 2021-01-08 &gt;50</w:t>
      </w:r>
    </w:p>
    <w:p w14:paraId="5B353E19" w14:textId="55BE95AB" w:rsidR="00147A1B" w:rsidRDefault="00246EF6">
      <w:pPr>
        <w:pStyle w:val="Code"/>
      </w:pPr>
      <w:r>
        <w:t>#&gt;  9 Alabama 2021-01-09 &gt;50</w:t>
      </w:r>
    </w:p>
    <w:p w14:paraId="249C1961" w14:textId="6C86F1F0" w:rsidR="00147A1B" w:rsidRDefault="00246EF6">
      <w:pPr>
        <w:pStyle w:val="Code"/>
        <w:rPr>
          <w:ins w:id="447" w:author="Sydney Cromwell" w:date="2023-10-25T09:51:00Z"/>
        </w:rPr>
      </w:pPr>
      <w:r>
        <w:t>#&gt; 10 Alabama 2021-01-10 &gt;50</w:t>
      </w:r>
    </w:p>
    <w:p w14:paraId="203F9BE4" w14:textId="77777777" w:rsidR="001832FD" w:rsidRPr="002B623F" w:rsidRDefault="00246EF6">
      <w:pPr>
        <w:pStyle w:val="Code"/>
        <w:rPr>
          <w:rStyle w:val="LiteralItalic"/>
          <w:rFonts w:eastAsia="Courier"/>
        </w:rPr>
      </w:pPr>
      <w:r w:rsidRPr="002B623F">
        <w:rPr>
          <w:rStyle w:val="LiteralItalic"/>
        </w:rPr>
        <w:t>--snip--</w:t>
      </w:r>
    </w:p>
    <w:p w14:paraId="434C4308" w14:textId="439A7FDF" w:rsidR="001832FD" w:rsidRDefault="00246EF6" w:rsidP="00F76A86">
      <w:pPr>
        <w:pStyle w:val="Body"/>
      </w:pPr>
      <w:del w:id="448" w:author="Rachel Monaghan" w:date="2023-11-13T17:28:00Z">
        <w:r w:rsidDel="00F5347D">
          <w:delText xml:space="preserve">We </w:delText>
        </w:r>
      </w:del>
      <w:ins w:id="449" w:author="Rachel Monaghan" w:date="2023-11-13T17:28:00Z">
        <w:r w:rsidR="00F5347D">
          <w:t xml:space="preserve">You </w:t>
        </w:r>
      </w:ins>
      <w:r>
        <w:t xml:space="preserve">now have a data frame that </w:t>
      </w:r>
      <w:del w:id="450" w:author="Rachel Monaghan" w:date="2023-11-13T17:28:00Z">
        <w:r w:rsidDel="00F5347D">
          <w:delText xml:space="preserve">we </w:delText>
        </w:r>
      </w:del>
      <w:ins w:id="451" w:author="Rachel Monaghan" w:date="2023-11-13T17:28:00Z">
        <w:r w:rsidR="00F5347D">
          <w:t xml:space="preserve">you </w:t>
        </w:r>
      </w:ins>
      <w:r>
        <w:t xml:space="preserve">can combine with </w:t>
      </w:r>
      <w:del w:id="452" w:author="Rachel Monaghan" w:date="2023-11-13T17:28:00Z">
        <w:r w:rsidDel="00F5347D">
          <w:delText xml:space="preserve">our </w:delText>
        </w:r>
      </w:del>
      <w:ins w:id="453" w:author="Rachel Monaghan" w:date="2023-11-13T17:28:00Z">
        <w:r w:rsidR="00F5347D">
          <w:t xml:space="preserve">your </w:t>
        </w:r>
      </w:ins>
      <w:r>
        <w:t>geospatial data.</w:t>
      </w:r>
    </w:p>
    <w:p w14:paraId="5FB47580" w14:textId="77777777" w:rsidR="001832FD" w:rsidRDefault="00246EF6">
      <w:pPr>
        <w:pStyle w:val="HeadB"/>
      </w:pPr>
      <w:bookmarkStart w:id="454" w:name="_Toc10"/>
      <w:bookmarkStart w:id="455" w:name="addinggeospatialdata"/>
      <w:r>
        <w:lastRenderedPageBreak/>
        <w:t>Adding Geospatial Data</w:t>
      </w:r>
      <w:bookmarkEnd w:id="454"/>
    </w:p>
    <w:p w14:paraId="290CA969" w14:textId="6391EB6A" w:rsidR="001832FD" w:rsidRDefault="00246EF6" w:rsidP="00F5347D">
      <w:pPr>
        <w:pStyle w:val="Body"/>
      </w:pPr>
      <w:del w:id="456" w:author="Rachel Monaghan" w:date="2023-11-13T17:28:00Z">
        <w:r w:rsidDel="00F5347D">
          <w:delText xml:space="preserve">We’ve </w:delText>
        </w:r>
      </w:del>
      <w:ins w:id="457" w:author="Rachel Monaghan" w:date="2023-11-13T17:28:00Z">
        <w:r w:rsidR="00F5347D">
          <w:t xml:space="preserve">You’ve </w:t>
        </w:r>
      </w:ins>
      <w:r>
        <w:t xml:space="preserve">used two of </w:t>
      </w:r>
      <w:del w:id="458" w:author="Rachel Monaghan" w:date="2023-11-13T17:28:00Z">
        <w:r w:rsidDel="00F5347D">
          <w:delText xml:space="preserve">our </w:delText>
        </w:r>
      </w:del>
      <w:ins w:id="459" w:author="Rachel Monaghan" w:date="2023-11-13T17:28:00Z">
        <w:r w:rsidR="00F5347D">
          <w:t xml:space="preserve">the </w:t>
        </w:r>
      </w:ins>
      <w:r>
        <w:t>three data sources (COVID</w:t>
      </w:r>
      <w:r w:rsidR="00853A81">
        <w:t>-19</w:t>
      </w:r>
      <w:r>
        <w:t xml:space="preserve"> case data and state population data) to create the </w:t>
      </w:r>
      <w:r w:rsidRPr="00F76A86">
        <w:rPr>
          <w:rStyle w:val="Literal"/>
        </w:rPr>
        <w:t>covid_cases_rm</w:t>
      </w:r>
      <w:r>
        <w:t xml:space="preserve"> data frame </w:t>
      </w:r>
      <w:del w:id="460" w:author="Rachel Monaghan" w:date="2023-11-13T17:28:00Z">
        <w:r w:rsidDel="00F5347D">
          <w:delText xml:space="preserve">we’ll </w:delText>
        </w:r>
      </w:del>
      <w:ins w:id="461" w:author="Rachel Monaghan" w:date="2023-11-13T17:28:00Z">
        <w:r w:rsidR="00F5347D">
          <w:t>you’</w:t>
        </w:r>
      </w:ins>
      <w:ins w:id="462" w:author="Rachel Monaghan" w:date="2023-11-13T17:29:00Z">
        <w:r w:rsidR="00F5347D">
          <w:t>ll</w:t>
        </w:r>
      </w:ins>
      <w:ins w:id="463" w:author="Rachel Monaghan" w:date="2023-11-13T17:28:00Z">
        <w:r w:rsidR="00F5347D">
          <w:t xml:space="preserve"> </w:t>
        </w:r>
      </w:ins>
      <w:r>
        <w:t xml:space="preserve">need to make the map. </w:t>
      </w:r>
      <w:ins w:id="464" w:author="Rachel Monaghan" w:date="2023-11-13T17:29:00Z">
        <w:r w:rsidR="00F5347D">
          <w:t xml:space="preserve">Now </w:t>
        </w:r>
      </w:ins>
      <w:del w:id="465" w:author="Rachel Monaghan" w:date="2023-11-13T17:29:00Z">
        <w:r w:rsidDel="00F5347D">
          <w:delText>Let’s now</w:delText>
        </w:r>
      </w:del>
      <w:ins w:id="466" w:author="Rachel Monaghan" w:date="2023-11-13T17:29:00Z">
        <w:r w:rsidR="00F5347D">
          <w:t>it’s time to</w:t>
        </w:r>
      </w:ins>
      <w:r>
        <w:t xml:space="preserve"> use the third data source: the geospatial data </w:t>
      </w:r>
      <w:del w:id="467" w:author="Rachel Monaghan" w:date="2023-11-13T17:29:00Z">
        <w:r w:rsidDel="00F5347D">
          <w:delText xml:space="preserve">we </w:delText>
        </w:r>
      </w:del>
      <w:ins w:id="468" w:author="Rachel Monaghan" w:date="2023-11-13T17:29:00Z">
        <w:r w:rsidR="00F5347D">
          <w:t xml:space="preserve">you </w:t>
        </w:r>
      </w:ins>
      <w:r>
        <w:t xml:space="preserve">saved as </w:t>
      </w:r>
      <w:r w:rsidRPr="00F76A86">
        <w:rPr>
          <w:rStyle w:val="Literal"/>
        </w:rPr>
        <w:t>usa_states_geom</w:t>
      </w:r>
      <w:r>
        <w:t xml:space="preserve">. Simple features data allows </w:t>
      </w:r>
      <w:del w:id="469" w:author="Rachel Monaghan" w:date="2023-11-13T17:29:00Z">
        <w:r w:rsidDel="00B26DBE">
          <w:delText xml:space="preserve">us </w:delText>
        </w:r>
      </w:del>
      <w:ins w:id="470" w:author="Rachel Monaghan" w:date="2023-11-13T17:29:00Z">
        <w:r w:rsidR="00B26DBE">
          <w:t xml:space="preserve">you </w:t>
        </w:r>
      </w:ins>
      <w:r>
        <w:t>to merge regular data frames and geospatial data</w:t>
      </w:r>
      <w:del w:id="471" w:author="Rachel Monaghan" w:date="2023-11-13T17:29:00Z">
        <w:r w:rsidDel="00B26DBE">
          <w:delText xml:space="preserve">, </w:delText>
        </w:r>
      </w:del>
      <w:ins w:id="472" w:author="Rachel Monaghan" w:date="2023-11-13T17:29:00Z">
        <w:r w:rsidR="00B26DBE">
          <w:t xml:space="preserve"> (</w:t>
        </w:r>
      </w:ins>
      <w:r>
        <w:t xml:space="preserve">another </w:t>
      </w:r>
      <w:del w:id="473" w:author="Rachel Monaghan" w:date="2023-11-13T19:10:00Z">
        <w:r w:rsidDel="003C4E9F">
          <w:delText xml:space="preserve">mark </w:delText>
        </w:r>
      </w:del>
      <w:ins w:id="474" w:author="Rachel Monaghan" w:date="2023-11-13T19:10:00Z">
        <w:r w:rsidR="003C4E9F">
          <w:t xml:space="preserve">point </w:t>
        </w:r>
      </w:ins>
      <w:r>
        <w:t>in its favor</w:t>
      </w:r>
      <w:ins w:id="475" w:author="Rachel Monaghan" w:date="2023-11-13T17:29:00Z">
        <w:r w:rsidR="00B26DBE">
          <w:t>)</w:t>
        </w:r>
      </w:ins>
      <w:r>
        <w:t>:</w:t>
      </w:r>
    </w:p>
    <w:p w14:paraId="65CBE8ED" w14:textId="77777777" w:rsidR="001832FD" w:rsidRDefault="00246EF6">
      <w:pPr>
        <w:pStyle w:val="Code"/>
      </w:pPr>
      <w:r>
        <w:t>usa_states_geom %&gt;%</w:t>
      </w:r>
    </w:p>
    <w:p w14:paraId="5AB3A663" w14:textId="77777777" w:rsidR="001832FD" w:rsidRDefault="00246EF6">
      <w:pPr>
        <w:pStyle w:val="Code"/>
      </w:pPr>
      <w:r>
        <w:t xml:space="preserve">  left_join(covid_cases_rm, by = c("name" = "state"))</w:t>
      </w:r>
    </w:p>
    <w:p w14:paraId="2255E87B" w14:textId="77777777" w:rsidR="00B26DBE" w:rsidRDefault="00246EF6" w:rsidP="00F76A86">
      <w:pPr>
        <w:pStyle w:val="Body"/>
        <w:rPr>
          <w:ins w:id="476" w:author="Rachel Monaghan" w:date="2023-11-13T17:29:00Z"/>
        </w:rPr>
      </w:pPr>
      <w:del w:id="477" w:author="Rachel Monaghan" w:date="2023-11-13T17:29:00Z">
        <w:r w:rsidDel="00B26DBE">
          <w:delText xml:space="preserve">We </w:delText>
        </w:r>
      </w:del>
      <w:ins w:id="478" w:author="Rachel Monaghan" w:date="2023-11-13T17:29:00Z">
        <w:r w:rsidR="00B26DBE">
          <w:t xml:space="preserve">This code </w:t>
        </w:r>
      </w:ins>
      <w:r>
        <w:t>merge</w:t>
      </w:r>
      <w:ins w:id="479" w:author="Rachel Monaghan" w:date="2023-11-13T17:29:00Z">
        <w:r w:rsidR="00B26DBE">
          <w:t>s</w:t>
        </w:r>
      </w:ins>
      <w:r>
        <w:t xml:space="preserve"> </w:t>
      </w:r>
      <w:del w:id="480" w:author="Rachel Monaghan" w:date="2023-11-13T17:29:00Z">
        <w:r w:rsidDel="00B26DBE">
          <w:delText xml:space="preserve">our </w:delText>
        </w:r>
      </w:del>
      <w:ins w:id="481" w:author="Rachel Monaghan" w:date="2023-11-13T17:29:00Z">
        <w:r w:rsidR="00B26DBE">
          <w:t xml:space="preserve">the </w:t>
        </w:r>
      </w:ins>
      <w:r w:rsidRPr="00F76A86">
        <w:rPr>
          <w:rStyle w:val="Literal"/>
        </w:rPr>
        <w:t>covid_cases_rm</w:t>
      </w:r>
      <w:r>
        <w:t xml:space="preserve"> data frame into the geospatial data, matching the </w:t>
      </w:r>
      <w:r w:rsidRPr="00F76A86">
        <w:rPr>
          <w:rStyle w:val="Literal"/>
        </w:rPr>
        <w:t>name</w:t>
      </w:r>
      <w:r>
        <w:t xml:space="preserve"> variable from </w:t>
      </w:r>
      <w:r w:rsidRPr="00F76A86">
        <w:rPr>
          <w:rStyle w:val="Literal"/>
        </w:rPr>
        <w:t>usa_states_geom</w:t>
      </w:r>
      <w:r>
        <w:t xml:space="preserve"> to the </w:t>
      </w:r>
      <w:r w:rsidRPr="00F76A86">
        <w:rPr>
          <w:rStyle w:val="Literal"/>
        </w:rPr>
        <w:t>state</w:t>
      </w:r>
      <w:r>
        <w:t xml:space="preserve"> variable in </w:t>
      </w:r>
      <w:r w:rsidRPr="00F76A86">
        <w:rPr>
          <w:rStyle w:val="Literal"/>
        </w:rPr>
        <w:t>covid_cases_rm</w:t>
      </w:r>
      <w:r>
        <w:t xml:space="preserve">. </w:t>
      </w:r>
    </w:p>
    <w:p w14:paraId="13865EFB" w14:textId="038DB9D9" w:rsidR="00147A1B" w:rsidRDefault="00246EF6" w:rsidP="00F76A86">
      <w:pPr>
        <w:pStyle w:val="Body"/>
        <w:rPr>
          <w:ins w:id="482" w:author="Sydney Cromwell" w:date="2023-10-25T09:51:00Z"/>
        </w:rPr>
      </w:pPr>
      <w:r>
        <w:t xml:space="preserve">Next, </w:t>
      </w:r>
      <w:del w:id="483" w:author="Rachel Monaghan" w:date="2023-11-13T17:29:00Z">
        <w:r w:rsidDel="00B26DBE">
          <w:delText xml:space="preserve">we </w:delText>
        </w:r>
      </w:del>
      <w:ins w:id="484" w:author="Rachel Monaghan" w:date="2023-11-13T17:29:00Z">
        <w:r w:rsidR="00B26DBE">
          <w:t xml:space="preserve">you </w:t>
        </w:r>
      </w:ins>
      <w:r>
        <w:t xml:space="preserve">create a new variable called </w:t>
      </w:r>
      <w:r w:rsidRPr="00F76A86">
        <w:rPr>
          <w:rStyle w:val="Literal"/>
        </w:rPr>
        <w:t>fancy_date</w:t>
      </w:r>
      <w:del w:id="485" w:author="Rachel Monaghan" w:date="2023-11-13T17:33:00Z">
        <w:r w:rsidDel="00B26DBE">
          <w:delText xml:space="preserve">. </w:delText>
        </w:r>
      </w:del>
      <w:ins w:id="486" w:author="Rachel Monaghan" w:date="2023-11-13T17:33:00Z">
        <w:r w:rsidR="00B26DBE">
          <w:t xml:space="preserve"> to </w:t>
        </w:r>
      </w:ins>
      <w:del w:id="487" w:author="Rachel Monaghan" w:date="2023-11-13T17:33:00Z">
        <w:r w:rsidDel="00B26DBE">
          <w:delText xml:space="preserve">As the name implies, </w:delText>
        </w:r>
      </w:del>
      <w:del w:id="488" w:author="Rachel Monaghan" w:date="2023-11-13T17:30:00Z">
        <w:r w:rsidDel="00B26DBE">
          <w:delText xml:space="preserve">it’s </w:delText>
        </w:r>
      </w:del>
      <w:del w:id="489" w:author="Rachel Monaghan" w:date="2023-11-13T17:33:00Z">
        <w:r w:rsidDel="00B26DBE">
          <w:delText>a nicely formatted version of</w:delText>
        </w:r>
      </w:del>
      <w:ins w:id="490" w:author="Rachel Monaghan" w:date="2023-11-13T17:33:00Z">
        <w:r w:rsidR="00B26DBE">
          <w:t>format</w:t>
        </w:r>
      </w:ins>
      <w:r>
        <w:t xml:space="preserve"> the date</w:t>
      </w:r>
      <w:ins w:id="491" w:author="Rachel Monaghan" w:date="2023-11-13T17:33:00Z">
        <w:r w:rsidR="00B26DBE">
          <w:t xml:space="preserve"> nicely</w:t>
        </w:r>
      </w:ins>
      <w:r>
        <w:t xml:space="preserve"> (for example, </w:t>
      </w:r>
      <w:r w:rsidRPr="00B26DBE">
        <w:rPr>
          <w:rPrChange w:id="492" w:author="Rachel Monaghan" w:date="2023-11-13T17:30:00Z">
            <w:rPr>
              <w:rStyle w:val="Italic"/>
            </w:rPr>
          </w:rPrChange>
        </w:rPr>
        <w:t>Jan</w:t>
      </w:r>
      <w:ins w:id="493" w:author="Sydney Cromwell" w:date="2023-10-25T09:29:00Z">
        <w:r w:rsidR="00A82EFF" w:rsidRPr="00B26DBE">
          <w:rPr>
            <w:rPrChange w:id="494" w:author="Rachel Monaghan" w:date="2023-11-13T17:30:00Z">
              <w:rPr>
                <w:rStyle w:val="Italic"/>
              </w:rPr>
            </w:rPrChange>
          </w:rPr>
          <w:t>.</w:t>
        </w:r>
      </w:ins>
      <w:r w:rsidRPr="00B26DBE">
        <w:rPr>
          <w:rPrChange w:id="495" w:author="Rachel Monaghan" w:date="2023-11-13T17:30:00Z">
            <w:rPr>
              <w:rStyle w:val="Italic"/>
            </w:rPr>
          </w:rPrChange>
        </w:rPr>
        <w:t xml:space="preserve"> 01</w:t>
      </w:r>
      <w:r>
        <w:t xml:space="preserve"> instead of </w:t>
      </w:r>
      <w:r w:rsidRPr="00B26DBE">
        <w:rPr>
          <w:rPrChange w:id="496" w:author="Rachel Monaghan" w:date="2023-11-13T17:30:00Z">
            <w:rPr>
              <w:rStyle w:val="Italic"/>
            </w:rPr>
          </w:rPrChange>
        </w:rPr>
        <w:t>2021-01-01</w:t>
      </w:r>
      <w:r>
        <w:t>):</w:t>
      </w:r>
    </w:p>
    <w:p w14:paraId="421A81A8" w14:textId="77777777" w:rsidR="001832FD" w:rsidRDefault="00246EF6">
      <w:pPr>
        <w:pStyle w:val="Code"/>
      </w:pPr>
      <w:r>
        <w:t>usa_states_geom_covid &lt;- usa_states_geom %&gt;%</w:t>
      </w:r>
    </w:p>
    <w:p w14:paraId="0DECDA82" w14:textId="7DAC9E15" w:rsidR="001832FD" w:rsidRDefault="00246EF6">
      <w:pPr>
        <w:pStyle w:val="Code"/>
      </w:pPr>
      <w:r>
        <w:t xml:space="preserve">  left_join(covid_cases_rm, by = c(</w:t>
      </w:r>
      <w:commentRangeStart w:id="497"/>
      <w:del w:id="498" w:author="Rachel Monaghan" w:date="2023-11-13T17:33:00Z">
        <w:r w:rsidDel="00B26DBE">
          <w:delText>"</w:delText>
        </w:r>
      </w:del>
      <w:ins w:id="499" w:author="David Keyes" w:date="2023-11-20T10:43:00Z">
        <w:r w:rsidR="0046121D">
          <w:t>"</w:t>
        </w:r>
      </w:ins>
      <w:ins w:id="500" w:author="Rachel Monaghan" w:date="2023-11-13T17:33:00Z">
        <w:del w:id="501" w:author="David Keyes" w:date="2023-11-20T10:43:00Z">
          <w:r w:rsidR="00B26DBE" w:rsidDel="0046121D">
            <w:delText>“</w:delText>
          </w:r>
        </w:del>
      </w:ins>
      <w:r>
        <w:t>name</w:t>
      </w:r>
      <w:ins w:id="502" w:author="David Keyes" w:date="2023-11-20T10:43:00Z">
        <w:r w:rsidR="0046121D">
          <w:t>"</w:t>
        </w:r>
      </w:ins>
      <w:del w:id="503" w:author="Rachel Monaghan" w:date="2023-11-13T17:33:00Z">
        <w:r w:rsidDel="00B26DBE">
          <w:delText>"</w:delText>
        </w:r>
      </w:del>
      <w:ins w:id="504" w:author="Rachel Monaghan" w:date="2023-11-13T17:33:00Z">
        <w:del w:id="505" w:author="David Keyes" w:date="2023-11-20T10:43:00Z">
          <w:r w:rsidR="00B26DBE" w:rsidDel="0046121D">
            <w:delText>”</w:delText>
          </w:r>
        </w:del>
      </w:ins>
      <w:r>
        <w:t xml:space="preserve"> = </w:t>
      </w:r>
      <w:ins w:id="506" w:author="David Keyes" w:date="2023-11-20T10:43:00Z">
        <w:r w:rsidR="0046121D">
          <w:t>"</w:t>
        </w:r>
      </w:ins>
      <w:del w:id="507" w:author="Rachel Monaghan" w:date="2023-11-13T17:33:00Z">
        <w:r w:rsidDel="00B26DBE">
          <w:delText>"</w:delText>
        </w:r>
      </w:del>
      <w:ins w:id="508" w:author="Rachel Monaghan" w:date="2023-11-13T17:33:00Z">
        <w:del w:id="509" w:author="David Keyes" w:date="2023-11-20T10:43:00Z">
          <w:r w:rsidR="00B26DBE" w:rsidDel="0046121D">
            <w:delText>“</w:delText>
          </w:r>
        </w:del>
      </w:ins>
      <w:r>
        <w:t>state</w:t>
      </w:r>
      <w:ins w:id="510" w:author="David Keyes" w:date="2023-11-20T10:43:00Z">
        <w:r w:rsidR="0046121D">
          <w:t>"</w:t>
        </w:r>
      </w:ins>
      <w:commentRangeEnd w:id="497"/>
      <w:ins w:id="511" w:author="David Keyes" w:date="2023-11-20T10:44:00Z">
        <w:r w:rsidR="0046121D">
          <w:rPr>
            <w:rStyle w:val="CommentReference"/>
            <w:rFonts w:asciiTheme="minorHAnsi" w:hAnsiTheme="minorHAnsi" w:cstheme="minorBidi"/>
            <w:color w:val="auto"/>
            <w:lang w:eastAsia="en-US"/>
          </w:rPr>
          <w:commentReference w:id="497"/>
        </w:r>
      </w:ins>
      <w:del w:id="512" w:author="Rachel Monaghan" w:date="2023-11-13T17:33:00Z">
        <w:r w:rsidDel="00B26DBE">
          <w:delText>"</w:delText>
        </w:r>
      </w:del>
      <w:ins w:id="513" w:author="Rachel Monaghan" w:date="2023-11-13T17:33:00Z">
        <w:del w:id="514" w:author="David Keyes" w:date="2023-11-20T10:43:00Z">
          <w:r w:rsidR="00B26DBE" w:rsidDel="0046121D">
            <w:delText>”</w:delText>
          </w:r>
        </w:del>
      </w:ins>
      <w:r>
        <w:t>)) %&gt;%</w:t>
      </w:r>
    </w:p>
    <w:p w14:paraId="24F67443" w14:textId="74C1912E" w:rsidR="00147A1B" w:rsidRDefault="00246EF6">
      <w:pPr>
        <w:pStyle w:val="Code"/>
        <w:rPr>
          <w:ins w:id="515" w:author="Sydney Cromwell" w:date="2023-10-25T09:51:00Z"/>
        </w:rPr>
      </w:pPr>
      <w:r>
        <w:t xml:space="preserve">  mutate(fancy_date = fct_inorder(format(date, </w:t>
      </w:r>
      <w:del w:id="516" w:author="Rachel Monaghan" w:date="2023-11-13T17:33:00Z">
        <w:r w:rsidDel="00B26DBE">
          <w:delText>"</w:delText>
        </w:r>
      </w:del>
      <w:ins w:id="517" w:author="David Keyes" w:date="2023-11-20T10:44:00Z">
        <w:r w:rsidR="0046121D">
          <w:t>"</w:t>
        </w:r>
      </w:ins>
      <w:ins w:id="518" w:author="Rachel Monaghan" w:date="2023-11-13T17:33:00Z">
        <w:del w:id="519" w:author="David Keyes" w:date="2023-11-20T10:44:00Z">
          <w:r w:rsidR="00B26DBE" w:rsidDel="0046121D">
            <w:delText>“</w:delText>
          </w:r>
        </w:del>
      </w:ins>
      <w:r>
        <w:t>%b. %d</w:t>
      </w:r>
      <w:del w:id="520" w:author="Rachel Monaghan" w:date="2023-11-13T17:33:00Z">
        <w:r w:rsidDel="00B26DBE">
          <w:delText>"</w:delText>
        </w:r>
      </w:del>
      <w:ins w:id="521" w:author="Rachel Monaghan" w:date="2023-11-13T17:33:00Z">
        <w:del w:id="522" w:author="David Keyes" w:date="2023-11-20T10:44:00Z">
          <w:r w:rsidR="00B26DBE" w:rsidDel="0046121D">
            <w:delText>”</w:delText>
          </w:r>
        </w:del>
      </w:ins>
      <w:ins w:id="523" w:author="David Keyes" w:date="2023-11-20T10:44:00Z">
        <w:r w:rsidR="0046121D">
          <w:t>"</w:t>
        </w:r>
      </w:ins>
      <w:r>
        <w:t>))) %&gt;%</w:t>
      </w:r>
    </w:p>
    <w:p w14:paraId="2F0E65A2" w14:textId="77777777" w:rsidR="001832FD" w:rsidRDefault="00246EF6">
      <w:pPr>
        <w:pStyle w:val="Code"/>
      </w:pPr>
      <w:r>
        <w:t xml:space="preserve">  relocate(fancy_date, .before = incidence_rate)</w:t>
      </w:r>
    </w:p>
    <w:p w14:paraId="2859E041" w14:textId="77777777" w:rsidR="001E1503" w:rsidRDefault="00246EF6" w:rsidP="00F76A86">
      <w:pPr>
        <w:pStyle w:val="Body"/>
        <w:rPr>
          <w:ins w:id="524" w:author="Rachel Monaghan" w:date="2023-11-13T17:34:00Z"/>
        </w:rPr>
      </w:pPr>
      <w:r>
        <w:t xml:space="preserve">The </w:t>
      </w:r>
      <w:r w:rsidRPr="00F76A86">
        <w:rPr>
          <w:rStyle w:val="Literal"/>
        </w:rPr>
        <w:t>format()</w:t>
      </w:r>
      <w:r>
        <w:t xml:space="preserve"> function does the formatting</w:t>
      </w:r>
      <w:ins w:id="525" w:author="Rachel Monaghan" w:date="2023-11-13T17:33:00Z">
        <w:r w:rsidR="00B26DBE">
          <w:t>,</w:t>
        </w:r>
      </w:ins>
      <w:r>
        <w:t xml:space="preserve"> while the </w:t>
      </w:r>
      <w:r w:rsidRPr="00F76A86">
        <w:rPr>
          <w:rStyle w:val="Literal"/>
        </w:rPr>
        <w:t>fct_inorder()</w:t>
      </w:r>
      <w:r>
        <w:t xml:space="preserve"> function makes the </w:t>
      </w:r>
      <w:r w:rsidRPr="00F76A86">
        <w:rPr>
          <w:rStyle w:val="Literal"/>
        </w:rPr>
        <w:t>fancy_date</w:t>
      </w:r>
      <w:r>
        <w:t xml:space="preserve"> variable sort data by date (rather than, say, alphabetically, which would put August before January). Last, </w:t>
      </w:r>
      <w:del w:id="526" w:author="Rachel Monaghan" w:date="2023-11-13T17:34:00Z">
        <w:r w:rsidDel="001E1503">
          <w:delText xml:space="preserve">we use </w:delText>
        </w:r>
      </w:del>
      <w:r>
        <w:t xml:space="preserve">the </w:t>
      </w:r>
      <w:r w:rsidRPr="00F76A86">
        <w:rPr>
          <w:rStyle w:val="Literal"/>
        </w:rPr>
        <w:t>relocate()</w:t>
      </w:r>
      <w:r>
        <w:t xml:space="preserve"> function </w:t>
      </w:r>
      <w:del w:id="527" w:author="Rachel Monaghan" w:date="2023-11-13T17:34:00Z">
        <w:r w:rsidDel="001E1503">
          <w:delText xml:space="preserve">to </w:delText>
        </w:r>
      </w:del>
      <w:r>
        <w:t>put</w:t>
      </w:r>
      <w:ins w:id="528" w:author="Rachel Monaghan" w:date="2023-11-13T17:34:00Z">
        <w:r w:rsidR="001E1503">
          <w:t>s</w:t>
        </w:r>
      </w:ins>
      <w:r>
        <w:t xml:space="preserve"> the </w:t>
      </w:r>
      <w:r w:rsidRPr="00F76A86">
        <w:rPr>
          <w:rStyle w:val="Literal"/>
        </w:rPr>
        <w:t>fancy_date</w:t>
      </w:r>
      <w:r>
        <w:t xml:space="preserve"> column next to the </w:t>
      </w:r>
      <w:r w:rsidRPr="00F76A86">
        <w:rPr>
          <w:rStyle w:val="Literal"/>
        </w:rPr>
        <w:t>date</w:t>
      </w:r>
      <w:r>
        <w:t xml:space="preserve"> column. </w:t>
      </w:r>
    </w:p>
    <w:p w14:paraId="1DD70735" w14:textId="2DA9CC22" w:rsidR="00147A1B" w:rsidRDefault="00246EF6" w:rsidP="00F76A86">
      <w:pPr>
        <w:pStyle w:val="Body"/>
        <w:rPr>
          <w:ins w:id="529" w:author="Sydney Cromwell" w:date="2023-10-25T09:51:00Z"/>
        </w:rPr>
      </w:pPr>
      <w:del w:id="530" w:author="Rachel Monaghan" w:date="2023-11-13T17:34:00Z">
        <w:r w:rsidDel="001E1503">
          <w:delText>We s</w:delText>
        </w:r>
      </w:del>
      <w:ins w:id="531" w:author="Rachel Monaghan" w:date="2023-11-13T17:34:00Z">
        <w:r w:rsidR="001E1503">
          <w:t>S</w:t>
        </w:r>
      </w:ins>
      <w:r>
        <w:t xml:space="preserve">ave this data frame as </w:t>
      </w:r>
      <w:r w:rsidRPr="00F76A86">
        <w:rPr>
          <w:rStyle w:val="Literal"/>
        </w:rPr>
        <w:t>usa_states_geom_covid</w:t>
      </w:r>
      <w:del w:id="532" w:author="Rachel Monaghan" w:date="2023-11-13T17:34:00Z">
        <w:r w:rsidDel="001E1503">
          <w:delText>. T</w:delText>
        </w:r>
      </w:del>
      <w:ins w:id="533" w:author="Rachel Monaghan" w:date="2023-11-13T17:34:00Z">
        <w:r w:rsidR="001E1503">
          <w:t xml:space="preserve"> and t</w:t>
        </w:r>
      </w:ins>
      <w:r>
        <w:t xml:space="preserve">ake a look at </w:t>
      </w:r>
      <w:del w:id="534" w:author="Rachel Monaghan" w:date="2023-11-13T17:34:00Z">
        <w:r w:rsidDel="001E1503">
          <w:delText>it</w:delText>
        </w:r>
      </w:del>
      <w:ins w:id="535" w:author="Rachel Monaghan" w:date="2023-11-13T17:34:00Z">
        <w:r w:rsidR="001E1503">
          <w:t>the result</w:t>
        </w:r>
      </w:ins>
      <w:r>
        <w:t>:</w:t>
      </w:r>
    </w:p>
    <w:p w14:paraId="653FE7A1" w14:textId="77777777" w:rsidR="001832FD" w:rsidRDefault="00246EF6" w:rsidP="00D14399">
      <w:pPr>
        <w:pStyle w:val="Code"/>
      </w:pPr>
      <w:r>
        <w:t>#&gt; Simple feature collection with 18615 features and 4 fields</w:t>
      </w:r>
    </w:p>
    <w:p w14:paraId="5FA60326" w14:textId="77777777" w:rsidR="001832FD" w:rsidRDefault="00246EF6" w:rsidP="00D14399">
      <w:pPr>
        <w:pStyle w:val="Code"/>
      </w:pPr>
      <w:r>
        <w:t>#&gt; Geometry type: MULTIPOLYGON</w:t>
      </w:r>
    </w:p>
    <w:p w14:paraId="7ED3A5B6" w14:textId="77777777" w:rsidR="001832FD" w:rsidRDefault="00246EF6" w:rsidP="00D14399">
      <w:pPr>
        <w:pStyle w:val="Code"/>
      </w:pPr>
      <w:r>
        <w:t>#&gt; Dimension:     XY</w:t>
      </w:r>
    </w:p>
    <w:p w14:paraId="18894050" w14:textId="77777777" w:rsidR="001832FD" w:rsidRDefault="00246EF6" w:rsidP="00D14399">
      <w:pPr>
        <w:pStyle w:val="Code"/>
      </w:pPr>
      <w:r>
        <w:t>#&gt; Bounding box:  xmin: -2100000 ymin: -2500000 xmax: 2516374 ymax: 732103.3</w:t>
      </w:r>
    </w:p>
    <w:p w14:paraId="2513D0A3" w14:textId="77777777" w:rsidR="004D3FD5" w:rsidRDefault="00246EF6" w:rsidP="00D14399">
      <w:pPr>
        <w:pStyle w:val="Code"/>
      </w:pPr>
      <w:r>
        <w:t>#&gt; CRS:           +proj=laea +lat_0=45 +lon_0=-100 +x_0=0 +y_0=0 +a=6370997</w:t>
      </w:r>
    </w:p>
    <w:p w14:paraId="64750704" w14:textId="0D0742AA" w:rsidR="001832FD" w:rsidRDefault="00246EF6" w:rsidP="00D14399">
      <w:pPr>
        <w:pStyle w:val="Code"/>
      </w:pPr>
      <w:commentRangeStart w:id="536"/>
      <w:commentRangeStart w:id="537"/>
      <w:r>
        <w:t>+b=6370997 +units=m +no_defs</w:t>
      </w:r>
      <w:commentRangeEnd w:id="536"/>
      <w:r w:rsidR="001D129B">
        <w:rPr>
          <w:rStyle w:val="CommentReference"/>
          <w:rFonts w:asciiTheme="minorHAnsi" w:hAnsiTheme="minorHAnsi" w:cstheme="minorBidi"/>
          <w:color w:val="auto"/>
          <w:lang w:eastAsia="en-US"/>
        </w:rPr>
        <w:commentReference w:id="536"/>
      </w:r>
      <w:commentRangeEnd w:id="537"/>
      <w:r w:rsidR="00533409">
        <w:rPr>
          <w:rStyle w:val="CommentReference"/>
          <w:rFonts w:asciiTheme="minorHAnsi" w:hAnsiTheme="minorHAnsi" w:cstheme="minorBidi"/>
          <w:color w:val="auto"/>
          <w:lang w:eastAsia="en-US"/>
        </w:rPr>
        <w:commentReference w:id="537"/>
      </w:r>
    </w:p>
    <w:p w14:paraId="789B0901" w14:textId="77777777" w:rsidR="001832FD" w:rsidRDefault="00246EF6" w:rsidP="00D14399">
      <w:pPr>
        <w:pStyle w:val="Code"/>
      </w:pPr>
      <w:r>
        <w:t>#&gt; First 10 features:</w:t>
      </w:r>
    </w:p>
    <w:p w14:paraId="6EB5626C" w14:textId="77777777" w:rsidR="001832FD" w:rsidRDefault="00246EF6" w:rsidP="00D14399">
      <w:pPr>
        <w:pStyle w:val="Code"/>
      </w:pPr>
      <w:r>
        <w:t xml:space="preserve">#&gt;       </w:t>
      </w:r>
      <w:commentRangeStart w:id="538"/>
      <w:r>
        <w:t>name</w:t>
      </w:r>
      <w:commentRangeEnd w:id="538"/>
      <w:r w:rsidR="00B31EF1">
        <w:rPr>
          <w:rStyle w:val="CommentReference"/>
          <w:rFonts w:asciiTheme="minorHAnsi" w:hAnsiTheme="minorHAnsi" w:cstheme="minorBidi"/>
          <w:color w:val="auto"/>
          <w:lang w:eastAsia="en-US"/>
        </w:rPr>
        <w:commentReference w:id="538"/>
      </w:r>
      <w:r>
        <w:t xml:space="preserve">       date fancy_date incidence_rate</w:t>
      </w:r>
    </w:p>
    <w:p w14:paraId="3F8DBB33" w14:textId="77777777" w:rsidR="001832FD" w:rsidRDefault="00246EF6" w:rsidP="00D14399">
      <w:pPr>
        <w:pStyle w:val="Code"/>
      </w:pPr>
      <w:r>
        <w:t>#&gt; 1  Arizona 2021-01-01    Jan. 01            &gt;50</w:t>
      </w:r>
    </w:p>
    <w:p w14:paraId="3B537802" w14:textId="77777777" w:rsidR="001832FD" w:rsidRDefault="00246EF6" w:rsidP="00D14399">
      <w:pPr>
        <w:pStyle w:val="Code"/>
      </w:pPr>
      <w:r>
        <w:t>#&gt; 2  Arizona 2021-01-02    Jan. 02            &gt;50</w:t>
      </w:r>
    </w:p>
    <w:p w14:paraId="0C2FAE76" w14:textId="77777777" w:rsidR="001832FD" w:rsidRDefault="00246EF6" w:rsidP="00D14399">
      <w:pPr>
        <w:pStyle w:val="Code"/>
      </w:pPr>
      <w:r>
        <w:t>#&gt; 3  Arizona 2021-01-03    Jan. 03            &gt;50</w:t>
      </w:r>
    </w:p>
    <w:p w14:paraId="1C448E28" w14:textId="77777777" w:rsidR="001832FD" w:rsidRDefault="00246EF6" w:rsidP="00D14399">
      <w:pPr>
        <w:pStyle w:val="Code"/>
      </w:pPr>
      <w:r>
        <w:t>#&gt; 4  Arizona 2021-01-04    Jan. 04            &gt;50</w:t>
      </w:r>
    </w:p>
    <w:p w14:paraId="0D0E4B3B" w14:textId="77777777" w:rsidR="001832FD" w:rsidRDefault="00246EF6" w:rsidP="00D14399">
      <w:pPr>
        <w:pStyle w:val="Code"/>
      </w:pPr>
      <w:r>
        <w:t>#&gt; 5  Arizona 2021-01-05    Jan. 05            &gt;50</w:t>
      </w:r>
    </w:p>
    <w:p w14:paraId="7868E0D6" w14:textId="77777777" w:rsidR="001832FD" w:rsidRDefault="00246EF6" w:rsidP="00D14399">
      <w:pPr>
        <w:pStyle w:val="Code"/>
      </w:pPr>
      <w:r>
        <w:t>#&gt; 6  Arizona 2021-01-06    Jan. 06            &gt;50</w:t>
      </w:r>
    </w:p>
    <w:p w14:paraId="6A8659BE" w14:textId="77777777" w:rsidR="001832FD" w:rsidRDefault="00246EF6" w:rsidP="00D14399">
      <w:pPr>
        <w:pStyle w:val="Code"/>
      </w:pPr>
      <w:r>
        <w:t>#&gt; 7  Arizona 2021-01-07    Jan. 07            &gt;50</w:t>
      </w:r>
    </w:p>
    <w:p w14:paraId="3F2DAC5C" w14:textId="77777777" w:rsidR="001832FD" w:rsidRDefault="00246EF6" w:rsidP="00D14399">
      <w:pPr>
        <w:pStyle w:val="Code"/>
      </w:pPr>
      <w:r>
        <w:t>#&gt; 8  Arizona 2021-01-08    Jan. 08            &gt;50</w:t>
      </w:r>
    </w:p>
    <w:p w14:paraId="563A1332" w14:textId="77777777" w:rsidR="001832FD" w:rsidRDefault="00246EF6" w:rsidP="00D14399">
      <w:pPr>
        <w:pStyle w:val="Code"/>
      </w:pPr>
      <w:r>
        <w:t>#&gt; 9  Arizona 2021-01-09    Jan. 09            &gt;50</w:t>
      </w:r>
    </w:p>
    <w:p w14:paraId="0CFF53D6" w14:textId="77777777" w:rsidR="001832FD" w:rsidRDefault="00246EF6" w:rsidP="00D14399">
      <w:pPr>
        <w:pStyle w:val="Code"/>
      </w:pPr>
      <w:r>
        <w:t>#&gt; 10 Arizona 2021-01-10    Jan. 10            &gt;50</w:t>
      </w:r>
    </w:p>
    <w:p w14:paraId="3A3FF715" w14:textId="77777777" w:rsidR="001832FD" w:rsidRDefault="00246EF6" w:rsidP="00D14399">
      <w:pPr>
        <w:pStyle w:val="Code"/>
      </w:pPr>
      <w:r>
        <w:t>#&gt;                          geometry</w:t>
      </w:r>
    </w:p>
    <w:p w14:paraId="42F6BF43" w14:textId="77777777" w:rsidR="001832FD" w:rsidRDefault="00246EF6" w:rsidP="00D14399">
      <w:pPr>
        <w:pStyle w:val="Code"/>
      </w:pPr>
      <w:r>
        <w:t>#&gt; 1  MULTIPOLYGON (((-1111066 -8...</w:t>
      </w:r>
    </w:p>
    <w:p w14:paraId="0F1456FE" w14:textId="77777777" w:rsidR="001832FD" w:rsidRDefault="00246EF6" w:rsidP="00D14399">
      <w:pPr>
        <w:pStyle w:val="Code"/>
      </w:pPr>
      <w:r>
        <w:t>#&gt; 2  MULTIPOLYGON (((-1111066 -8...</w:t>
      </w:r>
    </w:p>
    <w:p w14:paraId="1A5A0619" w14:textId="77777777" w:rsidR="001832FD" w:rsidRDefault="00246EF6" w:rsidP="00D14399">
      <w:pPr>
        <w:pStyle w:val="Code"/>
      </w:pPr>
      <w:r>
        <w:t>#&gt; 3  MULTIPOLYGON (((-1111066 -8...</w:t>
      </w:r>
    </w:p>
    <w:p w14:paraId="0AA8ACED" w14:textId="77777777" w:rsidR="001832FD" w:rsidRDefault="00246EF6" w:rsidP="00D14399">
      <w:pPr>
        <w:pStyle w:val="Code"/>
      </w:pPr>
      <w:r>
        <w:t>#&gt; 4  MULTIPOLYGON (((-1111066 -8...</w:t>
      </w:r>
    </w:p>
    <w:p w14:paraId="03FEAA49" w14:textId="77777777" w:rsidR="001832FD" w:rsidRDefault="00246EF6" w:rsidP="00D14399">
      <w:pPr>
        <w:pStyle w:val="Code"/>
      </w:pPr>
      <w:r>
        <w:t>#&gt; 5  MULTIPOLYGON (((-1111066 -8...</w:t>
      </w:r>
    </w:p>
    <w:p w14:paraId="5BD7701C" w14:textId="77777777" w:rsidR="001832FD" w:rsidRDefault="00246EF6" w:rsidP="00D14399">
      <w:pPr>
        <w:pStyle w:val="Code"/>
      </w:pPr>
      <w:r>
        <w:t>#&gt; 6  MULTIPOLYGON (((-1111066 -8...</w:t>
      </w:r>
    </w:p>
    <w:p w14:paraId="72F4C7D9" w14:textId="77777777" w:rsidR="001832FD" w:rsidRDefault="00246EF6" w:rsidP="00D14399">
      <w:pPr>
        <w:pStyle w:val="Code"/>
      </w:pPr>
      <w:r>
        <w:t>#&gt; 7  MULTIPOLYGON (((-1111066 -8...</w:t>
      </w:r>
    </w:p>
    <w:p w14:paraId="33A3BC54" w14:textId="77777777" w:rsidR="001832FD" w:rsidRDefault="00246EF6" w:rsidP="00D14399">
      <w:pPr>
        <w:pStyle w:val="Code"/>
      </w:pPr>
      <w:r>
        <w:t>#&gt; 8  MULTIPOLYGON (((-1111066 -8...</w:t>
      </w:r>
    </w:p>
    <w:p w14:paraId="2B7CBCF5" w14:textId="77777777" w:rsidR="001832FD" w:rsidRDefault="00246EF6" w:rsidP="00D14399">
      <w:pPr>
        <w:pStyle w:val="Code"/>
      </w:pPr>
      <w:r>
        <w:lastRenderedPageBreak/>
        <w:t>#&gt; 9  MULTIPOLYGON (((-1111066 -8...</w:t>
      </w:r>
    </w:p>
    <w:p w14:paraId="5D3C4010" w14:textId="58939C3B" w:rsidR="00147A1B" w:rsidRDefault="00246EF6" w:rsidP="00D14399">
      <w:pPr>
        <w:pStyle w:val="Code"/>
        <w:rPr>
          <w:ins w:id="539" w:author="Sydney Cromwell" w:date="2023-10-25T09:51:00Z"/>
        </w:rPr>
      </w:pPr>
      <w:r>
        <w:t>#&gt; 10 MULTIPOLYGON (((-1111066 -8...</w:t>
      </w:r>
    </w:p>
    <w:p w14:paraId="52EBEE73" w14:textId="6E88DFF0" w:rsidR="001832FD" w:rsidRDefault="00246EF6" w:rsidP="00F76A86">
      <w:pPr>
        <w:pStyle w:val="Body"/>
      </w:pPr>
      <w:del w:id="540" w:author="Rachel Monaghan" w:date="2023-11-13T17:34:00Z">
        <w:r w:rsidDel="001E1503">
          <w:delText xml:space="preserve">We </w:delText>
        </w:r>
      </w:del>
      <w:ins w:id="541" w:author="Rachel Monaghan" w:date="2023-11-13T17:34:00Z">
        <w:r w:rsidR="001E1503">
          <w:t xml:space="preserve">You </w:t>
        </w:r>
      </w:ins>
      <w:r>
        <w:t xml:space="preserve">can see the metadata and </w:t>
      </w:r>
      <w:r w:rsidRPr="00F76A86">
        <w:rPr>
          <w:rStyle w:val="Literal"/>
        </w:rPr>
        <w:t>geometry</w:t>
      </w:r>
      <w:r>
        <w:t xml:space="preserve"> columns </w:t>
      </w:r>
      <w:del w:id="542" w:author="Rachel Monaghan" w:date="2023-11-13T17:34:00Z">
        <w:r w:rsidDel="001E1503">
          <w:delText xml:space="preserve">we </w:delText>
        </w:r>
      </w:del>
      <w:r>
        <w:t>discussed</w:t>
      </w:r>
      <w:ins w:id="543" w:author="Rachel Monaghan" w:date="2023-11-13T17:34:00Z">
        <w:r w:rsidR="001E1503">
          <w:t xml:space="preserve"> earlier in the chapter</w:t>
        </w:r>
      </w:ins>
      <w:r>
        <w:t>.</w:t>
      </w:r>
    </w:p>
    <w:p w14:paraId="40278313" w14:textId="77777777" w:rsidR="001832FD" w:rsidRDefault="00246EF6">
      <w:pPr>
        <w:pStyle w:val="HeadB"/>
      </w:pPr>
      <w:bookmarkStart w:id="544" w:name="_Toc11"/>
      <w:bookmarkStart w:id="545" w:name="makingthemap"/>
      <w:r>
        <w:t>Making the Map</w:t>
      </w:r>
      <w:bookmarkEnd w:id="544"/>
    </w:p>
    <w:p w14:paraId="46DC4CD0" w14:textId="25645E7C" w:rsidR="001832FD" w:rsidRDefault="00246EF6" w:rsidP="00F76A86">
      <w:pPr>
        <w:pStyle w:val="Body"/>
      </w:pPr>
      <w:r>
        <w:t xml:space="preserve">It took a lot of work to end up with the surprisingly simple </w:t>
      </w:r>
      <w:del w:id="546" w:author="Rachel Monaghan" w:date="2023-11-13T17:35:00Z">
        <w:r w:rsidDel="001E1503">
          <w:delText xml:space="preserve">data frame </w:delText>
        </w:r>
      </w:del>
      <w:r w:rsidRPr="00F76A86">
        <w:rPr>
          <w:rStyle w:val="Literal"/>
        </w:rPr>
        <w:t>usa_states_geom_covid</w:t>
      </w:r>
      <w:ins w:id="547" w:author="Rachel Monaghan" w:date="2023-11-13T17:35:00Z">
        <w:r w:rsidR="001E1503" w:rsidRPr="001E1503">
          <w:t xml:space="preserve"> </w:t>
        </w:r>
        <w:r w:rsidR="001E1503">
          <w:t>data frame</w:t>
        </w:r>
      </w:ins>
      <w:r>
        <w:t xml:space="preserve">. </w:t>
      </w:r>
      <w:del w:id="548" w:author="Rachel Monaghan" w:date="2023-11-13T17:35:00Z">
        <w:r w:rsidDel="001E1503">
          <w:delText>And w</w:delText>
        </w:r>
      </w:del>
      <w:ins w:id="549" w:author="Rachel Monaghan" w:date="2023-11-13T17:35:00Z">
        <w:r w:rsidR="001E1503">
          <w:t>W</w:t>
        </w:r>
      </w:ins>
      <w:r>
        <w:t xml:space="preserve">hile the data may be simple, the code Madjid used to make his map is quite complex. </w:t>
      </w:r>
      <w:del w:id="550" w:author="Rachel Monaghan" w:date="2023-11-13T17:35:00Z">
        <w:r w:rsidDel="001E1503">
          <w:delText>In t</w:delText>
        </w:r>
      </w:del>
      <w:ins w:id="551" w:author="Rachel Monaghan" w:date="2023-11-13T17:35:00Z">
        <w:r w:rsidR="001E1503">
          <w:t>T</w:t>
        </w:r>
      </w:ins>
      <w:r>
        <w:t>his section</w:t>
      </w:r>
      <w:del w:id="552" w:author="Rachel Monaghan" w:date="2023-11-13T17:35:00Z">
        <w:r w:rsidDel="001E1503">
          <w:delText>, we</w:delText>
        </w:r>
      </w:del>
      <w:r>
        <w:t xml:space="preserve"> walk</w:t>
      </w:r>
      <w:ins w:id="553" w:author="Rachel Monaghan" w:date="2023-11-13T17:35:00Z">
        <w:r w:rsidR="001E1503">
          <w:t>s you</w:t>
        </w:r>
      </w:ins>
      <w:r>
        <w:t xml:space="preserve"> through it in pieces.</w:t>
      </w:r>
    </w:p>
    <w:p w14:paraId="6B728E69" w14:textId="7C7C5CC7" w:rsidR="00147A1B" w:rsidRDefault="00246EF6" w:rsidP="00F76A86">
      <w:pPr>
        <w:pStyle w:val="Body"/>
        <w:rPr>
          <w:ins w:id="554" w:author="Sydney Cromwell" w:date="2023-10-25T09:51:00Z"/>
        </w:rPr>
      </w:pPr>
      <w:r>
        <w:t xml:space="preserve">The final map is actually multiple maps, one for each day in 2021. Combining 365 days makes for a large final product, so instead of showing the code for every single day, </w:t>
      </w:r>
      <w:del w:id="555" w:author="Rachel Monaghan" w:date="2023-11-13T17:35:00Z">
        <w:r w:rsidDel="001E1503">
          <w:delText xml:space="preserve">we’ll </w:delText>
        </w:r>
      </w:del>
      <w:r>
        <w:t xml:space="preserve">filter the </w:t>
      </w:r>
      <w:r w:rsidRPr="00F76A86">
        <w:rPr>
          <w:rStyle w:val="Literal"/>
        </w:rPr>
        <w:t>usa_states_geom_covid</w:t>
      </w:r>
      <w:r>
        <w:t xml:space="preserve"> to show just the first six days in January:</w:t>
      </w:r>
    </w:p>
    <w:p w14:paraId="7F44AE91" w14:textId="77777777" w:rsidR="001832FD" w:rsidRDefault="00246EF6">
      <w:pPr>
        <w:pStyle w:val="Code"/>
      </w:pPr>
      <w:r>
        <w:t>usa_states_geom_covid_six_days &lt;- usa_states_geom_covid %&gt;%</w:t>
      </w:r>
    </w:p>
    <w:p w14:paraId="08E9F4A1" w14:textId="77777777" w:rsidR="001832FD" w:rsidRDefault="00246EF6">
      <w:pPr>
        <w:pStyle w:val="Code"/>
      </w:pPr>
      <w:r>
        <w:t xml:space="preserve">  filter(date &lt;= as.Date("2021-01-06"))</w:t>
      </w:r>
    </w:p>
    <w:p w14:paraId="125A7306" w14:textId="18D5C35B" w:rsidR="001832FD" w:rsidRDefault="00246EF6" w:rsidP="00F76A86">
      <w:pPr>
        <w:pStyle w:val="Body"/>
      </w:pPr>
      <w:del w:id="556" w:author="Rachel Monaghan" w:date="2023-11-13T17:36:00Z">
        <w:r w:rsidDel="001E1503">
          <w:delText>We s</w:delText>
        </w:r>
      </w:del>
      <w:ins w:id="557" w:author="Rachel Monaghan" w:date="2023-11-13T17:36:00Z">
        <w:r w:rsidR="001E1503">
          <w:t>S</w:t>
        </w:r>
      </w:ins>
      <w:r>
        <w:t xml:space="preserve">ave the result as a data frame called </w:t>
      </w:r>
      <w:r w:rsidRPr="00F76A86">
        <w:rPr>
          <w:rStyle w:val="Literal"/>
        </w:rPr>
        <w:t>usa_states_geom_covid_six_days</w:t>
      </w:r>
      <w:r>
        <w:t>. Here’s what this data looks like:</w:t>
      </w:r>
    </w:p>
    <w:p w14:paraId="32FB58F0" w14:textId="77777777" w:rsidR="001832FD" w:rsidRDefault="00246EF6">
      <w:pPr>
        <w:pStyle w:val="CodeWide"/>
      </w:pPr>
      <w:r>
        <w:t>#&gt; Simple feature collection with 306 features and 4 fields</w:t>
      </w:r>
    </w:p>
    <w:p w14:paraId="6F8FCC05" w14:textId="77777777" w:rsidR="001832FD" w:rsidRDefault="00246EF6">
      <w:pPr>
        <w:pStyle w:val="CodeWide"/>
      </w:pPr>
      <w:r>
        <w:t>#&gt; Geometry type: MULTIPOLYGON</w:t>
      </w:r>
    </w:p>
    <w:p w14:paraId="7A92DE0A" w14:textId="77777777" w:rsidR="001832FD" w:rsidRDefault="00246EF6">
      <w:pPr>
        <w:pStyle w:val="CodeWide"/>
      </w:pPr>
      <w:r>
        <w:t>#&gt; Dimension:     XY</w:t>
      </w:r>
    </w:p>
    <w:p w14:paraId="6F5D1A25" w14:textId="77777777" w:rsidR="001832FD" w:rsidRDefault="00246EF6">
      <w:pPr>
        <w:pStyle w:val="CodeWide"/>
      </w:pPr>
      <w:r>
        <w:t>#&gt; Bounding box:  xmin: -2100000 ymin: -2500000 xmax: 2516374 ymax: 732103.3</w:t>
      </w:r>
    </w:p>
    <w:p w14:paraId="61C0E8A9" w14:textId="52915AEE" w:rsidR="001832FD" w:rsidRDefault="00246EF6">
      <w:pPr>
        <w:pStyle w:val="CodeWide"/>
      </w:pPr>
      <w:r>
        <w:t>#&gt; CRS:           +proj=laea +lat_0=45 +lon_0=-100 +x_0=0 +y_0=0 +a=6370997 +b=6370997 +unit</w:t>
      </w:r>
      <w:r w:rsidR="002E47ED">
        <w:t>...</w:t>
      </w:r>
    </w:p>
    <w:p w14:paraId="40AA98E6" w14:textId="77777777" w:rsidR="001832FD" w:rsidRDefault="00246EF6">
      <w:pPr>
        <w:pStyle w:val="CodeWide"/>
      </w:pPr>
      <w:r>
        <w:t>#&gt; First 10 features:</w:t>
      </w:r>
    </w:p>
    <w:p w14:paraId="6BB892E8" w14:textId="77777777" w:rsidR="001832FD" w:rsidRDefault="00246EF6">
      <w:pPr>
        <w:pStyle w:val="CodeWide"/>
      </w:pPr>
      <w:r>
        <w:t xml:space="preserve">#&gt;        </w:t>
      </w:r>
      <w:commentRangeStart w:id="558"/>
      <w:commentRangeStart w:id="559"/>
      <w:r>
        <w:t>name</w:t>
      </w:r>
      <w:commentRangeEnd w:id="558"/>
      <w:r w:rsidR="00B31EF1">
        <w:rPr>
          <w:rStyle w:val="CommentReference"/>
          <w:rFonts w:asciiTheme="minorHAnsi" w:hAnsiTheme="minorHAnsi" w:cstheme="minorBidi"/>
          <w:color w:val="auto"/>
          <w:w w:val="100"/>
          <w:lang w:eastAsia="en-US"/>
        </w:rPr>
        <w:commentReference w:id="558"/>
      </w:r>
      <w:commentRangeEnd w:id="559"/>
      <w:r w:rsidR="00533409">
        <w:rPr>
          <w:rStyle w:val="CommentReference"/>
          <w:rFonts w:asciiTheme="minorHAnsi" w:hAnsiTheme="minorHAnsi" w:cstheme="minorBidi"/>
          <w:color w:val="auto"/>
          <w:w w:val="100"/>
          <w:lang w:eastAsia="en-US"/>
        </w:rPr>
        <w:commentReference w:id="559"/>
      </w:r>
      <w:r>
        <w:t xml:space="preserve">       date fancy_date incidence_rate</w:t>
      </w:r>
    </w:p>
    <w:p w14:paraId="22E8C8F1" w14:textId="77777777" w:rsidR="001832FD" w:rsidRDefault="00246EF6">
      <w:pPr>
        <w:pStyle w:val="CodeWide"/>
      </w:pPr>
      <w:r>
        <w:t>#&gt; 1   Arizona 2021-01-01    Jan. 01            &gt;50</w:t>
      </w:r>
    </w:p>
    <w:p w14:paraId="5771865D" w14:textId="77777777" w:rsidR="001832FD" w:rsidRDefault="00246EF6">
      <w:pPr>
        <w:pStyle w:val="CodeWide"/>
      </w:pPr>
      <w:r>
        <w:t>#&gt; 2   Arizona 2021-01-02    Jan. 02            &gt;50</w:t>
      </w:r>
    </w:p>
    <w:p w14:paraId="393C7C32" w14:textId="77777777" w:rsidR="001832FD" w:rsidRDefault="00246EF6">
      <w:pPr>
        <w:pStyle w:val="CodeWide"/>
      </w:pPr>
      <w:r>
        <w:t>#&gt; 3   Arizona 2021-01-03    Jan. 03            &gt;50</w:t>
      </w:r>
    </w:p>
    <w:p w14:paraId="60755EE8" w14:textId="77777777" w:rsidR="001832FD" w:rsidRDefault="00246EF6">
      <w:pPr>
        <w:pStyle w:val="CodeWide"/>
      </w:pPr>
      <w:r>
        <w:t>#&gt; 4   Arizona 2021-01-04    Jan. 04            &gt;50</w:t>
      </w:r>
    </w:p>
    <w:p w14:paraId="11C6D4D5" w14:textId="77777777" w:rsidR="001832FD" w:rsidRDefault="00246EF6">
      <w:pPr>
        <w:pStyle w:val="CodeWide"/>
      </w:pPr>
      <w:r>
        <w:t>#&gt; 5   Arizona 2021-01-05    Jan. 05            &gt;50</w:t>
      </w:r>
    </w:p>
    <w:p w14:paraId="13DFAE19" w14:textId="77777777" w:rsidR="001832FD" w:rsidRDefault="00246EF6">
      <w:pPr>
        <w:pStyle w:val="CodeWide"/>
      </w:pPr>
      <w:r>
        <w:t>#&gt; 6   Arizona 2021-01-06    Jan. 06            &gt;50</w:t>
      </w:r>
    </w:p>
    <w:p w14:paraId="0726A9D6" w14:textId="77777777" w:rsidR="001832FD" w:rsidRDefault="00246EF6">
      <w:pPr>
        <w:pStyle w:val="CodeWide"/>
      </w:pPr>
      <w:r>
        <w:t>#&gt; 7  Arkansas 2021-01-01    Jan. 01            &gt;50</w:t>
      </w:r>
    </w:p>
    <w:p w14:paraId="714E256B" w14:textId="77777777" w:rsidR="001832FD" w:rsidRDefault="00246EF6">
      <w:pPr>
        <w:pStyle w:val="CodeWide"/>
      </w:pPr>
      <w:r>
        <w:t>#&gt; 8  Arkansas 2021-01-02    Jan. 02            &gt;50</w:t>
      </w:r>
    </w:p>
    <w:p w14:paraId="5DFE804A" w14:textId="77777777" w:rsidR="001832FD" w:rsidRDefault="00246EF6">
      <w:pPr>
        <w:pStyle w:val="CodeWide"/>
      </w:pPr>
      <w:r>
        <w:t>#&gt; 9  Arkansas 2021-01-03    Jan. 03            &gt;50</w:t>
      </w:r>
    </w:p>
    <w:p w14:paraId="078C91FE" w14:textId="77777777" w:rsidR="001832FD" w:rsidRDefault="00246EF6">
      <w:pPr>
        <w:pStyle w:val="CodeWide"/>
      </w:pPr>
      <w:r>
        <w:t>#&gt; 10 Arkansas 2021-01-04    Jan. 04            &gt;50</w:t>
      </w:r>
    </w:p>
    <w:p w14:paraId="36C98176" w14:textId="77777777" w:rsidR="001832FD" w:rsidRDefault="00246EF6">
      <w:pPr>
        <w:pStyle w:val="CodeWide"/>
      </w:pPr>
      <w:r>
        <w:t>#&gt;                          geometry</w:t>
      </w:r>
    </w:p>
    <w:p w14:paraId="6B784A94" w14:textId="77777777" w:rsidR="001832FD" w:rsidRDefault="00246EF6">
      <w:pPr>
        <w:pStyle w:val="CodeWide"/>
      </w:pPr>
      <w:r>
        <w:t>#&gt; 1  MULTIPOLYGON (((-1111066 -8...</w:t>
      </w:r>
    </w:p>
    <w:p w14:paraId="00D2113F" w14:textId="77777777" w:rsidR="001832FD" w:rsidRDefault="00246EF6">
      <w:pPr>
        <w:pStyle w:val="CodeWide"/>
      </w:pPr>
      <w:r>
        <w:t>#&gt; 2  MULTIPOLYGON (((-1111066 -8...</w:t>
      </w:r>
    </w:p>
    <w:p w14:paraId="15EC4C92" w14:textId="77777777" w:rsidR="001832FD" w:rsidRDefault="00246EF6">
      <w:pPr>
        <w:pStyle w:val="CodeWide"/>
      </w:pPr>
      <w:r>
        <w:t>#&gt; 3  MULTIPOLYGON (((-1111066 -8...</w:t>
      </w:r>
    </w:p>
    <w:p w14:paraId="254236BD" w14:textId="77777777" w:rsidR="001832FD" w:rsidRDefault="00246EF6">
      <w:pPr>
        <w:pStyle w:val="CodeWide"/>
      </w:pPr>
      <w:r>
        <w:t>#&gt; 4  MULTIPOLYGON (((-1111066 -8...</w:t>
      </w:r>
    </w:p>
    <w:p w14:paraId="783AAA64" w14:textId="77777777" w:rsidR="001832FD" w:rsidRDefault="00246EF6">
      <w:pPr>
        <w:pStyle w:val="CodeWide"/>
      </w:pPr>
      <w:r>
        <w:t>#&gt; 5  MULTIPOLYGON (((-1111066 -8...</w:t>
      </w:r>
    </w:p>
    <w:p w14:paraId="7DA7A996" w14:textId="77777777" w:rsidR="001832FD" w:rsidRDefault="00246EF6">
      <w:pPr>
        <w:pStyle w:val="CodeWide"/>
      </w:pPr>
      <w:r>
        <w:t>#&gt; 6  MULTIPOLYGON (((-1111066 -8...</w:t>
      </w:r>
    </w:p>
    <w:p w14:paraId="2421CD44" w14:textId="77777777" w:rsidR="001832FD" w:rsidRDefault="00246EF6">
      <w:pPr>
        <w:pStyle w:val="CodeWide"/>
      </w:pPr>
      <w:r>
        <w:t>#&gt; 7  MULTIPOLYGON (((557903.1 -1...</w:t>
      </w:r>
    </w:p>
    <w:p w14:paraId="3FCC613A" w14:textId="77777777" w:rsidR="001832FD" w:rsidRDefault="00246EF6">
      <w:pPr>
        <w:pStyle w:val="CodeWide"/>
      </w:pPr>
      <w:r>
        <w:t>#&gt; 8  MULTIPOLYGON (((557903.1 -1...</w:t>
      </w:r>
    </w:p>
    <w:p w14:paraId="1EBAB867" w14:textId="77777777" w:rsidR="001832FD" w:rsidRDefault="00246EF6">
      <w:pPr>
        <w:pStyle w:val="CodeWide"/>
      </w:pPr>
      <w:r>
        <w:t>#&gt; 9  MULTIPOLYGON (((557903.1 -1...</w:t>
      </w:r>
    </w:p>
    <w:p w14:paraId="7C410215" w14:textId="77777777" w:rsidR="001832FD" w:rsidRDefault="00246EF6">
      <w:pPr>
        <w:pStyle w:val="CodeWide"/>
      </w:pPr>
      <w:r>
        <w:t>#&gt; 10 MULTIPOLYGON (((557903.1 -1...</w:t>
      </w:r>
    </w:p>
    <w:p w14:paraId="24CE41DD" w14:textId="781DDAE5" w:rsidR="00147A1B" w:rsidRDefault="00246EF6" w:rsidP="00F76A86">
      <w:pPr>
        <w:pStyle w:val="Body"/>
        <w:rPr>
          <w:ins w:id="560" w:author="Sydney Cromwell" w:date="2023-10-25T09:51:00Z"/>
        </w:rPr>
      </w:pPr>
      <w:r>
        <w:t xml:space="preserve">Madjid’s map is giant, as it includes all 365 days. </w:t>
      </w:r>
      <w:del w:id="561" w:author="Rachel Monaghan" w:date="2023-11-13T17:36:00Z">
        <w:r w:rsidDel="001E1503">
          <w:delText xml:space="preserve">We’ll </w:delText>
        </w:r>
      </w:del>
      <w:ins w:id="562" w:author="Rachel Monaghan" w:date="2023-11-13T17:36:00Z">
        <w:r w:rsidR="001E1503">
          <w:t xml:space="preserve">You’ll </w:t>
        </w:r>
      </w:ins>
      <w:r>
        <w:t>change the size of a few elements so they fit in this book.</w:t>
      </w:r>
      <w:bookmarkStart w:id="563" w:name="_Toc12"/>
      <w:bookmarkStart w:id="564" w:name="generatingthebasicmap"/>
      <w:bookmarkEnd w:id="455"/>
      <w:bookmarkEnd w:id="545"/>
    </w:p>
    <w:p w14:paraId="62575154" w14:textId="77777777" w:rsidR="001832FD" w:rsidRDefault="00246EF6">
      <w:pPr>
        <w:pStyle w:val="HeadC"/>
      </w:pPr>
      <w:r>
        <w:lastRenderedPageBreak/>
        <w:t>Generating the Basic Map</w:t>
      </w:r>
      <w:bookmarkEnd w:id="563"/>
    </w:p>
    <w:p w14:paraId="17C18E89" w14:textId="11B9027D" w:rsidR="00147A1B" w:rsidRDefault="00246EF6" w:rsidP="00F76A86">
      <w:pPr>
        <w:pStyle w:val="Body"/>
        <w:rPr>
          <w:ins w:id="565" w:author="Sydney Cromwell" w:date="2023-10-25T09:51:00Z"/>
        </w:rPr>
      </w:pPr>
      <w:del w:id="566" w:author="Rachel Monaghan" w:date="2023-11-13T17:39:00Z">
        <w:r w:rsidDel="00037C1E">
          <w:delText xml:space="preserve">Now that </w:delText>
        </w:r>
      </w:del>
      <w:del w:id="567" w:author="Rachel Monaghan" w:date="2023-11-13T17:38:00Z">
        <w:r w:rsidDel="001E1503">
          <w:delText xml:space="preserve">we </w:delText>
        </w:r>
      </w:del>
      <w:del w:id="568" w:author="Rachel Monaghan" w:date="2023-11-13T17:39:00Z">
        <w:r w:rsidDel="00037C1E">
          <w:delText>have</w:delText>
        </w:r>
      </w:del>
      <w:ins w:id="569" w:author="Rachel Monaghan" w:date="2023-11-13T17:39:00Z">
        <w:r w:rsidR="00037C1E">
          <w:t>With your</w:t>
        </w:r>
      </w:ins>
      <w:r>
        <w:t xml:space="preserve"> six days of data, </w:t>
      </w:r>
      <w:del w:id="570" w:author="Rachel Monaghan" w:date="2023-11-13T17:38:00Z">
        <w:r w:rsidDel="00037C1E">
          <w:delText xml:space="preserve">let’s </w:delText>
        </w:r>
      </w:del>
      <w:ins w:id="571" w:author="Rachel Monaghan" w:date="2023-11-13T17:39:00Z">
        <w:r w:rsidR="00037C1E">
          <w:t>you’re ready to</w:t>
        </w:r>
      </w:ins>
      <w:ins w:id="572" w:author="Rachel Monaghan" w:date="2023-11-13T17:38:00Z">
        <w:r w:rsidR="00037C1E">
          <w:t xml:space="preserve"> </w:t>
        </w:r>
      </w:ins>
      <w:r>
        <w:t xml:space="preserve">make some maps. </w:t>
      </w:r>
      <w:del w:id="573" w:author="Sydney Cromwell" w:date="2023-10-25T09:26:00Z">
        <w:r w:rsidDel="00755AAE">
          <w:delText xml:space="preserve">Abdoul </w:delText>
        </w:r>
      </w:del>
      <w:r>
        <w:t>Madjid’s map</w:t>
      </w:r>
      <w:del w:id="574" w:author="Sydney Cromwell" w:date="2023-10-25T09:26:00Z">
        <w:r w:rsidDel="00755AAE">
          <w:delText>-</w:delText>
        </w:r>
      </w:del>
      <w:r>
        <w:t xml:space="preserve">making code has two main parts: generating the basic map, then tweaking its appearance. </w:t>
      </w:r>
      <w:del w:id="575" w:author="Rachel Monaghan" w:date="2023-11-13T17:40:00Z">
        <w:r w:rsidDel="00037C1E">
          <w:delText xml:space="preserve">We’ll </w:delText>
        </w:r>
      </w:del>
      <w:ins w:id="576" w:author="Rachel Monaghan" w:date="2023-11-13T17:40:00Z">
        <w:r w:rsidR="00037C1E">
          <w:t xml:space="preserve">First you’ll </w:t>
        </w:r>
      </w:ins>
      <w:r>
        <w:t xml:space="preserve">revisit the three lines of code used to make </w:t>
      </w:r>
      <w:del w:id="577" w:author="Rachel Monaghan" w:date="2023-11-13T17:40:00Z">
        <w:r w:rsidDel="00037C1E">
          <w:delText xml:space="preserve">our </w:delText>
        </w:r>
      </w:del>
      <w:ins w:id="578" w:author="Rachel Monaghan" w:date="2023-11-13T17:40:00Z">
        <w:r w:rsidR="00037C1E">
          <w:t xml:space="preserve">the </w:t>
        </w:r>
      </w:ins>
      <w:r>
        <w:t>Wyoming maps, with some adornments to improve the quality of the visualization:</w:t>
      </w:r>
    </w:p>
    <w:p w14:paraId="5650DDDC" w14:textId="7F5CB4BF" w:rsidR="001832FD" w:rsidDel="007353AC" w:rsidRDefault="00246EF6">
      <w:pPr>
        <w:pStyle w:val="Code"/>
        <w:rPr>
          <w:del w:id="579" w:author="David Keyes" w:date="2023-11-20T10:48:00Z"/>
        </w:rPr>
      </w:pPr>
      <w:del w:id="580" w:author="David Keyes" w:date="2023-11-20T10:48:00Z">
        <w:r w:rsidDel="007353AC">
          <w:delText>usa_states_geom_covid_six_days %&gt;%</w:delText>
        </w:r>
      </w:del>
    </w:p>
    <w:p w14:paraId="775C1E6E" w14:textId="63AEE7D8" w:rsidR="001832FD" w:rsidDel="007353AC" w:rsidRDefault="00246EF6">
      <w:pPr>
        <w:pStyle w:val="Code"/>
        <w:tabs>
          <w:tab w:val="left" w:pos="6370"/>
        </w:tabs>
        <w:rPr>
          <w:del w:id="581" w:author="David Keyes" w:date="2023-11-20T10:48:00Z"/>
        </w:rPr>
      </w:pPr>
      <w:del w:id="582" w:author="David Keyes" w:date="2023-11-20T10:48:00Z">
        <w:r w:rsidDel="007353AC">
          <w:delText xml:space="preserve">  ggplot() +</w:delText>
        </w:r>
      </w:del>
    </w:p>
    <w:p w14:paraId="2408562D" w14:textId="721B582F" w:rsidR="001832FD" w:rsidDel="007353AC" w:rsidRDefault="00246EF6">
      <w:pPr>
        <w:pStyle w:val="Code"/>
        <w:rPr>
          <w:del w:id="583" w:author="David Keyes" w:date="2023-11-20T10:48:00Z"/>
        </w:rPr>
      </w:pPr>
      <w:del w:id="584" w:author="David Keyes" w:date="2023-11-20T10:48:00Z">
        <w:r w:rsidDel="007353AC">
          <w:delText xml:space="preserve">  geom_sf(</w:delText>
        </w:r>
      </w:del>
    </w:p>
    <w:p w14:paraId="6EDECBB2" w14:textId="57389195" w:rsidR="001832FD" w:rsidDel="007353AC" w:rsidRDefault="00246EF6">
      <w:pPr>
        <w:pStyle w:val="Code"/>
        <w:rPr>
          <w:del w:id="585" w:author="David Keyes" w:date="2023-11-20T10:48:00Z"/>
        </w:rPr>
      </w:pPr>
      <w:del w:id="586" w:author="David Keyes" w:date="2023-11-20T10:48:00Z">
        <w:r w:rsidDel="007353AC">
          <w:delText xml:space="preserve">    aes(fill = incidence_rate),</w:delText>
        </w:r>
      </w:del>
    </w:p>
    <w:p w14:paraId="74395336" w14:textId="1C12D9CC" w:rsidR="001832FD" w:rsidDel="007353AC" w:rsidRDefault="00246EF6">
      <w:pPr>
        <w:pStyle w:val="Code"/>
        <w:rPr>
          <w:del w:id="587" w:author="David Keyes" w:date="2023-11-20T10:48:00Z"/>
        </w:rPr>
      </w:pPr>
      <w:del w:id="588" w:author="David Keyes" w:date="2023-11-20T10:48:00Z">
        <w:r w:rsidDel="007353AC">
          <w:delText xml:space="preserve">    size = .05,</w:delText>
        </w:r>
      </w:del>
    </w:p>
    <w:p w14:paraId="563A4004" w14:textId="41FB1F96" w:rsidR="001832FD" w:rsidDel="007353AC" w:rsidRDefault="00246EF6">
      <w:pPr>
        <w:pStyle w:val="Code"/>
        <w:rPr>
          <w:del w:id="589" w:author="David Keyes" w:date="2023-11-20T10:48:00Z"/>
        </w:rPr>
      </w:pPr>
      <w:del w:id="590" w:author="David Keyes" w:date="2023-11-20T10:48:00Z">
        <w:r w:rsidDel="007353AC">
          <w:delText xml:space="preserve">    color = "grey55"</w:delText>
        </w:r>
      </w:del>
    </w:p>
    <w:p w14:paraId="13B6CDF8" w14:textId="0B6F7E4E" w:rsidR="001832FD" w:rsidDel="007353AC" w:rsidRDefault="00246EF6">
      <w:pPr>
        <w:pStyle w:val="Code"/>
        <w:rPr>
          <w:del w:id="591" w:author="David Keyes" w:date="2023-11-20T10:48:00Z"/>
        </w:rPr>
      </w:pPr>
      <w:del w:id="592" w:author="David Keyes" w:date="2023-11-20T10:48:00Z">
        <w:r w:rsidDel="007353AC">
          <w:delText xml:space="preserve">  ) +</w:delText>
        </w:r>
      </w:del>
    </w:p>
    <w:p w14:paraId="670867E0" w14:textId="5C3BD9E6" w:rsidR="001832FD" w:rsidDel="007353AC" w:rsidRDefault="00246EF6">
      <w:pPr>
        <w:pStyle w:val="Code"/>
        <w:rPr>
          <w:del w:id="593" w:author="David Keyes" w:date="2023-11-20T10:48:00Z"/>
        </w:rPr>
      </w:pPr>
      <w:del w:id="594" w:author="David Keyes" w:date="2023-11-20T10:48:00Z">
        <w:r w:rsidDel="007353AC">
          <w:delText xml:space="preserve">  facet_wrap(</w:delText>
        </w:r>
      </w:del>
    </w:p>
    <w:p w14:paraId="4885F2D6" w14:textId="063C378F" w:rsidR="001832FD" w:rsidDel="007353AC" w:rsidRDefault="00246EF6">
      <w:pPr>
        <w:pStyle w:val="Code"/>
        <w:rPr>
          <w:del w:id="595" w:author="David Keyes" w:date="2023-11-20T10:48:00Z"/>
        </w:rPr>
      </w:pPr>
      <w:del w:id="596" w:author="David Keyes" w:date="2023-11-20T10:48:00Z">
        <w:r w:rsidDel="007353AC">
          <w:delText xml:space="preserve">    vars(fancy_date),</w:delText>
        </w:r>
      </w:del>
    </w:p>
    <w:p w14:paraId="55C1DC40" w14:textId="6CC9768F" w:rsidR="001832FD" w:rsidDel="007353AC" w:rsidRDefault="00246EF6">
      <w:pPr>
        <w:pStyle w:val="Code"/>
        <w:rPr>
          <w:del w:id="597" w:author="David Keyes" w:date="2023-11-20T10:48:00Z"/>
        </w:rPr>
      </w:pPr>
      <w:del w:id="598" w:author="David Keyes" w:date="2023-11-20T10:48:00Z">
        <w:r w:rsidDel="007353AC">
          <w:delText xml:space="preserve">    strip.position = "bottom"</w:delText>
        </w:r>
      </w:del>
    </w:p>
    <w:p w14:paraId="1F2DA0D2" w14:textId="3E437ED2" w:rsidR="007353AC" w:rsidRDefault="00246EF6" w:rsidP="007353AC">
      <w:pPr>
        <w:pStyle w:val="Code"/>
        <w:rPr>
          <w:ins w:id="599" w:author="David Keyes" w:date="2023-11-20T10:48:00Z"/>
        </w:rPr>
      </w:pPr>
      <w:del w:id="600" w:author="David Keyes" w:date="2023-11-20T10:48:00Z">
        <w:r w:rsidDel="007353AC">
          <w:delText xml:space="preserve">  )</w:delText>
        </w:r>
      </w:del>
      <w:ins w:id="601" w:author="David Keyes" w:date="2023-11-20T10:48:00Z">
        <w:r w:rsidR="007353AC">
          <w:t>usa_states_geom_covid_six_days %&gt;%</w:t>
        </w:r>
      </w:ins>
    </w:p>
    <w:p w14:paraId="347F4CD1" w14:textId="77777777" w:rsidR="007353AC" w:rsidRDefault="007353AC" w:rsidP="007353AC">
      <w:pPr>
        <w:pStyle w:val="Code"/>
        <w:rPr>
          <w:ins w:id="602" w:author="David Keyes" w:date="2023-11-20T10:48:00Z"/>
        </w:rPr>
      </w:pPr>
      <w:ins w:id="603" w:author="David Keyes" w:date="2023-11-20T10:48:00Z">
        <w:r>
          <w:t xml:space="preserve">  ggplot() +</w:t>
        </w:r>
      </w:ins>
    </w:p>
    <w:p w14:paraId="12B2AE11" w14:textId="77777777" w:rsidR="007353AC" w:rsidRDefault="007353AC" w:rsidP="007353AC">
      <w:pPr>
        <w:pStyle w:val="Code"/>
        <w:rPr>
          <w:ins w:id="604" w:author="David Keyes" w:date="2023-11-20T10:48:00Z"/>
        </w:rPr>
      </w:pPr>
      <w:ins w:id="605" w:author="David Keyes" w:date="2023-11-20T10:48:00Z">
        <w:r>
          <w:t xml:space="preserve">  geom_sf(</w:t>
        </w:r>
      </w:ins>
    </w:p>
    <w:p w14:paraId="6BCC883B" w14:textId="77777777" w:rsidR="007353AC" w:rsidRDefault="007353AC" w:rsidP="007353AC">
      <w:pPr>
        <w:pStyle w:val="Code"/>
        <w:rPr>
          <w:ins w:id="606" w:author="David Keyes" w:date="2023-11-20T10:48:00Z"/>
        </w:rPr>
      </w:pPr>
      <w:ins w:id="607" w:author="David Keyes" w:date="2023-11-20T10:48:00Z">
        <w:r>
          <w:t xml:space="preserve">    aes(fill = incidence_rate),</w:t>
        </w:r>
      </w:ins>
    </w:p>
    <w:p w14:paraId="20933945" w14:textId="77777777" w:rsidR="007353AC" w:rsidRDefault="007353AC" w:rsidP="007353AC">
      <w:pPr>
        <w:pStyle w:val="Code"/>
        <w:rPr>
          <w:ins w:id="608" w:author="David Keyes" w:date="2023-11-20T10:48:00Z"/>
        </w:rPr>
      </w:pPr>
      <w:ins w:id="609" w:author="David Keyes" w:date="2023-11-20T10:48:00Z">
        <w:r>
          <w:t xml:space="preserve">    size = .05,</w:t>
        </w:r>
      </w:ins>
    </w:p>
    <w:p w14:paraId="4B08CCE1" w14:textId="77777777" w:rsidR="007353AC" w:rsidRDefault="007353AC" w:rsidP="007353AC">
      <w:pPr>
        <w:pStyle w:val="Code"/>
        <w:rPr>
          <w:ins w:id="610" w:author="David Keyes" w:date="2023-11-20T10:48:00Z"/>
        </w:rPr>
      </w:pPr>
      <w:ins w:id="611" w:author="David Keyes" w:date="2023-11-20T10:48:00Z">
        <w:r>
          <w:t xml:space="preserve">    color = "grey55"</w:t>
        </w:r>
      </w:ins>
    </w:p>
    <w:p w14:paraId="2BA8B226" w14:textId="77777777" w:rsidR="007353AC" w:rsidRDefault="007353AC" w:rsidP="007353AC">
      <w:pPr>
        <w:pStyle w:val="Code"/>
        <w:rPr>
          <w:ins w:id="612" w:author="David Keyes" w:date="2023-11-20T10:48:00Z"/>
        </w:rPr>
      </w:pPr>
      <w:ins w:id="613" w:author="David Keyes" w:date="2023-11-20T10:48:00Z">
        <w:r>
          <w:t xml:space="preserve">  ) +</w:t>
        </w:r>
      </w:ins>
    </w:p>
    <w:p w14:paraId="01C7308D" w14:textId="77777777" w:rsidR="007353AC" w:rsidRDefault="007353AC" w:rsidP="007353AC">
      <w:pPr>
        <w:pStyle w:val="Code"/>
        <w:rPr>
          <w:ins w:id="614" w:author="David Keyes" w:date="2023-11-20T10:48:00Z"/>
        </w:rPr>
      </w:pPr>
      <w:ins w:id="615" w:author="David Keyes" w:date="2023-11-20T10:48:00Z">
        <w:r>
          <w:t xml:space="preserve">  facet_wrap(</w:t>
        </w:r>
      </w:ins>
    </w:p>
    <w:p w14:paraId="519E5568" w14:textId="77777777" w:rsidR="007353AC" w:rsidRDefault="007353AC" w:rsidP="007353AC">
      <w:pPr>
        <w:pStyle w:val="Code"/>
        <w:rPr>
          <w:ins w:id="616" w:author="David Keyes" w:date="2023-11-20T10:48:00Z"/>
        </w:rPr>
      </w:pPr>
      <w:ins w:id="617" w:author="David Keyes" w:date="2023-11-20T10:48:00Z">
        <w:r>
          <w:t xml:space="preserve">    vars(fancy_date),</w:t>
        </w:r>
      </w:ins>
    </w:p>
    <w:p w14:paraId="423F5BDD" w14:textId="77777777" w:rsidR="007353AC" w:rsidRDefault="007353AC" w:rsidP="007353AC">
      <w:pPr>
        <w:pStyle w:val="Code"/>
        <w:rPr>
          <w:ins w:id="618" w:author="David Keyes" w:date="2023-11-20T10:48:00Z"/>
        </w:rPr>
      </w:pPr>
      <w:ins w:id="619" w:author="David Keyes" w:date="2023-11-20T10:48:00Z">
        <w:r>
          <w:t xml:space="preserve">    strip.position = "bottom"</w:t>
        </w:r>
      </w:ins>
    </w:p>
    <w:p w14:paraId="520324FE" w14:textId="13B3F90A" w:rsidR="007353AC" w:rsidRDefault="007353AC" w:rsidP="007353AC">
      <w:pPr>
        <w:pStyle w:val="Code"/>
      </w:pPr>
      <w:ins w:id="620" w:author="David Keyes" w:date="2023-11-20T10:48:00Z">
        <w:r>
          <w:t xml:space="preserve">  )</w:t>
        </w:r>
      </w:ins>
    </w:p>
    <w:p w14:paraId="5F5A1021" w14:textId="72A55602" w:rsidR="001832FD" w:rsidRDefault="00246EF6" w:rsidP="00F76A86">
      <w:pPr>
        <w:pStyle w:val="Body"/>
      </w:pPr>
      <w:del w:id="621" w:author="Rachel Monaghan" w:date="2023-11-13T17:40:00Z">
        <w:r w:rsidDel="00037C1E">
          <w:delText>We use</w:delText>
        </w:r>
      </w:del>
      <w:ins w:id="622" w:author="Rachel Monaghan" w:date="2023-11-13T17:40:00Z">
        <w:r w:rsidR="00037C1E">
          <w:t>The</w:t>
        </w:r>
      </w:ins>
      <w:r>
        <w:t xml:space="preserve"> </w:t>
      </w:r>
      <w:r w:rsidRPr="00F76A86">
        <w:rPr>
          <w:rStyle w:val="Literal"/>
        </w:rPr>
        <w:t>geom_sf()</w:t>
      </w:r>
      <w:r>
        <w:t xml:space="preserve"> </w:t>
      </w:r>
      <w:del w:id="623" w:author="Rachel Monaghan" w:date="2023-11-13T17:40:00Z">
        <w:r w:rsidDel="00037C1E">
          <w:delText xml:space="preserve">to </w:delText>
        </w:r>
      </w:del>
      <w:ins w:id="624" w:author="Rachel Monaghan" w:date="2023-11-13T17:40:00Z">
        <w:r w:rsidR="00037C1E">
          <w:t xml:space="preserve">function </w:t>
        </w:r>
      </w:ins>
      <w:r>
        <w:t>plot</w:t>
      </w:r>
      <w:ins w:id="625" w:author="Rachel Monaghan" w:date="2023-11-13T17:40:00Z">
        <w:r w:rsidR="00037C1E">
          <w:t>s</w:t>
        </w:r>
      </w:ins>
      <w:r>
        <w:t xml:space="preserve"> the geospatial data, modifying a couple </w:t>
      </w:r>
      <w:ins w:id="626" w:author="Rachel Monaghan" w:date="2023-11-13T17:40:00Z">
        <w:r w:rsidR="00037C1E">
          <w:t xml:space="preserve">of </w:t>
        </w:r>
      </w:ins>
      <w:r>
        <w:t>arguments</w:t>
      </w:r>
      <w:del w:id="627" w:author="Rachel Monaghan" w:date="2023-11-13T17:41:00Z">
        <w:r w:rsidDel="00037C1E">
          <w:delText xml:space="preserve">. </w:delText>
        </w:r>
      </w:del>
      <w:del w:id="628" w:author="Rachel Monaghan" w:date="2023-11-13T17:40:00Z">
        <w:r w:rsidDel="00037C1E">
          <w:delText xml:space="preserve">We </w:delText>
        </w:r>
      </w:del>
      <w:ins w:id="629" w:author="Rachel Monaghan" w:date="2023-11-13T17:41:00Z">
        <w:r w:rsidR="00037C1E">
          <w:t>:</w:t>
        </w:r>
      </w:ins>
      <w:ins w:id="630" w:author="Rachel Monaghan" w:date="2023-11-13T17:40:00Z">
        <w:r w:rsidR="00037C1E">
          <w:t xml:space="preserve"> </w:t>
        </w:r>
      </w:ins>
      <w:del w:id="631" w:author="Rachel Monaghan" w:date="2023-11-13T17:40:00Z">
        <w:r w:rsidDel="00037C1E">
          <w:delText xml:space="preserve">use </w:delText>
        </w:r>
      </w:del>
      <w:r w:rsidRPr="00F76A86">
        <w:rPr>
          <w:rStyle w:val="Literal"/>
        </w:rPr>
        <w:t>size = .05</w:t>
      </w:r>
      <w:r>
        <w:t xml:space="preserve"> </w:t>
      </w:r>
      <w:del w:id="632" w:author="Rachel Monaghan" w:date="2023-11-13T17:41:00Z">
        <w:r w:rsidDel="00037C1E">
          <w:delText xml:space="preserve">to </w:delText>
        </w:r>
      </w:del>
      <w:r>
        <w:t>make</w:t>
      </w:r>
      <w:ins w:id="633" w:author="Rachel Monaghan" w:date="2023-11-13T17:41:00Z">
        <w:r w:rsidR="00037C1E">
          <w:t>s</w:t>
        </w:r>
      </w:ins>
      <w:r>
        <w:t xml:space="preserve"> the state borders less prominent and </w:t>
      </w:r>
      <w:r w:rsidRPr="00F76A86">
        <w:rPr>
          <w:rStyle w:val="Literal"/>
        </w:rPr>
        <w:t>color = "grey55"</w:t>
      </w:r>
      <w:r>
        <w:t xml:space="preserve"> </w:t>
      </w:r>
      <w:del w:id="634" w:author="Rachel Monaghan" w:date="2023-11-13T17:41:00Z">
        <w:r w:rsidDel="00037C1E">
          <w:delText xml:space="preserve">to </w:delText>
        </w:r>
      </w:del>
      <w:r>
        <w:t>set</w:t>
      </w:r>
      <w:ins w:id="635" w:author="Rachel Monaghan" w:date="2023-11-13T17:41:00Z">
        <w:r w:rsidR="00037C1E">
          <w:t>s</w:t>
        </w:r>
      </w:ins>
      <w:r>
        <w:t xml:space="preserve"> the</w:t>
      </w:r>
      <w:del w:id="636" w:author="Rachel Monaghan" w:date="2023-11-13T17:42:00Z">
        <w:r w:rsidDel="006D70BB">
          <w:delText xml:space="preserve"> borders</w:delText>
        </w:r>
      </w:del>
      <w:ins w:id="637" w:author="Rachel Monaghan" w:date="2023-11-13T17:42:00Z">
        <w:r w:rsidR="006D70BB">
          <w:t>m</w:t>
        </w:r>
      </w:ins>
      <w:r>
        <w:t xml:space="preserve"> to a medium</w:t>
      </w:r>
      <w:ins w:id="638" w:author="Rachel Monaghan" w:date="2023-11-13T17:41:00Z">
        <w:r w:rsidR="00037C1E">
          <w:t>-</w:t>
        </w:r>
      </w:ins>
      <w:del w:id="639" w:author="Rachel Monaghan" w:date="2023-11-13T17:41:00Z">
        <w:r w:rsidDel="00037C1E">
          <w:delText xml:space="preserve"> </w:delText>
        </w:r>
      </w:del>
      <w:r>
        <w:t xml:space="preserve">gray color. Then, </w:t>
      </w:r>
      <w:ins w:id="640" w:author="Rachel Monaghan" w:date="2023-11-13T17:41:00Z">
        <w:r w:rsidR="00037C1E">
          <w:t xml:space="preserve">the </w:t>
        </w:r>
        <w:r w:rsidR="00037C1E" w:rsidRPr="00F76A86">
          <w:rPr>
            <w:rStyle w:val="Literal"/>
          </w:rPr>
          <w:t>facet_wrap()</w:t>
        </w:r>
        <w:r w:rsidR="00037C1E">
          <w:t xml:space="preserve"> function</w:t>
        </w:r>
        <w:r w:rsidR="00037C1E" w:rsidDel="00037C1E">
          <w:t xml:space="preserve"> </w:t>
        </w:r>
        <w:r w:rsidR="00037C1E">
          <w:t xml:space="preserve">is used </w:t>
        </w:r>
      </w:ins>
      <w:ins w:id="641" w:author="Rachel Monaghan" w:date="2023-11-13T17:42:00Z">
        <w:r w:rsidR="006D70BB">
          <w:t xml:space="preserve">for the faceting (that is, </w:t>
        </w:r>
      </w:ins>
      <w:ins w:id="642" w:author="Rachel Monaghan" w:date="2023-11-13T17:41:00Z">
        <w:r w:rsidR="00037C1E">
          <w:t xml:space="preserve">to </w:t>
        </w:r>
      </w:ins>
      <w:del w:id="643" w:author="Rachel Monaghan" w:date="2023-11-13T17:41:00Z">
        <w:r w:rsidDel="00037C1E">
          <w:delText xml:space="preserve">to </w:delText>
        </w:r>
      </w:del>
      <w:r>
        <w:t>make one map for each day</w:t>
      </w:r>
      <w:ins w:id="644" w:author="Rachel Monaghan" w:date="2023-11-13T17:42:00Z">
        <w:r w:rsidR="006D70BB">
          <w:t>)</w:t>
        </w:r>
      </w:ins>
      <w:del w:id="645" w:author="Rachel Monaghan" w:date="2023-11-13T17:41:00Z">
        <w:r w:rsidDel="00037C1E">
          <w:delText xml:space="preserve">, we use the </w:delText>
        </w:r>
        <w:r w:rsidRPr="00F76A86" w:rsidDel="00037C1E">
          <w:rPr>
            <w:rStyle w:val="Literal"/>
          </w:rPr>
          <w:delText>facet_wrap()</w:delText>
        </w:r>
        <w:r w:rsidDel="00037C1E">
          <w:delText xml:space="preserve"> function</w:delText>
        </w:r>
      </w:del>
      <w:r>
        <w:t xml:space="preserve">. The </w:t>
      </w:r>
      <w:r w:rsidRPr="00F76A86">
        <w:rPr>
          <w:rStyle w:val="Literal"/>
        </w:rPr>
        <w:t>vars(fancy_date)</w:t>
      </w:r>
      <w:r>
        <w:t xml:space="preserve"> code specifies that the </w:t>
      </w:r>
      <w:r w:rsidRPr="00F76A86">
        <w:rPr>
          <w:rStyle w:val="Literal"/>
        </w:rPr>
        <w:t>fancy_date</w:t>
      </w:r>
      <w:r>
        <w:t xml:space="preserve"> variable should be used </w:t>
      </w:r>
      <w:del w:id="646" w:author="Rachel Monaghan" w:date="2023-11-13T17:42:00Z">
        <w:r w:rsidDel="00037C1E">
          <w:delText>to do</w:delText>
        </w:r>
      </w:del>
      <w:ins w:id="647" w:author="Rachel Monaghan" w:date="2023-11-13T17:42:00Z">
        <w:r w:rsidR="00037C1E">
          <w:t>for</w:t>
        </w:r>
      </w:ins>
      <w:r>
        <w:t xml:space="preserve"> the </w:t>
      </w:r>
      <w:del w:id="648" w:author="Rachel Monaghan" w:date="2023-11-13T17:42:00Z">
        <w:r w:rsidDel="006D70BB">
          <w:delText>faceting</w:delText>
        </w:r>
      </w:del>
      <w:ins w:id="649" w:author="Rachel Monaghan" w:date="2023-11-13T17:42:00Z">
        <w:r w:rsidR="006D70BB">
          <w:t>faceted maps</w:t>
        </w:r>
        <w:r w:rsidR="00037C1E">
          <w:t>,</w:t>
        </w:r>
      </w:ins>
      <w:del w:id="650" w:author="Rachel Monaghan" w:date="2023-11-13T17:41:00Z">
        <w:r w:rsidDel="00037C1E">
          <w:delText xml:space="preserve"> (in other words, make one map for each day)</w:delText>
        </w:r>
      </w:del>
      <w:r>
        <w:t xml:space="preserve"> and </w:t>
      </w:r>
      <w:r w:rsidRPr="00F76A86">
        <w:rPr>
          <w:rStyle w:val="Literal"/>
        </w:rPr>
        <w:t>strip.position = "bottom"</w:t>
      </w:r>
      <w:r>
        <w:t xml:space="preserve"> moves the labels </w:t>
      </w:r>
      <w:r w:rsidRPr="00F36FA5">
        <w:rPr>
          <w:rPrChange w:id="651" w:author="Rachel Monaghan" w:date="2023-11-13T14:46:00Z">
            <w:rPr>
              <w:rStyle w:val="Italic"/>
            </w:rPr>
          </w:rPrChange>
        </w:rPr>
        <w:t>Jan. 01</w:t>
      </w:r>
      <w:r w:rsidRPr="00F36FA5">
        <w:t xml:space="preserve">, </w:t>
      </w:r>
      <w:r w:rsidRPr="00F36FA5">
        <w:rPr>
          <w:rPrChange w:id="652" w:author="Rachel Monaghan" w:date="2023-11-13T14:46:00Z">
            <w:rPr>
              <w:rStyle w:val="Italic"/>
            </w:rPr>
          </w:rPrChange>
        </w:rPr>
        <w:t>Jan. 02</w:t>
      </w:r>
      <w:r>
        <w:t xml:space="preserve">, and so on to the bottom of the maps. </w:t>
      </w:r>
      <w:del w:id="653" w:author="Rachel Monaghan" w:date="2023-11-13T19:12:00Z">
        <w:r w:rsidDel="002733B1">
          <w:delText>You can see</w:delText>
        </w:r>
      </w:del>
      <w:ins w:id="654" w:author="Rachel Monaghan" w:date="2023-11-13T19:12:00Z">
        <w:r w:rsidR="002733B1">
          <w:t>Figure 4-9 shows</w:t>
        </w:r>
      </w:ins>
      <w:r>
        <w:t xml:space="preserve"> the result</w:t>
      </w:r>
      <w:del w:id="655" w:author="Rachel Monaghan" w:date="2023-11-13T17:43:00Z">
        <w:r w:rsidDel="006D70BB">
          <w:delText>ing map</w:delText>
        </w:r>
      </w:del>
      <w:del w:id="656" w:author="Rachel Monaghan" w:date="2023-11-13T19:12:00Z">
        <w:r w:rsidDel="002733B1">
          <w:delText xml:space="preserve"> in Figure 4-9</w:delText>
        </w:r>
      </w:del>
      <w:r>
        <w:t>.</w:t>
      </w:r>
    </w:p>
    <w:p w14:paraId="1D29B18F" w14:textId="77777777" w:rsidR="001832FD" w:rsidRDefault="00246EF6">
      <w:pPr>
        <w:pStyle w:val="GraphicSlug"/>
      </w:pPr>
      <w:r>
        <w:t>[F04009.pdf]</w:t>
      </w:r>
    </w:p>
    <w:p w14:paraId="638D802E" w14:textId="77777777" w:rsidR="001832FD" w:rsidRDefault="00246EF6">
      <w:pPr>
        <w:pStyle w:val="CaptionedFigure"/>
      </w:pPr>
      <w:r>
        <w:rPr>
          <w:noProof/>
        </w:rPr>
        <w:lastRenderedPageBreak/>
        <w:drawing>
          <wp:inline distT="0" distB="0" distL="0" distR="0" wp14:anchorId="58EED17E" wp14:editId="5CE7C65C">
            <wp:extent cx="4602684" cy="3682147"/>
            <wp:effectExtent l="0" t="0" r="0" b="0"/>
            <wp:docPr id="1073741833" name="officeArt object"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1073741833" name="Figure 4.13: A map showing the incidence rate of COVID for the first six days of 2021" descr="Figure 4.13: A map showing the incidence rate of COVID for the first six days of 2021"/>
                    <pic:cNvPicPr>
                      <a:picLocks noChangeAspect="1"/>
                    </pic:cNvPicPr>
                  </pic:nvPicPr>
                  <pic:blipFill>
                    <a:blip r:embed="rId20"/>
                    <a:stretch>
                      <a:fillRect/>
                    </a:stretch>
                  </pic:blipFill>
                  <pic:spPr>
                    <a:xfrm>
                      <a:off x="0" y="0"/>
                      <a:ext cx="4602684" cy="3682147"/>
                    </a:xfrm>
                    <a:prstGeom prst="rect">
                      <a:avLst/>
                    </a:prstGeom>
                    <a:ln w="12700" cap="flat">
                      <a:noFill/>
                      <a:miter lim="400000"/>
                    </a:ln>
                    <a:effectLst/>
                  </pic:spPr>
                </pic:pic>
              </a:graphicData>
            </a:graphic>
          </wp:inline>
        </w:drawing>
      </w:r>
    </w:p>
    <w:p w14:paraId="467B5E9F" w14:textId="1683192F" w:rsidR="001832FD" w:rsidRDefault="00246EF6" w:rsidP="002E47ED">
      <w:pPr>
        <w:pStyle w:val="CaptionLine"/>
      </w:pPr>
      <w:r>
        <w:t xml:space="preserve">A map showing the incidence rate of </w:t>
      </w:r>
      <w:r w:rsidRPr="003814C5">
        <w:t>COVID</w:t>
      </w:r>
      <w:r w:rsidR="00853A81">
        <w:t>-19</w:t>
      </w:r>
      <w:r>
        <w:t xml:space="preserve"> for the first six days of 2021</w:t>
      </w:r>
    </w:p>
    <w:p w14:paraId="7785C9AD" w14:textId="61E1B2CC" w:rsidR="00147A1B" w:rsidRDefault="00246EF6" w:rsidP="00F76A86">
      <w:pPr>
        <w:pStyle w:val="Body"/>
        <w:rPr>
          <w:ins w:id="657" w:author="Sydney Cromwell" w:date="2023-10-25T09:51:00Z"/>
        </w:rPr>
      </w:pPr>
      <w:bookmarkStart w:id="658" w:name="X66cb509d2356b6ed4a9d23cfaa98f49d46be5bf"/>
      <w:r>
        <w:t>H</w:t>
      </w:r>
      <w:bookmarkStart w:id="659" w:name="Xc62533f6c832d15e024b50c7f744108cb51e99f"/>
      <w:bookmarkEnd w:id="658"/>
      <w:r>
        <w:t xml:space="preserve">aving generated the basic map, </w:t>
      </w:r>
      <w:del w:id="660" w:author="Rachel Monaghan" w:date="2023-11-13T17:43:00Z">
        <w:r w:rsidDel="006D70BB">
          <w:delText xml:space="preserve">let’s </w:delText>
        </w:r>
      </w:del>
      <w:r>
        <w:t xml:space="preserve">now </w:t>
      </w:r>
      <w:ins w:id="661" w:author="Rachel Monaghan" w:date="2023-11-13T17:43:00Z">
        <w:r w:rsidR="006D70BB">
          <w:t xml:space="preserve">you’ll </w:t>
        </w:r>
      </w:ins>
      <w:r>
        <w:t>make it look good.</w:t>
      </w:r>
      <w:bookmarkStart w:id="662" w:name="_Toc13"/>
    </w:p>
    <w:p w14:paraId="6296DC9E" w14:textId="34C7B8F2" w:rsidR="00147A1B" w:rsidRDefault="00246EF6">
      <w:pPr>
        <w:pStyle w:val="HeadC"/>
        <w:rPr>
          <w:ins w:id="663" w:author="Sydney Cromwell" w:date="2023-10-25T09:51:00Z"/>
        </w:rPr>
      </w:pPr>
      <w:r>
        <w:t>Applying Data Visualization Principles</w:t>
      </w:r>
      <w:bookmarkEnd w:id="662"/>
    </w:p>
    <w:p w14:paraId="26252CBE" w14:textId="5F72EDC6" w:rsidR="001832FD" w:rsidRDefault="00246EF6" w:rsidP="002E47ED">
      <w:pPr>
        <w:pStyle w:val="Body"/>
      </w:pPr>
      <w:r>
        <w:t xml:space="preserve">From now on, all of the code that </w:t>
      </w:r>
      <w:del w:id="664" w:author="Sydney Cromwell" w:date="2023-10-25T09:26:00Z">
        <w:r w:rsidDel="00755AAE">
          <w:delText xml:space="preserve">Abdoul </w:delText>
        </w:r>
      </w:del>
      <w:r>
        <w:t xml:space="preserve">Madjid uses is to improve the appearance of the maps. Many of the tweaks shown here </w:t>
      </w:r>
      <w:del w:id="665" w:author="Rachel Monaghan" w:date="2023-11-13T19:12:00Z">
        <w:r w:rsidDel="002733B1">
          <w:delText xml:space="preserve">will </w:delText>
        </w:r>
      </w:del>
      <w:ins w:id="666" w:author="Rachel Monaghan" w:date="2023-11-13T19:12:00Z">
        <w:r w:rsidR="002733B1">
          <w:t xml:space="preserve">should </w:t>
        </w:r>
      </w:ins>
      <w:del w:id="667" w:author="Rachel Monaghan" w:date="2023-11-13T19:12:00Z">
        <w:r w:rsidDel="002733B1">
          <w:delText xml:space="preserve">feel </w:delText>
        </w:r>
      </w:del>
      <w:ins w:id="668" w:author="Rachel Monaghan" w:date="2023-11-13T19:12:00Z">
        <w:r w:rsidR="002733B1">
          <w:t xml:space="preserve">be </w:t>
        </w:r>
      </w:ins>
      <w:r>
        <w:t xml:space="preserve">familiar if you’ve read </w:t>
      </w:r>
      <w:r>
        <w:rPr>
          <w:rStyle w:val="Xref"/>
        </w:rPr>
        <w:t>Chapter 2</w:t>
      </w:r>
      <w:r>
        <w:t xml:space="preserve">, highlighting a benefit of making maps with ggplot: </w:t>
      </w:r>
      <w:ins w:id="669" w:author="Sydney Cromwell" w:date="2023-10-25T09:59:00Z">
        <w:r w:rsidR="007B57EA">
          <w:t>y</w:t>
        </w:r>
      </w:ins>
      <w:del w:id="670" w:author="Sydney Cromwell" w:date="2023-10-25T09:59:00Z">
        <w:r w:rsidR="003814C5" w:rsidDel="007B57EA">
          <w:delText>Y</w:delText>
        </w:r>
      </w:del>
      <w:r>
        <w:t>ou can apply the same data</w:t>
      </w:r>
      <w:del w:id="671" w:author="Rachel Monaghan" w:date="2023-11-13T17:43:00Z">
        <w:r w:rsidDel="006D70BB">
          <w:delText>-</w:delText>
        </w:r>
      </w:del>
      <w:ins w:id="672" w:author="Rachel Monaghan" w:date="2023-11-13T17:43:00Z">
        <w:r w:rsidR="006D70BB">
          <w:t xml:space="preserve"> </w:t>
        </w:r>
      </w:ins>
      <w:r>
        <w:t>visualization principles you learned about when making charts.</w:t>
      </w:r>
    </w:p>
    <w:p w14:paraId="7B32457E" w14:textId="56A5CB7C" w:rsidR="001832FD" w:rsidRPr="002E47ED" w:rsidDel="00E04BFF" w:rsidRDefault="00246EF6" w:rsidP="00D14399">
      <w:pPr>
        <w:pStyle w:val="CodeWide"/>
        <w:rPr>
          <w:del w:id="673" w:author="David Keyes" w:date="2023-11-20T10:48:00Z"/>
        </w:rPr>
      </w:pPr>
      <w:del w:id="674" w:author="David Keyes" w:date="2023-11-20T10:48:00Z">
        <w:r w:rsidDel="00E04BFF">
          <w:delText>usa_states_geom_covid_six_days %&gt;%</w:delText>
        </w:r>
      </w:del>
    </w:p>
    <w:p w14:paraId="52A0F61F" w14:textId="06F2ECDE" w:rsidR="001832FD" w:rsidDel="00E04BFF" w:rsidRDefault="00246EF6" w:rsidP="00D14399">
      <w:pPr>
        <w:pStyle w:val="CodeWide"/>
        <w:rPr>
          <w:del w:id="675" w:author="David Keyes" w:date="2023-11-20T10:48:00Z"/>
        </w:rPr>
      </w:pPr>
      <w:del w:id="676" w:author="David Keyes" w:date="2023-11-20T10:48:00Z">
        <w:r w:rsidDel="00E04BFF">
          <w:delText xml:space="preserve">  ggplot() +</w:delText>
        </w:r>
      </w:del>
    </w:p>
    <w:p w14:paraId="040EED24" w14:textId="318B7EC5" w:rsidR="001832FD" w:rsidDel="00E04BFF" w:rsidRDefault="00246EF6" w:rsidP="00D14399">
      <w:pPr>
        <w:pStyle w:val="CodeWide"/>
        <w:rPr>
          <w:del w:id="677" w:author="David Keyes" w:date="2023-11-20T10:48:00Z"/>
        </w:rPr>
      </w:pPr>
      <w:del w:id="678" w:author="David Keyes" w:date="2023-11-20T10:48:00Z">
        <w:r w:rsidDel="00E04BFF">
          <w:delText xml:space="preserve">  geom_sf(</w:delText>
        </w:r>
      </w:del>
    </w:p>
    <w:p w14:paraId="4BAC2471" w14:textId="242A665E" w:rsidR="001832FD" w:rsidDel="00E04BFF" w:rsidRDefault="00246EF6" w:rsidP="00D14399">
      <w:pPr>
        <w:pStyle w:val="CodeWide"/>
        <w:rPr>
          <w:del w:id="679" w:author="David Keyes" w:date="2023-11-20T10:48:00Z"/>
        </w:rPr>
      </w:pPr>
      <w:del w:id="680" w:author="David Keyes" w:date="2023-11-20T10:48:00Z">
        <w:r w:rsidDel="00E04BFF">
          <w:delText xml:space="preserve">    aes(fill = incidence_rate),</w:delText>
        </w:r>
      </w:del>
    </w:p>
    <w:p w14:paraId="25FEDCE4" w14:textId="3B02FEA6" w:rsidR="001832FD" w:rsidDel="00E04BFF" w:rsidRDefault="00246EF6" w:rsidP="00D14399">
      <w:pPr>
        <w:pStyle w:val="CodeWide"/>
        <w:rPr>
          <w:del w:id="681" w:author="David Keyes" w:date="2023-11-20T10:48:00Z"/>
        </w:rPr>
      </w:pPr>
      <w:del w:id="682" w:author="David Keyes" w:date="2023-11-20T10:48:00Z">
        <w:r w:rsidDel="00E04BFF">
          <w:delText xml:space="preserve">    size = .05,</w:delText>
        </w:r>
      </w:del>
    </w:p>
    <w:p w14:paraId="3D6CE880" w14:textId="1F872E80" w:rsidR="001832FD" w:rsidDel="00E04BFF" w:rsidRDefault="00246EF6" w:rsidP="00D14399">
      <w:pPr>
        <w:pStyle w:val="CodeWide"/>
        <w:rPr>
          <w:del w:id="683" w:author="David Keyes" w:date="2023-11-20T10:48:00Z"/>
        </w:rPr>
      </w:pPr>
      <w:del w:id="684" w:author="David Keyes" w:date="2023-11-20T10:48:00Z">
        <w:r w:rsidDel="00E04BFF">
          <w:delText xml:space="preserve">    color = "transparent"</w:delText>
        </w:r>
      </w:del>
    </w:p>
    <w:p w14:paraId="16204FE4" w14:textId="162B6B1C" w:rsidR="001832FD" w:rsidDel="00E04BFF" w:rsidRDefault="00246EF6" w:rsidP="00D14399">
      <w:pPr>
        <w:pStyle w:val="CodeWide"/>
        <w:rPr>
          <w:del w:id="685" w:author="David Keyes" w:date="2023-11-20T10:48:00Z"/>
        </w:rPr>
      </w:pPr>
      <w:del w:id="686" w:author="David Keyes" w:date="2023-11-20T10:48:00Z">
        <w:r w:rsidDel="00E04BFF">
          <w:delText xml:space="preserve">  ) +</w:delText>
        </w:r>
      </w:del>
    </w:p>
    <w:p w14:paraId="70A5AC0D" w14:textId="3E3D1BE4" w:rsidR="001832FD" w:rsidDel="00E04BFF" w:rsidRDefault="00246EF6" w:rsidP="00D14399">
      <w:pPr>
        <w:pStyle w:val="CodeWide"/>
        <w:rPr>
          <w:del w:id="687" w:author="David Keyes" w:date="2023-11-20T10:48:00Z"/>
        </w:rPr>
      </w:pPr>
      <w:del w:id="688" w:author="David Keyes" w:date="2023-11-20T10:48:00Z">
        <w:r w:rsidDel="00E04BFF">
          <w:delText xml:space="preserve">  facet_wrap(</w:delText>
        </w:r>
      </w:del>
    </w:p>
    <w:p w14:paraId="1EC660D7" w14:textId="450D4301" w:rsidR="001832FD" w:rsidDel="00E04BFF" w:rsidRDefault="00246EF6" w:rsidP="00D14399">
      <w:pPr>
        <w:pStyle w:val="CodeWide"/>
        <w:rPr>
          <w:del w:id="689" w:author="David Keyes" w:date="2023-11-20T10:48:00Z"/>
        </w:rPr>
      </w:pPr>
      <w:del w:id="690" w:author="David Keyes" w:date="2023-11-20T10:48:00Z">
        <w:r w:rsidDel="00E04BFF">
          <w:delText xml:space="preserve">    vars(fancy_date),</w:delText>
        </w:r>
      </w:del>
    </w:p>
    <w:p w14:paraId="3B7DE429" w14:textId="5A35A881" w:rsidR="001832FD" w:rsidDel="00E04BFF" w:rsidRDefault="00246EF6" w:rsidP="00D14399">
      <w:pPr>
        <w:pStyle w:val="CodeWide"/>
        <w:rPr>
          <w:del w:id="691" w:author="David Keyes" w:date="2023-11-20T10:48:00Z"/>
        </w:rPr>
      </w:pPr>
      <w:del w:id="692" w:author="David Keyes" w:date="2023-11-20T10:48:00Z">
        <w:r w:rsidDel="00E04BFF">
          <w:delText xml:space="preserve">    strip.position = "bottom"</w:delText>
        </w:r>
      </w:del>
    </w:p>
    <w:p w14:paraId="67A6BA61" w14:textId="062E850F" w:rsidR="001832FD" w:rsidDel="00E04BFF" w:rsidRDefault="00246EF6" w:rsidP="00D14399">
      <w:pPr>
        <w:pStyle w:val="CodeWide"/>
        <w:rPr>
          <w:del w:id="693" w:author="David Keyes" w:date="2023-11-20T10:48:00Z"/>
        </w:rPr>
      </w:pPr>
      <w:del w:id="694" w:author="David Keyes" w:date="2023-11-20T10:48:00Z">
        <w:r w:rsidDel="00E04BFF">
          <w:delText xml:space="preserve">  ) +</w:delText>
        </w:r>
      </w:del>
    </w:p>
    <w:p w14:paraId="02491201" w14:textId="134AA368" w:rsidR="001832FD" w:rsidDel="00E04BFF" w:rsidRDefault="00246EF6" w:rsidP="00D14399">
      <w:pPr>
        <w:pStyle w:val="CodeWide"/>
        <w:rPr>
          <w:del w:id="695" w:author="David Keyes" w:date="2023-11-20T10:48:00Z"/>
        </w:rPr>
      </w:pPr>
      <w:del w:id="696" w:author="David Keyes" w:date="2023-11-20T10:48:00Z">
        <w:r w:rsidDel="00E04BFF">
          <w:delText xml:space="preserve">  scale_fill_discrete_sequential(</w:delText>
        </w:r>
      </w:del>
    </w:p>
    <w:p w14:paraId="48446004" w14:textId="02EAE3C0" w:rsidR="001832FD" w:rsidDel="00E04BFF" w:rsidRDefault="00246EF6" w:rsidP="00D14399">
      <w:pPr>
        <w:pStyle w:val="CodeWide"/>
        <w:rPr>
          <w:del w:id="697" w:author="David Keyes" w:date="2023-11-20T10:48:00Z"/>
        </w:rPr>
      </w:pPr>
      <w:del w:id="698" w:author="David Keyes" w:date="2023-11-20T10:48:00Z">
        <w:r w:rsidDel="00E04BFF">
          <w:delText xml:space="preserve">    palette = "Rocket",</w:delText>
        </w:r>
      </w:del>
    </w:p>
    <w:p w14:paraId="02246761" w14:textId="306226CB" w:rsidR="001832FD" w:rsidDel="00E04BFF" w:rsidRDefault="00246EF6" w:rsidP="00D14399">
      <w:pPr>
        <w:pStyle w:val="CodeWide"/>
        <w:rPr>
          <w:del w:id="699" w:author="David Keyes" w:date="2023-11-20T10:48:00Z"/>
        </w:rPr>
      </w:pPr>
      <w:del w:id="700" w:author="David Keyes" w:date="2023-11-20T10:48:00Z">
        <w:r w:rsidDel="00E04BFF">
          <w:delText xml:space="preserve">    name = "COVID-19 INCIDENCE RATE",</w:delText>
        </w:r>
      </w:del>
    </w:p>
    <w:p w14:paraId="499EAA43" w14:textId="2ED5C9A1" w:rsidR="001832FD" w:rsidDel="00E04BFF" w:rsidRDefault="00246EF6" w:rsidP="00D14399">
      <w:pPr>
        <w:pStyle w:val="CodeWide"/>
        <w:rPr>
          <w:del w:id="701" w:author="David Keyes" w:date="2023-11-20T10:48:00Z"/>
        </w:rPr>
      </w:pPr>
      <w:del w:id="702" w:author="David Keyes" w:date="2023-11-20T10:48:00Z">
        <w:r w:rsidDel="00E04BFF">
          <w:delText xml:space="preserve">    guide = guide_legend(</w:delText>
        </w:r>
      </w:del>
    </w:p>
    <w:p w14:paraId="66F6A4C1" w14:textId="038E519A" w:rsidR="001832FD" w:rsidDel="00E04BFF" w:rsidRDefault="00246EF6" w:rsidP="00D14399">
      <w:pPr>
        <w:pStyle w:val="CodeWide"/>
        <w:rPr>
          <w:del w:id="703" w:author="David Keyes" w:date="2023-11-20T10:48:00Z"/>
        </w:rPr>
      </w:pPr>
      <w:del w:id="704" w:author="David Keyes" w:date="2023-11-20T10:48:00Z">
        <w:r w:rsidDel="00E04BFF">
          <w:delText xml:space="preserve">      title.position = "top",</w:delText>
        </w:r>
      </w:del>
    </w:p>
    <w:p w14:paraId="1F1B7DD8" w14:textId="1192CC06" w:rsidR="001832FD" w:rsidDel="00E04BFF" w:rsidRDefault="00246EF6" w:rsidP="00D14399">
      <w:pPr>
        <w:pStyle w:val="CodeWide"/>
        <w:rPr>
          <w:del w:id="705" w:author="David Keyes" w:date="2023-11-20T10:48:00Z"/>
        </w:rPr>
      </w:pPr>
      <w:del w:id="706" w:author="David Keyes" w:date="2023-11-20T10:48:00Z">
        <w:r w:rsidDel="00E04BFF">
          <w:delText xml:space="preserve">      title.hjust = .5,</w:delText>
        </w:r>
      </w:del>
    </w:p>
    <w:p w14:paraId="7CB7995D" w14:textId="60F54993" w:rsidR="001832FD" w:rsidDel="00E04BFF" w:rsidRDefault="00246EF6" w:rsidP="00D14399">
      <w:pPr>
        <w:pStyle w:val="CodeWide"/>
        <w:rPr>
          <w:del w:id="707" w:author="David Keyes" w:date="2023-11-20T10:48:00Z"/>
        </w:rPr>
      </w:pPr>
      <w:del w:id="708" w:author="David Keyes" w:date="2023-11-20T10:48:00Z">
        <w:r w:rsidDel="00E04BFF">
          <w:delText xml:space="preserve">      title.theme = element_text(</w:delText>
        </w:r>
      </w:del>
    </w:p>
    <w:p w14:paraId="2A837315" w14:textId="53AB9E4C" w:rsidR="001832FD" w:rsidDel="00E04BFF" w:rsidRDefault="00246EF6" w:rsidP="00D14399">
      <w:pPr>
        <w:pStyle w:val="CodeWide"/>
        <w:rPr>
          <w:del w:id="709" w:author="David Keyes" w:date="2023-11-20T10:48:00Z"/>
        </w:rPr>
      </w:pPr>
      <w:del w:id="710" w:author="David Keyes" w:date="2023-11-20T10:48:00Z">
        <w:r w:rsidDel="00E04BFF">
          <w:delText xml:space="preserve">        family = "Times New Roman",</w:delText>
        </w:r>
      </w:del>
    </w:p>
    <w:p w14:paraId="0FE2AE7E" w14:textId="53FA7D77" w:rsidR="001832FD" w:rsidDel="00E04BFF" w:rsidRDefault="00246EF6" w:rsidP="00D14399">
      <w:pPr>
        <w:pStyle w:val="CodeWide"/>
        <w:rPr>
          <w:del w:id="711" w:author="David Keyes" w:date="2023-11-20T10:48:00Z"/>
        </w:rPr>
      </w:pPr>
      <w:del w:id="712" w:author="David Keyes" w:date="2023-11-20T10:48:00Z">
        <w:r w:rsidDel="00E04BFF">
          <w:delText xml:space="preserve">        size = rel(9),</w:delText>
        </w:r>
      </w:del>
    </w:p>
    <w:p w14:paraId="064CE4A7" w14:textId="25382FCC" w:rsidR="001832FD" w:rsidDel="00E04BFF" w:rsidRDefault="00246EF6" w:rsidP="00D14399">
      <w:pPr>
        <w:pStyle w:val="CodeWide"/>
        <w:rPr>
          <w:del w:id="713" w:author="David Keyes" w:date="2023-11-20T10:48:00Z"/>
        </w:rPr>
      </w:pPr>
      <w:del w:id="714" w:author="David Keyes" w:date="2023-11-20T10:48:00Z">
        <w:r w:rsidDel="00E04BFF">
          <w:delText xml:space="preserve">        margin = margin(b = .1, unit = "cm")</w:delText>
        </w:r>
      </w:del>
    </w:p>
    <w:p w14:paraId="4EEC9C14" w14:textId="2ECBD76B" w:rsidR="001832FD" w:rsidDel="00E04BFF" w:rsidRDefault="00246EF6" w:rsidP="00D14399">
      <w:pPr>
        <w:pStyle w:val="CodeWide"/>
        <w:rPr>
          <w:del w:id="715" w:author="David Keyes" w:date="2023-11-20T10:48:00Z"/>
        </w:rPr>
      </w:pPr>
      <w:del w:id="716" w:author="David Keyes" w:date="2023-11-20T10:48:00Z">
        <w:r w:rsidDel="00E04BFF">
          <w:delText xml:space="preserve">      ),</w:delText>
        </w:r>
      </w:del>
    </w:p>
    <w:p w14:paraId="662C9B0E" w14:textId="61F08CAF" w:rsidR="001832FD" w:rsidDel="00E04BFF" w:rsidRDefault="00246EF6" w:rsidP="00D14399">
      <w:pPr>
        <w:pStyle w:val="CodeWide"/>
        <w:rPr>
          <w:del w:id="717" w:author="David Keyes" w:date="2023-11-20T10:48:00Z"/>
        </w:rPr>
      </w:pPr>
      <w:del w:id="718" w:author="David Keyes" w:date="2023-11-20T10:48:00Z">
        <w:r w:rsidDel="00E04BFF">
          <w:delText xml:space="preserve">      nrow = 1,</w:delText>
        </w:r>
      </w:del>
    </w:p>
    <w:p w14:paraId="58456896" w14:textId="3B5C8D80" w:rsidR="001832FD" w:rsidDel="00E04BFF" w:rsidRDefault="00246EF6" w:rsidP="00D14399">
      <w:pPr>
        <w:pStyle w:val="CodeWide"/>
        <w:rPr>
          <w:del w:id="719" w:author="David Keyes" w:date="2023-11-20T10:48:00Z"/>
        </w:rPr>
      </w:pPr>
      <w:del w:id="720" w:author="David Keyes" w:date="2023-11-20T10:48:00Z">
        <w:r w:rsidDel="00E04BFF">
          <w:delText xml:space="preserve">      keyheight = unit(.3, "cm"),</w:delText>
        </w:r>
      </w:del>
    </w:p>
    <w:p w14:paraId="79CA3009" w14:textId="5A23731A" w:rsidR="001832FD" w:rsidDel="00E04BFF" w:rsidRDefault="00246EF6" w:rsidP="00D14399">
      <w:pPr>
        <w:pStyle w:val="CodeWide"/>
        <w:rPr>
          <w:del w:id="721" w:author="David Keyes" w:date="2023-11-20T10:48:00Z"/>
        </w:rPr>
      </w:pPr>
      <w:del w:id="722" w:author="David Keyes" w:date="2023-11-20T10:48:00Z">
        <w:r w:rsidDel="00E04BFF">
          <w:delText xml:space="preserve">      keywidth = unit(.3, "cm"),</w:delText>
        </w:r>
      </w:del>
    </w:p>
    <w:p w14:paraId="5CA1B889" w14:textId="2F3D0269" w:rsidR="001832FD" w:rsidDel="00E04BFF" w:rsidRDefault="00246EF6" w:rsidP="00D14399">
      <w:pPr>
        <w:pStyle w:val="CodeWide"/>
        <w:rPr>
          <w:del w:id="723" w:author="David Keyes" w:date="2023-11-20T10:48:00Z"/>
        </w:rPr>
      </w:pPr>
      <w:del w:id="724" w:author="David Keyes" w:date="2023-11-20T10:48:00Z">
        <w:r w:rsidDel="00E04BFF">
          <w:delText xml:space="preserve">      label.theme = element_text(</w:delText>
        </w:r>
      </w:del>
    </w:p>
    <w:p w14:paraId="433155EE" w14:textId="51D9CACE" w:rsidR="001832FD" w:rsidDel="00E04BFF" w:rsidRDefault="00246EF6" w:rsidP="00D14399">
      <w:pPr>
        <w:pStyle w:val="CodeWide"/>
        <w:rPr>
          <w:del w:id="725" w:author="David Keyes" w:date="2023-11-20T10:48:00Z"/>
        </w:rPr>
      </w:pPr>
      <w:del w:id="726" w:author="David Keyes" w:date="2023-11-20T10:48:00Z">
        <w:r w:rsidDel="00E04BFF">
          <w:delText xml:space="preserve">        family = "Times New Roman",</w:delText>
        </w:r>
      </w:del>
    </w:p>
    <w:p w14:paraId="56BA7675" w14:textId="3C436778" w:rsidR="001832FD" w:rsidDel="00E04BFF" w:rsidRDefault="00246EF6" w:rsidP="00D14399">
      <w:pPr>
        <w:pStyle w:val="CodeWide"/>
        <w:rPr>
          <w:del w:id="727" w:author="David Keyes" w:date="2023-11-20T10:48:00Z"/>
        </w:rPr>
      </w:pPr>
      <w:del w:id="728" w:author="David Keyes" w:date="2023-11-20T10:48:00Z">
        <w:r w:rsidDel="00E04BFF">
          <w:delText xml:space="preserve">        size = rel(6),</w:delText>
        </w:r>
      </w:del>
    </w:p>
    <w:p w14:paraId="4A5F4F07" w14:textId="72D7D72B" w:rsidR="001832FD" w:rsidDel="00E04BFF" w:rsidRDefault="00246EF6" w:rsidP="00D14399">
      <w:pPr>
        <w:pStyle w:val="CodeWide"/>
        <w:rPr>
          <w:del w:id="729" w:author="David Keyes" w:date="2023-11-20T10:48:00Z"/>
        </w:rPr>
      </w:pPr>
      <w:del w:id="730" w:author="David Keyes" w:date="2023-11-20T10:48:00Z">
        <w:r w:rsidDel="00E04BFF">
          <w:delText xml:space="preserve">        margin = margin(r = 5, unit = "pt")</w:delText>
        </w:r>
      </w:del>
    </w:p>
    <w:p w14:paraId="4567A84B" w14:textId="43660A14" w:rsidR="001832FD" w:rsidDel="00E04BFF" w:rsidRDefault="00246EF6" w:rsidP="00D14399">
      <w:pPr>
        <w:pStyle w:val="CodeWide"/>
        <w:rPr>
          <w:del w:id="731" w:author="David Keyes" w:date="2023-11-20T10:48:00Z"/>
        </w:rPr>
      </w:pPr>
      <w:del w:id="732" w:author="David Keyes" w:date="2023-11-20T10:48:00Z">
        <w:r w:rsidDel="00E04BFF">
          <w:delText xml:space="preserve">      )</w:delText>
        </w:r>
      </w:del>
    </w:p>
    <w:p w14:paraId="34B01C8A" w14:textId="02CA527D" w:rsidR="001832FD" w:rsidDel="00E04BFF" w:rsidRDefault="00246EF6" w:rsidP="00D14399">
      <w:pPr>
        <w:pStyle w:val="CodeWide"/>
        <w:rPr>
          <w:del w:id="733" w:author="David Keyes" w:date="2023-11-20T10:48:00Z"/>
        </w:rPr>
      </w:pPr>
      <w:del w:id="734" w:author="David Keyes" w:date="2023-11-20T10:48:00Z">
        <w:r w:rsidDel="00E04BFF">
          <w:delText xml:space="preserve">    )</w:delText>
        </w:r>
      </w:del>
    </w:p>
    <w:p w14:paraId="6343A50F" w14:textId="5F99B3E2" w:rsidR="001832FD" w:rsidDel="00E04BFF" w:rsidRDefault="00246EF6" w:rsidP="00D14399">
      <w:pPr>
        <w:pStyle w:val="CodeWide"/>
        <w:rPr>
          <w:del w:id="735" w:author="David Keyes" w:date="2023-11-20T10:48:00Z"/>
        </w:rPr>
      </w:pPr>
      <w:del w:id="736" w:author="David Keyes" w:date="2023-11-20T10:48:00Z">
        <w:r w:rsidDel="00E04BFF">
          <w:delText xml:space="preserve">  ) +</w:delText>
        </w:r>
      </w:del>
    </w:p>
    <w:p w14:paraId="352022DE" w14:textId="04A5C17F" w:rsidR="001832FD" w:rsidDel="00E04BFF" w:rsidRDefault="00246EF6" w:rsidP="00D14399">
      <w:pPr>
        <w:pStyle w:val="CodeWide"/>
        <w:rPr>
          <w:del w:id="737" w:author="David Keyes" w:date="2023-11-20T10:48:00Z"/>
        </w:rPr>
      </w:pPr>
      <w:del w:id="738" w:author="David Keyes" w:date="2023-11-20T10:48:00Z">
        <w:r w:rsidDel="00E04BFF">
          <w:delText xml:space="preserve">  labs(title = "2021 · A pandemic year",</w:delText>
        </w:r>
      </w:del>
    </w:p>
    <w:p w14:paraId="672D36E2" w14:textId="302B8F6A" w:rsidR="002E47ED" w:rsidDel="00E04BFF" w:rsidRDefault="00246EF6" w:rsidP="00D14399">
      <w:pPr>
        <w:pStyle w:val="CodeWide"/>
        <w:rPr>
          <w:del w:id="739" w:author="David Keyes" w:date="2023-11-20T10:48:00Z"/>
        </w:rPr>
      </w:pPr>
      <w:del w:id="740" w:author="David Keyes" w:date="2023-11-20T10:48:00Z">
        <w:r w:rsidDel="00E04BFF">
          <w:delText xml:space="preserve">       caption = "Incidence rates are calculated for 100,000 people in each state. Inspired</w:delText>
        </w:r>
      </w:del>
    </w:p>
    <w:p w14:paraId="509A9375" w14:textId="6338676A" w:rsidR="00147A1B" w:rsidDel="00E04BFF" w:rsidRDefault="00246EF6" w:rsidP="00D14399">
      <w:pPr>
        <w:pStyle w:val="CodeWide"/>
        <w:rPr>
          <w:ins w:id="741" w:author="Sydney Cromwell" w:date="2023-10-25T09:51:00Z"/>
          <w:del w:id="742" w:author="David Keyes" w:date="2023-11-20T10:48:00Z"/>
        </w:rPr>
      </w:pPr>
      <w:del w:id="743" w:author="David Keyes" w:date="2023-11-20T10:48:00Z">
        <w:r w:rsidDel="00E04BFF">
          <w:delText xml:space="preserve"> </w:delText>
        </w:r>
      </w:del>
      <w:ins w:id="744" w:author="Sydney Cromwell" w:date="2023-10-25T09:43:00Z">
        <w:del w:id="745" w:author="David Keyes" w:date="2023-11-20T10:48:00Z">
          <w:r w:rsidR="00896FA5" w:rsidDel="00E04BFF">
            <w:delText xml:space="preserve">      </w:delText>
          </w:r>
        </w:del>
      </w:ins>
      <w:del w:id="746" w:author="David Keyes" w:date="2023-11-20T10:48:00Z">
        <w:r w:rsidDel="00E04BFF">
          <w:delText>from a graphic in the DIE ZEIT newspaper of November 18, 2021. Data from NY Times ·</w:delText>
        </w:r>
      </w:del>
    </w:p>
    <w:p w14:paraId="2CE66023" w14:textId="20A32685" w:rsidR="001832FD" w:rsidDel="00E04BFF" w:rsidRDefault="00246EF6" w:rsidP="00D14399">
      <w:pPr>
        <w:pStyle w:val="CodeWide"/>
        <w:rPr>
          <w:del w:id="747" w:author="David Keyes" w:date="2023-11-20T10:48:00Z"/>
        </w:rPr>
      </w:pPr>
      <w:del w:id="748" w:author="David Keyes" w:date="2023-11-20T10:48:00Z">
        <w:r w:rsidDel="00E04BFF">
          <w:delText>Tidytuesday Week-1 2022 · Abdoul ISSA BIDA.") +</w:delText>
        </w:r>
      </w:del>
    </w:p>
    <w:p w14:paraId="1D02EF1E" w14:textId="3B464E17" w:rsidR="001832FD" w:rsidDel="00E04BFF" w:rsidRDefault="00246EF6" w:rsidP="00D14399">
      <w:pPr>
        <w:pStyle w:val="CodeWide"/>
        <w:rPr>
          <w:del w:id="749" w:author="David Keyes" w:date="2023-11-20T10:48:00Z"/>
        </w:rPr>
      </w:pPr>
      <w:del w:id="750" w:author="David Keyes" w:date="2023-11-20T10:48:00Z">
        <w:r w:rsidDel="00E04BFF">
          <w:delText xml:space="preserve">  theme_minimal() +</w:delText>
        </w:r>
      </w:del>
    </w:p>
    <w:p w14:paraId="149C018E" w14:textId="7F61A636" w:rsidR="001832FD" w:rsidDel="00E04BFF" w:rsidRDefault="00246EF6" w:rsidP="00D14399">
      <w:pPr>
        <w:pStyle w:val="CodeWide"/>
        <w:rPr>
          <w:del w:id="751" w:author="David Keyes" w:date="2023-11-20T10:48:00Z"/>
        </w:rPr>
      </w:pPr>
      <w:del w:id="752" w:author="David Keyes" w:date="2023-11-20T10:48:00Z">
        <w:r w:rsidDel="00E04BFF">
          <w:delText xml:space="preserve">  theme(</w:delText>
        </w:r>
      </w:del>
    </w:p>
    <w:p w14:paraId="5517C539" w14:textId="28169091" w:rsidR="00147A1B" w:rsidDel="00E04BFF" w:rsidRDefault="00246EF6" w:rsidP="00D14399">
      <w:pPr>
        <w:pStyle w:val="CodeWide"/>
        <w:rPr>
          <w:ins w:id="753" w:author="Sydney Cromwell" w:date="2023-10-25T09:51:00Z"/>
          <w:del w:id="754" w:author="David Keyes" w:date="2023-11-20T10:48:00Z"/>
        </w:rPr>
      </w:pPr>
      <w:del w:id="755" w:author="David Keyes" w:date="2023-11-20T10:48:00Z">
        <w:r w:rsidDel="00E04BFF">
          <w:delText xml:space="preserve">   </w:delText>
        </w:r>
      </w:del>
      <w:ins w:id="756" w:author="Sydney Cromwell" w:date="2023-10-25T09:44:00Z">
        <w:del w:id="757" w:author="David Keyes" w:date="2023-11-20T10:48:00Z">
          <w:r w:rsidR="00896FA5" w:rsidDel="00E04BFF">
            <w:delText xml:space="preserve"> </w:delText>
          </w:r>
        </w:del>
      </w:ins>
      <w:del w:id="758" w:author="David Keyes" w:date="2023-11-20T10:48:00Z">
        <w:r w:rsidDel="00E04BFF">
          <w:delText>text = element_text(family = "Times New Roman",</w:delText>
        </w:r>
      </w:del>
    </w:p>
    <w:p w14:paraId="1EE58CD4" w14:textId="62F6548E" w:rsidR="001832FD" w:rsidDel="00E04BFF" w:rsidRDefault="00246EF6" w:rsidP="00D14399">
      <w:pPr>
        <w:pStyle w:val="CodeWide"/>
        <w:rPr>
          <w:del w:id="759" w:author="David Keyes" w:date="2023-11-20T10:48:00Z"/>
        </w:rPr>
      </w:pPr>
      <w:del w:id="760" w:author="David Keyes" w:date="2023-11-20T10:48:00Z">
        <w:r w:rsidDel="00E04BFF">
          <w:delText xml:space="preserve">                       </w:delText>
        </w:r>
      </w:del>
      <w:ins w:id="761" w:author="Sydney Cromwell" w:date="2023-10-25T09:44:00Z">
        <w:del w:id="762" w:author="David Keyes" w:date="2023-11-20T10:48:00Z">
          <w:r w:rsidR="00896FA5" w:rsidDel="00E04BFF">
            <w:delText xml:space="preserve"> </w:delText>
          </w:r>
        </w:del>
      </w:ins>
      <w:del w:id="763" w:author="David Keyes" w:date="2023-11-20T10:48:00Z">
        <w:r w:rsidDel="00E04BFF">
          <w:delText>color = "#111111"),</w:delText>
        </w:r>
      </w:del>
    </w:p>
    <w:p w14:paraId="67585C22" w14:textId="447BA542" w:rsidR="001832FD" w:rsidDel="00E04BFF" w:rsidRDefault="00246EF6" w:rsidP="00D14399">
      <w:pPr>
        <w:pStyle w:val="CodeWide"/>
        <w:rPr>
          <w:del w:id="764" w:author="David Keyes" w:date="2023-11-20T10:48:00Z"/>
        </w:rPr>
      </w:pPr>
      <w:del w:id="765" w:author="David Keyes" w:date="2023-11-20T10:48:00Z">
        <w:r w:rsidDel="00E04BFF">
          <w:delText xml:space="preserve">    plot.title = element_text(</w:delText>
        </w:r>
      </w:del>
    </w:p>
    <w:p w14:paraId="43D36A41" w14:textId="7C84AC88" w:rsidR="001832FD" w:rsidDel="00E04BFF" w:rsidRDefault="00246EF6" w:rsidP="00D14399">
      <w:pPr>
        <w:pStyle w:val="CodeWide"/>
        <w:rPr>
          <w:del w:id="766" w:author="David Keyes" w:date="2023-11-20T10:48:00Z"/>
        </w:rPr>
      </w:pPr>
      <w:del w:id="767" w:author="David Keyes" w:date="2023-11-20T10:48:00Z">
        <w:r w:rsidDel="00E04BFF">
          <w:delText xml:space="preserve">      size = rel(2.5),</w:delText>
        </w:r>
      </w:del>
    </w:p>
    <w:p w14:paraId="20A01AA7" w14:textId="769D9229" w:rsidR="001832FD" w:rsidDel="00E04BFF" w:rsidRDefault="00246EF6" w:rsidP="00D14399">
      <w:pPr>
        <w:pStyle w:val="CodeWide"/>
        <w:rPr>
          <w:del w:id="768" w:author="David Keyes" w:date="2023-11-20T10:48:00Z"/>
        </w:rPr>
      </w:pPr>
      <w:del w:id="769" w:author="David Keyes" w:date="2023-11-20T10:48:00Z">
        <w:r w:rsidDel="00E04BFF">
          <w:delText xml:space="preserve">      face = "bold",</w:delText>
        </w:r>
      </w:del>
    </w:p>
    <w:p w14:paraId="392B46BE" w14:textId="2958AE0C" w:rsidR="001832FD" w:rsidDel="00E04BFF" w:rsidRDefault="00246EF6" w:rsidP="00D14399">
      <w:pPr>
        <w:pStyle w:val="CodeWide"/>
        <w:rPr>
          <w:del w:id="770" w:author="David Keyes" w:date="2023-11-20T10:48:00Z"/>
        </w:rPr>
      </w:pPr>
      <w:del w:id="771" w:author="David Keyes" w:date="2023-11-20T10:48:00Z">
        <w:r w:rsidDel="00E04BFF">
          <w:delText xml:space="preserve">      hjust = 0.5,</w:delText>
        </w:r>
      </w:del>
    </w:p>
    <w:p w14:paraId="4C45CB34" w14:textId="580B3CC8" w:rsidR="001832FD" w:rsidDel="00E04BFF" w:rsidRDefault="00246EF6" w:rsidP="00D14399">
      <w:pPr>
        <w:pStyle w:val="CodeWide"/>
        <w:rPr>
          <w:del w:id="772" w:author="David Keyes" w:date="2023-11-20T10:48:00Z"/>
        </w:rPr>
      </w:pPr>
      <w:del w:id="773" w:author="David Keyes" w:date="2023-11-20T10:48:00Z">
        <w:r w:rsidDel="00E04BFF">
          <w:delText xml:space="preserve">      margin = margin(t = .25, b = .25, unit = "cm")</w:delText>
        </w:r>
      </w:del>
    </w:p>
    <w:p w14:paraId="2C915E1D" w14:textId="08B574BF" w:rsidR="001832FD" w:rsidDel="00E04BFF" w:rsidRDefault="00246EF6" w:rsidP="00D14399">
      <w:pPr>
        <w:pStyle w:val="CodeWide"/>
        <w:rPr>
          <w:del w:id="774" w:author="David Keyes" w:date="2023-11-20T10:48:00Z"/>
        </w:rPr>
      </w:pPr>
      <w:del w:id="775" w:author="David Keyes" w:date="2023-11-20T10:48:00Z">
        <w:r w:rsidDel="00E04BFF">
          <w:delText xml:space="preserve">    ),</w:delText>
        </w:r>
      </w:del>
    </w:p>
    <w:p w14:paraId="5FD4384E" w14:textId="75B7DF99" w:rsidR="001832FD" w:rsidDel="00E04BFF" w:rsidRDefault="00246EF6" w:rsidP="00D14399">
      <w:pPr>
        <w:pStyle w:val="CodeWide"/>
        <w:rPr>
          <w:del w:id="776" w:author="David Keyes" w:date="2023-11-20T10:48:00Z"/>
        </w:rPr>
      </w:pPr>
      <w:del w:id="777" w:author="David Keyes" w:date="2023-11-20T10:48:00Z">
        <w:r w:rsidDel="00E04BFF">
          <w:delText xml:space="preserve">    plot.caption = element_text(</w:delText>
        </w:r>
      </w:del>
    </w:p>
    <w:p w14:paraId="6B80E3E5" w14:textId="5AC5FC6C" w:rsidR="001832FD" w:rsidDel="00E04BFF" w:rsidRDefault="00246EF6" w:rsidP="00D14399">
      <w:pPr>
        <w:pStyle w:val="CodeWide"/>
        <w:rPr>
          <w:del w:id="778" w:author="David Keyes" w:date="2023-11-20T10:48:00Z"/>
        </w:rPr>
      </w:pPr>
      <w:del w:id="779" w:author="David Keyes" w:date="2023-11-20T10:48:00Z">
        <w:r w:rsidDel="00E04BFF">
          <w:delText xml:space="preserve">      hjust = .5,</w:delText>
        </w:r>
      </w:del>
    </w:p>
    <w:p w14:paraId="4AB3C70B" w14:textId="3AFD4E38" w:rsidR="001832FD" w:rsidDel="00E04BFF" w:rsidRDefault="00246EF6" w:rsidP="00D14399">
      <w:pPr>
        <w:pStyle w:val="CodeWide"/>
        <w:rPr>
          <w:del w:id="780" w:author="David Keyes" w:date="2023-11-20T10:48:00Z"/>
        </w:rPr>
      </w:pPr>
      <w:del w:id="781" w:author="David Keyes" w:date="2023-11-20T10:48:00Z">
        <w:r w:rsidDel="00E04BFF">
          <w:delText xml:space="preserve">      face = "bold",</w:delText>
        </w:r>
      </w:del>
    </w:p>
    <w:p w14:paraId="6DE7DEC3" w14:textId="1C32FADF" w:rsidR="001832FD" w:rsidDel="00E04BFF" w:rsidRDefault="00246EF6" w:rsidP="00D14399">
      <w:pPr>
        <w:pStyle w:val="CodeWide"/>
        <w:rPr>
          <w:del w:id="782" w:author="David Keyes" w:date="2023-11-20T10:48:00Z"/>
        </w:rPr>
      </w:pPr>
      <w:del w:id="783" w:author="David Keyes" w:date="2023-11-20T10:48:00Z">
        <w:r w:rsidDel="00E04BFF">
          <w:delText xml:space="preserve">      margin = margin(t = .25, b = .25, unit = "cm")),</w:delText>
        </w:r>
      </w:del>
    </w:p>
    <w:p w14:paraId="0BF5EDC2" w14:textId="23E08F90" w:rsidR="00147A1B" w:rsidDel="00E04BFF" w:rsidRDefault="00246EF6" w:rsidP="00D14399">
      <w:pPr>
        <w:pStyle w:val="CodeWide"/>
        <w:rPr>
          <w:ins w:id="784" w:author="Sydney Cromwell" w:date="2023-10-25T09:51:00Z"/>
          <w:del w:id="785" w:author="David Keyes" w:date="2023-11-20T10:48:00Z"/>
        </w:rPr>
      </w:pPr>
      <w:del w:id="786" w:author="David Keyes" w:date="2023-11-20T10:48:00Z">
        <w:r w:rsidDel="00E04BFF">
          <w:delText xml:space="preserve">    strip.text = element_text(size = rel(0.75),</w:delText>
        </w:r>
      </w:del>
    </w:p>
    <w:p w14:paraId="5A66D3D0" w14:textId="340EDD6B" w:rsidR="001832FD" w:rsidDel="00E04BFF" w:rsidRDefault="00246EF6" w:rsidP="00D14399">
      <w:pPr>
        <w:pStyle w:val="CodeWide"/>
        <w:rPr>
          <w:del w:id="787" w:author="David Keyes" w:date="2023-11-20T10:48:00Z"/>
        </w:rPr>
      </w:pPr>
      <w:del w:id="788" w:author="David Keyes" w:date="2023-11-20T10:48:00Z">
        <w:r w:rsidDel="00E04BFF">
          <w:delText xml:space="preserve">                              face = "bold"),</w:delText>
        </w:r>
      </w:del>
    </w:p>
    <w:p w14:paraId="35D8B7CB" w14:textId="761E63CB" w:rsidR="001832FD" w:rsidDel="00E04BFF" w:rsidRDefault="00246EF6" w:rsidP="00D14399">
      <w:pPr>
        <w:pStyle w:val="CodeWide"/>
        <w:rPr>
          <w:del w:id="789" w:author="David Keyes" w:date="2023-11-20T10:48:00Z"/>
        </w:rPr>
      </w:pPr>
      <w:del w:id="790" w:author="David Keyes" w:date="2023-11-20T10:48:00Z">
        <w:r w:rsidDel="00E04BFF">
          <w:delText xml:space="preserve">    legend.position = "top",</w:delText>
        </w:r>
      </w:del>
    </w:p>
    <w:p w14:paraId="560FA96E" w14:textId="734D53BE" w:rsidR="001832FD" w:rsidDel="00E04BFF" w:rsidRDefault="00246EF6" w:rsidP="00D14399">
      <w:pPr>
        <w:pStyle w:val="CodeWide"/>
        <w:rPr>
          <w:del w:id="791" w:author="David Keyes" w:date="2023-11-20T10:48:00Z"/>
        </w:rPr>
      </w:pPr>
      <w:del w:id="792" w:author="David Keyes" w:date="2023-11-20T10:48:00Z">
        <w:r w:rsidDel="00E04BFF">
          <w:delText xml:space="preserve">    legend.box.spacing = unit(.25, "cm"),</w:delText>
        </w:r>
      </w:del>
    </w:p>
    <w:p w14:paraId="31E3D420" w14:textId="28E9478C" w:rsidR="001832FD" w:rsidDel="00E04BFF" w:rsidRDefault="00246EF6" w:rsidP="00D14399">
      <w:pPr>
        <w:pStyle w:val="CodeWide"/>
        <w:rPr>
          <w:del w:id="793" w:author="David Keyes" w:date="2023-11-20T10:48:00Z"/>
        </w:rPr>
      </w:pPr>
      <w:del w:id="794" w:author="David Keyes" w:date="2023-11-20T10:48:00Z">
        <w:r w:rsidDel="00E04BFF">
          <w:delText xml:space="preserve">    panel.grid = element_blank(),</w:delText>
        </w:r>
      </w:del>
    </w:p>
    <w:p w14:paraId="0C4DB070" w14:textId="4BA5FCE9" w:rsidR="001832FD" w:rsidDel="00E04BFF" w:rsidRDefault="00246EF6" w:rsidP="00D14399">
      <w:pPr>
        <w:pStyle w:val="CodeWide"/>
        <w:rPr>
          <w:del w:id="795" w:author="David Keyes" w:date="2023-11-20T10:48:00Z"/>
        </w:rPr>
      </w:pPr>
      <w:del w:id="796" w:author="David Keyes" w:date="2023-11-20T10:48:00Z">
        <w:r w:rsidDel="00E04BFF">
          <w:delText xml:space="preserve">    axis.text = element_blank(),</w:delText>
        </w:r>
      </w:del>
    </w:p>
    <w:p w14:paraId="1B765FE1" w14:textId="04ABD0D9" w:rsidR="001832FD" w:rsidDel="00E04BFF" w:rsidRDefault="00246EF6" w:rsidP="00D14399">
      <w:pPr>
        <w:pStyle w:val="CodeWide"/>
        <w:rPr>
          <w:del w:id="797" w:author="David Keyes" w:date="2023-11-20T10:48:00Z"/>
        </w:rPr>
      </w:pPr>
      <w:del w:id="798" w:author="David Keyes" w:date="2023-11-20T10:48:00Z">
        <w:r w:rsidDel="00E04BFF">
          <w:delText xml:space="preserve">    plot.margin = margin(t = .25, r = .25, b = .25, l = .25, unit = "cm"),</w:delText>
        </w:r>
      </w:del>
    </w:p>
    <w:p w14:paraId="2748EE24" w14:textId="62806510" w:rsidR="001832FD" w:rsidDel="00E04BFF" w:rsidRDefault="00246EF6" w:rsidP="00D14399">
      <w:pPr>
        <w:pStyle w:val="CodeWide"/>
        <w:rPr>
          <w:del w:id="799" w:author="David Keyes" w:date="2023-11-20T10:48:00Z"/>
        </w:rPr>
      </w:pPr>
      <w:del w:id="800" w:author="David Keyes" w:date="2023-11-20T10:48:00Z">
        <w:r w:rsidDel="00E04BFF">
          <w:delText xml:space="preserve">    plot.background = element_rect(fill = "#e5e4e2", color = NA)</w:delText>
        </w:r>
      </w:del>
    </w:p>
    <w:p w14:paraId="6808E872" w14:textId="306CBCB4" w:rsidR="00E04BFF" w:rsidRDefault="00246EF6" w:rsidP="00E04BFF">
      <w:pPr>
        <w:pStyle w:val="CodeWide"/>
        <w:rPr>
          <w:ins w:id="801" w:author="David Keyes" w:date="2023-11-20T10:48:00Z"/>
        </w:rPr>
      </w:pPr>
      <w:del w:id="802" w:author="David Keyes" w:date="2023-11-20T10:48:00Z">
        <w:r w:rsidDel="00E04BFF">
          <w:delText xml:space="preserve">  )</w:delText>
        </w:r>
      </w:del>
      <w:ins w:id="803" w:author="David Keyes" w:date="2023-11-20T10:48:00Z">
        <w:r w:rsidR="00E04BFF">
          <w:t>usa_states_geom_covid_six_days %&gt;%</w:t>
        </w:r>
      </w:ins>
    </w:p>
    <w:p w14:paraId="38CA421E" w14:textId="77777777" w:rsidR="00E04BFF" w:rsidRDefault="00E04BFF" w:rsidP="00E04BFF">
      <w:pPr>
        <w:pStyle w:val="CodeWide"/>
        <w:rPr>
          <w:ins w:id="804" w:author="David Keyes" w:date="2023-11-20T10:48:00Z"/>
        </w:rPr>
      </w:pPr>
      <w:ins w:id="805" w:author="David Keyes" w:date="2023-11-20T10:48:00Z">
        <w:r>
          <w:t xml:space="preserve">  ggplot() +</w:t>
        </w:r>
      </w:ins>
    </w:p>
    <w:p w14:paraId="42575788" w14:textId="77777777" w:rsidR="00E04BFF" w:rsidRDefault="00E04BFF" w:rsidP="00E04BFF">
      <w:pPr>
        <w:pStyle w:val="CodeWide"/>
        <w:rPr>
          <w:ins w:id="806" w:author="David Keyes" w:date="2023-11-20T10:48:00Z"/>
        </w:rPr>
      </w:pPr>
      <w:ins w:id="807" w:author="David Keyes" w:date="2023-11-20T10:48:00Z">
        <w:r>
          <w:t xml:space="preserve">  geom_sf(</w:t>
        </w:r>
      </w:ins>
    </w:p>
    <w:p w14:paraId="2BC5E60F" w14:textId="77777777" w:rsidR="00E04BFF" w:rsidRDefault="00E04BFF" w:rsidP="00E04BFF">
      <w:pPr>
        <w:pStyle w:val="CodeWide"/>
        <w:rPr>
          <w:ins w:id="808" w:author="David Keyes" w:date="2023-11-20T10:48:00Z"/>
        </w:rPr>
      </w:pPr>
      <w:ins w:id="809" w:author="David Keyes" w:date="2023-11-20T10:48:00Z">
        <w:r>
          <w:t xml:space="preserve">    aes(fill = incidence_rate),</w:t>
        </w:r>
      </w:ins>
    </w:p>
    <w:p w14:paraId="62178545" w14:textId="77777777" w:rsidR="00E04BFF" w:rsidRDefault="00E04BFF" w:rsidP="00E04BFF">
      <w:pPr>
        <w:pStyle w:val="CodeWide"/>
        <w:rPr>
          <w:ins w:id="810" w:author="David Keyes" w:date="2023-11-20T10:48:00Z"/>
        </w:rPr>
      </w:pPr>
      <w:ins w:id="811" w:author="David Keyes" w:date="2023-11-20T10:48:00Z">
        <w:r>
          <w:t xml:space="preserve">    size = .05,</w:t>
        </w:r>
      </w:ins>
    </w:p>
    <w:p w14:paraId="3B608E45" w14:textId="77777777" w:rsidR="00E04BFF" w:rsidRDefault="00E04BFF" w:rsidP="00E04BFF">
      <w:pPr>
        <w:pStyle w:val="CodeWide"/>
        <w:rPr>
          <w:ins w:id="812" w:author="David Keyes" w:date="2023-11-20T10:48:00Z"/>
        </w:rPr>
      </w:pPr>
      <w:ins w:id="813" w:author="David Keyes" w:date="2023-11-20T10:48:00Z">
        <w:r>
          <w:t xml:space="preserve">    color = "transparent"</w:t>
        </w:r>
      </w:ins>
    </w:p>
    <w:p w14:paraId="023EBD9E" w14:textId="77777777" w:rsidR="00E04BFF" w:rsidRDefault="00E04BFF" w:rsidP="00E04BFF">
      <w:pPr>
        <w:pStyle w:val="CodeWide"/>
        <w:rPr>
          <w:ins w:id="814" w:author="David Keyes" w:date="2023-11-20T10:48:00Z"/>
        </w:rPr>
      </w:pPr>
      <w:ins w:id="815" w:author="David Keyes" w:date="2023-11-20T10:48:00Z">
        <w:r>
          <w:t xml:space="preserve">  ) +</w:t>
        </w:r>
      </w:ins>
    </w:p>
    <w:p w14:paraId="3BFD13FD" w14:textId="77777777" w:rsidR="00E04BFF" w:rsidRDefault="00E04BFF" w:rsidP="00E04BFF">
      <w:pPr>
        <w:pStyle w:val="CodeWide"/>
        <w:rPr>
          <w:ins w:id="816" w:author="David Keyes" w:date="2023-11-20T10:48:00Z"/>
        </w:rPr>
      </w:pPr>
      <w:ins w:id="817" w:author="David Keyes" w:date="2023-11-20T10:48:00Z">
        <w:r>
          <w:t xml:space="preserve">  facet_wrap(</w:t>
        </w:r>
      </w:ins>
    </w:p>
    <w:p w14:paraId="76F4B696" w14:textId="77777777" w:rsidR="00E04BFF" w:rsidRDefault="00E04BFF" w:rsidP="00E04BFF">
      <w:pPr>
        <w:pStyle w:val="CodeWide"/>
        <w:rPr>
          <w:ins w:id="818" w:author="David Keyes" w:date="2023-11-20T10:48:00Z"/>
        </w:rPr>
      </w:pPr>
      <w:ins w:id="819" w:author="David Keyes" w:date="2023-11-20T10:48:00Z">
        <w:r>
          <w:t xml:space="preserve">    vars(fancy_date),</w:t>
        </w:r>
      </w:ins>
    </w:p>
    <w:p w14:paraId="250D9BFE" w14:textId="77777777" w:rsidR="00E04BFF" w:rsidRDefault="00E04BFF" w:rsidP="00E04BFF">
      <w:pPr>
        <w:pStyle w:val="CodeWide"/>
        <w:rPr>
          <w:ins w:id="820" w:author="David Keyes" w:date="2023-11-20T10:48:00Z"/>
        </w:rPr>
      </w:pPr>
      <w:ins w:id="821" w:author="David Keyes" w:date="2023-11-20T10:48:00Z">
        <w:r>
          <w:t xml:space="preserve">    strip.position = "bottom"</w:t>
        </w:r>
      </w:ins>
    </w:p>
    <w:p w14:paraId="162630B9" w14:textId="77777777" w:rsidR="00E04BFF" w:rsidRDefault="00E04BFF" w:rsidP="00E04BFF">
      <w:pPr>
        <w:pStyle w:val="CodeWide"/>
        <w:rPr>
          <w:ins w:id="822" w:author="David Keyes" w:date="2023-11-20T10:48:00Z"/>
        </w:rPr>
      </w:pPr>
      <w:ins w:id="823" w:author="David Keyes" w:date="2023-11-20T10:48:00Z">
        <w:r>
          <w:t xml:space="preserve">  ) +</w:t>
        </w:r>
      </w:ins>
    </w:p>
    <w:p w14:paraId="5227EDB1" w14:textId="77777777" w:rsidR="00E04BFF" w:rsidRDefault="00E04BFF" w:rsidP="00E04BFF">
      <w:pPr>
        <w:pStyle w:val="CodeWide"/>
        <w:rPr>
          <w:ins w:id="824" w:author="David Keyes" w:date="2023-11-20T10:48:00Z"/>
        </w:rPr>
      </w:pPr>
      <w:ins w:id="825" w:author="David Keyes" w:date="2023-11-20T10:48:00Z">
        <w:r>
          <w:t xml:space="preserve">  scale_fill_discrete_sequential(</w:t>
        </w:r>
      </w:ins>
    </w:p>
    <w:p w14:paraId="60D679E3" w14:textId="77777777" w:rsidR="00E04BFF" w:rsidRDefault="00E04BFF" w:rsidP="00E04BFF">
      <w:pPr>
        <w:pStyle w:val="CodeWide"/>
        <w:rPr>
          <w:ins w:id="826" w:author="David Keyes" w:date="2023-11-20T10:48:00Z"/>
        </w:rPr>
      </w:pPr>
      <w:ins w:id="827" w:author="David Keyes" w:date="2023-11-20T10:48:00Z">
        <w:r>
          <w:t xml:space="preserve">    palette = "Rocket",</w:t>
        </w:r>
      </w:ins>
    </w:p>
    <w:p w14:paraId="1F0EEA76" w14:textId="77777777" w:rsidR="00E04BFF" w:rsidRDefault="00E04BFF" w:rsidP="00E04BFF">
      <w:pPr>
        <w:pStyle w:val="CodeWide"/>
        <w:rPr>
          <w:ins w:id="828" w:author="David Keyes" w:date="2023-11-20T10:48:00Z"/>
        </w:rPr>
      </w:pPr>
      <w:ins w:id="829" w:author="David Keyes" w:date="2023-11-20T10:48:00Z">
        <w:r>
          <w:t xml:space="preserve">    name = "COVID-19 INCIDENCE RATE",</w:t>
        </w:r>
      </w:ins>
    </w:p>
    <w:p w14:paraId="1A45610C" w14:textId="77777777" w:rsidR="00E04BFF" w:rsidRDefault="00E04BFF" w:rsidP="00E04BFF">
      <w:pPr>
        <w:pStyle w:val="CodeWide"/>
        <w:rPr>
          <w:ins w:id="830" w:author="David Keyes" w:date="2023-11-20T10:48:00Z"/>
        </w:rPr>
      </w:pPr>
      <w:ins w:id="831" w:author="David Keyes" w:date="2023-11-20T10:48:00Z">
        <w:r>
          <w:t xml:space="preserve">    guide = guide_legend(</w:t>
        </w:r>
      </w:ins>
    </w:p>
    <w:p w14:paraId="72A8DB54" w14:textId="77777777" w:rsidR="00E04BFF" w:rsidRDefault="00E04BFF" w:rsidP="00E04BFF">
      <w:pPr>
        <w:pStyle w:val="CodeWide"/>
        <w:rPr>
          <w:ins w:id="832" w:author="David Keyes" w:date="2023-11-20T10:48:00Z"/>
        </w:rPr>
      </w:pPr>
      <w:ins w:id="833" w:author="David Keyes" w:date="2023-11-20T10:48:00Z">
        <w:r>
          <w:t xml:space="preserve">      title.position = "top",</w:t>
        </w:r>
      </w:ins>
    </w:p>
    <w:p w14:paraId="52F31AC7" w14:textId="77777777" w:rsidR="00E04BFF" w:rsidRDefault="00E04BFF" w:rsidP="00E04BFF">
      <w:pPr>
        <w:pStyle w:val="CodeWide"/>
        <w:rPr>
          <w:ins w:id="834" w:author="David Keyes" w:date="2023-11-20T10:48:00Z"/>
        </w:rPr>
      </w:pPr>
      <w:ins w:id="835" w:author="David Keyes" w:date="2023-11-20T10:48:00Z">
        <w:r>
          <w:t xml:space="preserve">      title.hjust = .5,</w:t>
        </w:r>
      </w:ins>
    </w:p>
    <w:p w14:paraId="53572879" w14:textId="77777777" w:rsidR="00E04BFF" w:rsidRDefault="00E04BFF" w:rsidP="00E04BFF">
      <w:pPr>
        <w:pStyle w:val="CodeWide"/>
        <w:rPr>
          <w:ins w:id="836" w:author="David Keyes" w:date="2023-11-20T10:48:00Z"/>
        </w:rPr>
      </w:pPr>
      <w:ins w:id="837" w:author="David Keyes" w:date="2023-11-20T10:48:00Z">
        <w:r>
          <w:t xml:space="preserve">      title.theme = element_text(</w:t>
        </w:r>
      </w:ins>
    </w:p>
    <w:p w14:paraId="51B87E2D" w14:textId="77777777" w:rsidR="00E04BFF" w:rsidRDefault="00E04BFF" w:rsidP="00E04BFF">
      <w:pPr>
        <w:pStyle w:val="CodeWide"/>
        <w:rPr>
          <w:ins w:id="838" w:author="David Keyes" w:date="2023-11-20T10:48:00Z"/>
        </w:rPr>
      </w:pPr>
      <w:ins w:id="839" w:author="David Keyes" w:date="2023-11-20T10:48:00Z">
        <w:r>
          <w:t xml:space="preserve">        family = "Times New Roman",</w:t>
        </w:r>
      </w:ins>
    </w:p>
    <w:p w14:paraId="2DCD647B" w14:textId="77777777" w:rsidR="00E04BFF" w:rsidRDefault="00E04BFF" w:rsidP="00E04BFF">
      <w:pPr>
        <w:pStyle w:val="CodeWide"/>
        <w:rPr>
          <w:ins w:id="840" w:author="David Keyes" w:date="2023-11-20T10:48:00Z"/>
        </w:rPr>
      </w:pPr>
      <w:ins w:id="841" w:author="David Keyes" w:date="2023-11-20T10:48:00Z">
        <w:r>
          <w:t xml:space="preserve">        size = rel(9),</w:t>
        </w:r>
      </w:ins>
    </w:p>
    <w:p w14:paraId="3B949E3F" w14:textId="77777777" w:rsidR="00E04BFF" w:rsidRDefault="00E04BFF" w:rsidP="00E04BFF">
      <w:pPr>
        <w:pStyle w:val="CodeWide"/>
        <w:rPr>
          <w:ins w:id="842" w:author="David Keyes" w:date="2023-11-20T10:48:00Z"/>
        </w:rPr>
      </w:pPr>
      <w:ins w:id="843" w:author="David Keyes" w:date="2023-11-20T10:48:00Z">
        <w:r>
          <w:lastRenderedPageBreak/>
          <w:t xml:space="preserve">        margin = margin(</w:t>
        </w:r>
      </w:ins>
    </w:p>
    <w:p w14:paraId="4F87AF60" w14:textId="77777777" w:rsidR="00E04BFF" w:rsidRDefault="00E04BFF" w:rsidP="00E04BFF">
      <w:pPr>
        <w:pStyle w:val="CodeWide"/>
        <w:rPr>
          <w:ins w:id="844" w:author="David Keyes" w:date="2023-11-20T10:48:00Z"/>
        </w:rPr>
      </w:pPr>
      <w:ins w:id="845" w:author="David Keyes" w:date="2023-11-20T10:48:00Z">
        <w:r>
          <w:t xml:space="preserve">          b = .1,</w:t>
        </w:r>
      </w:ins>
    </w:p>
    <w:p w14:paraId="235FE392" w14:textId="77777777" w:rsidR="00E04BFF" w:rsidRDefault="00E04BFF" w:rsidP="00E04BFF">
      <w:pPr>
        <w:pStyle w:val="CodeWide"/>
        <w:rPr>
          <w:ins w:id="846" w:author="David Keyes" w:date="2023-11-20T10:48:00Z"/>
        </w:rPr>
      </w:pPr>
      <w:ins w:id="847" w:author="David Keyes" w:date="2023-11-20T10:48:00Z">
        <w:r>
          <w:t xml:space="preserve">          unit = "cm"</w:t>
        </w:r>
      </w:ins>
    </w:p>
    <w:p w14:paraId="30AA2EE2" w14:textId="77777777" w:rsidR="00E04BFF" w:rsidRDefault="00E04BFF" w:rsidP="00E04BFF">
      <w:pPr>
        <w:pStyle w:val="CodeWide"/>
        <w:rPr>
          <w:ins w:id="848" w:author="David Keyes" w:date="2023-11-20T10:48:00Z"/>
        </w:rPr>
      </w:pPr>
      <w:ins w:id="849" w:author="David Keyes" w:date="2023-11-20T10:48:00Z">
        <w:r>
          <w:t xml:space="preserve">        )</w:t>
        </w:r>
      </w:ins>
    </w:p>
    <w:p w14:paraId="0BD55B96" w14:textId="77777777" w:rsidR="00E04BFF" w:rsidRDefault="00E04BFF" w:rsidP="00E04BFF">
      <w:pPr>
        <w:pStyle w:val="CodeWide"/>
        <w:rPr>
          <w:ins w:id="850" w:author="David Keyes" w:date="2023-11-20T10:48:00Z"/>
        </w:rPr>
      </w:pPr>
      <w:ins w:id="851" w:author="David Keyes" w:date="2023-11-20T10:48:00Z">
        <w:r>
          <w:t xml:space="preserve">      ),</w:t>
        </w:r>
      </w:ins>
    </w:p>
    <w:p w14:paraId="132747E9" w14:textId="77777777" w:rsidR="00E04BFF" w:rsidRDefault="00E04BFF" w:rsidP="00E04BFF">
      <w:pPr>
        <w:pStyle w:val="CodeWide"/>
        <w:rPr>
          <w:ins w:id="852" w:author="David Keyes" w:date="2023-11-20T10:48:00Z"/>
        </w:rPr>
      </w:pPr>
      <w:ins w:id="853" w:author="David Keyes" w:date="2023-11-20T10:48:00Z">
        <w:r>
          <w:t xml:space="preserve">      nrow = 1,</w:t>
        </w:r>
      </w:ins>
    </w:p>
    <w:p w14:paraId="64FE74E2" w14:textId="77777777" w:rsidR="00E04BFF" w:rsidRDefault="00E04BFF" w:rsidP="00E04BFF">
      <w:pPr>
        <w:pStyle w:val="CodeWide"/>
        <w:rPr>
          <w:ins w:id="854" w:author="David Keyes" w:date="2023-11-20T10:48:00Z"/>
        </w:rPr>
      </w:pPr>
      <w:ins w:id="855" w:author="David Keyes" w:date="2023-11-20T10:48:00Z">
        <w:r>
          <w:t xml:space="preserve">      keyheight = unit(.3, "cm"),</w:t>
        </w:r>
      </w:ins>
    </w:p>
    <w:p w14:paraId="10D6E7A2" w14:textId="77777777" w:rsidR="00E04BFF" w:rsidRDefault="00E04BFF" w:rsidP="00E04BFF">
      <w:pPr>
        <w:pStyle w:val="CodeWide"/>
        <w:rPr>
          <w:ins w:id="856" w:author="David Keyes" w:date="2023-11-20T10:48:00Z"/>
        </w:rPr>
      </w:pPr>
      <w:ins w:id="857" w:author="David Keyes" w:date="2023-11-20T10:48:00Z">
        <w:r>
          <w:t xml:space="preserve">      keywidth = unit(.3, "cm"),</w:t>
        </w:r>
      </w:ins>
    </w:p>
    <w:p w14:paraId="1F80EA0D" w14:textId="77777777" w:rsidR="00E04BFF" w:rsidRDefault="00E04BFF" w:rsidP="00E04BFF">
      <w:pPr>
        <w:pStyle w:val="CodeWide"/>
        <w:rPr>
          <w:ins w:id="858" w:author="David Keyes" w:date="2023-11-20T10:48:00Z"/>
        </w:rPr>
      </w:pPr>
      <w:ins w:id="859" w:author="David Keyes" w:date="2023-11-20T10:48:00Z">
        <w:r>
          <w:t xml:space="preserve">      label.theme = element_text(</w:t>
        </w:r>
      </w:ins>
    </w:p>
    <w:p w14:paraId="2F9FB10B" w14:textId="77777777" w:rsidR="00E04BFF" w:rsidRDefault="00E04BFF" w:rsidP="00E04BFF">
      <w:pPr>
        <w:pStyle w:val="CodeWide"/>
        <w:rPr>
          <w:ins w:id="860" w:author="David Keyes" w:date="2023-11-20T10:48:00Z"/>
        </w:rPr>
      </w:pPr>
      <w:ins w:id="861" w:author="David Keyes" w:date="2023-11-20T10:48:00Z">
        <w:r>
          <w:t xml:space="preserve">        family = "Times New Roman",</w:t>
        </w:r>
      </w:ins>
    </w:p>
    <w:p w14:paraId="1C57AEF1" w14:textId="77777777" w:rsidR="00E04BFF" w:rsidRDefault="00E04BFF" w:rsidP="00E04BFF">
      <w:pPr>
        <w:pStyle w:val="CodeWide"/>
        <w:rPr>
          <w:ins w:id="862" w:author="David Keyes" w:date="2023-11-20T10:48:00Z"/>
        </w:rPr>
      </w:pPr>
      <w:ins w:id="863" w:author="David Keyes" w:date="2023-11-20T10:48:00Z">
        <w:r>
          <w:t xml:space="preserve">        size = rel(6),</w:t>
        </w:r>
      </w:ins>
    </w:p>
    <w:p w14:paraId="6ADF1303" w14:textId="77777777" w:rsidR="00E04BFF" w:rsidRDefault="00E04BFF" w:rsidP="00E04BFF">
      <w:pPr>
        <w:pStyle w:val="CodeWide"/>
        <w:rPr>
          <w:ins w:id="864" w:author="David Keyes" w:date="2023-11-20T10:48:00Z"/>
        </w:rPr>
      </w:pPr>
      <w:ins w:id="865" w:author="David Keyes" w:date="2023-11-20T10:48:00Z">
        <w:r>
          <w:t xml:space="preserve">        margin = margin(</w:t>
        </w:r>
      </w:ins>
    </w:p>
    <w:p w14:paraId="0AE95487" w14:textId="77777777" w:rsidR="00E04BFF" w:rsidRDefault="00E04BFF" w:rsidP="00E04BFF">
      <w:pPr>
        <w:pStyle w:val="CodeWide"/>
        <w:rPr>
          <w:ins w:id="866" w:author="David Keyes" w:date="2023-11-20T10:48:00Z"/>
        </w:rPr>
      </w:pPr>
      <w:ins w:id="867" w:author="David Keyes" w:date="2023-11-20T10:48:00Z">
        <w:r>
          <w:t xml:space="preserve">          r = 5,</w:t>
        </w:r>
      </w:ins>
    </w:p>
    <w:p w14:paraId="345C6AE1" w14:textId="77777777" w:rsidR="00E04BFF" w:rsidRDefault="00E04BFF" w:rsidP="00E04BFF">
      <w:pPr>
        <w:pStyle w:val="CodeWide"/>
        <w:rPr>
          <w:ins w:id="868" w:author="David Keyes" w:date="2023-11-20T10:48:00Z"/>
        </w:rPr>
      </w:pPr>
      <w:ins w:id="869" w:author="David Keyes" w:date="2023-11-20T10:48:00Z">
        <w:r>
          <w:t xml:space="preserve">          unit = "pt"</w:t>
        </w:r>
      </w:ins>
    </w:p>
    <w:p w14:paraId="587CF72E" w14:textId="77777777" w:rsidR="00E04BFF" w:rsidRDefault="00E04BFF" w:rsidP="00E04BFF">
      <w:pPr>
        <w:pStyle w:val="CodeWide"/>
        <w:rPr>
          <w:ins w:id="870" w:author="David Keyes" w:date="2023-11-20T10:48:00Z"/>
        </w:rPr>
      </w:pPr>
      <w:ins w:id="871" w:author="David Keyes" w:date="2023-11-20T10:48:00Z">
        <w:r>
          <w:t xml:space="preserve">        )</w:t>
        </w:r>
      </w:ins>
    </w:p>
    <w:p w14:paraId="4D237774" w14:textId="77777777" w:rsidR="00E04BFF" w:rsidRDefault="00E04BFF" w:rsidP="00E04BFF">
      <w:pPr>
        <w:pStyle w:val="CodeWide"/>
        <w:rPr>
          <w:ins w:id="872" w:author="David Keyes" w:date="2023-11-20T10:48:00Z"/>
        </w:rPr>
      </w:pPr>
      <w:ins w:id="873" w:author="David Keyes" w:date="2023-11-20T10:48:00Z">
        <w:r>
          <w:t xml:space="preserve">      )</w:t>
        </w:r>
      </w:ins>
    </w:p>
    <w:p w14:paraId="64AA6B84" w14:textId="77777777" w:rsidR="00E04BFF" w:rsidRDefault="00E04BFF" w:rsidP="00E04BFF">
      <w:pPr>
        <w:pStyle w:val="CodeWide"/>
        <w:rPr>
          <w:ins w:id="874" w:author="David Keyes" w:date="2023-11-20T10:48:00Z"/>
        </w:rPr>
      </w:pPr>
      <w:ins w:id="875" w:author="David Keyes" w:date="2023-11-20T10:48:00Z">
        <w:r>
          <w:t xml:space="preserve">    )</w:t>
        </w:r>
      </w:ins>
    </w:p>
    <w:p w14:paraId="78EB80A4" w14:textId="77777777" w:rsidR="00E04BFF" w:rsidRDefault="00E04BFF" w:rsidP="00E04BFF">
      <w:pPr>
        <w:pStyle w:val="CodeWide"/>
        <w:rPr>
          <w:ins w:id="876" w:author="David Keyes" w:date="2023-11-20T10:48:00Z"/>
        </w:rPr>
      </w:pPr>
      <w:ins w:id="877" w:author="David Keyes" w:date="2023-11-20T10:48:00Z">
        <w:r>
          <w:t xml:space="preserve">  ) +</w:t>
        </w:r>
      </w:ins>
    </w:p>
    <w:p w14:paraId="7DB2FDAC" w14:textId="77777777" w:rsidR="00E04BFF" w:rsidRDefault="00E04BFF" w:rsidP="00E04BFF">
      <w:pPr>
        <w:pStyle w:val="CodeWide"/>
        <w:rPr>
          <w:ins w:id="878" w:author="David Keyes" w:date="2023-11-20T10:48:00Z"/>
        </w:rPr>
      </w:pPr>
      <w:ins w:id="879" w:author="David Keyes" w:date="2023-11-20T10:48:00Z">
        <w:r>
          <w:t xml:space="preserve">  labs(</w:t>
        </w:r>
      </w:ins>
    </w:p>
    <w:p w14:paraId="56BAB77A" w14:textId="77777777" w:rsidR="00E04BFF" w:rsidRDefault="00E04BFF" w:rsidP="00E04BFF">
      <w:pPr>
        <w:pStyle w:val="CodeWide"/>
        <w:rPr>
          <w:ins w:id="880" w:author="David Keyes" w:date="2023-11-20T10:48:00Z"/>
        </w:rPr>
      </w:pPr>
      <w:ins w:id="881" w:author="David Keyes" w:date="2023-11-20T10:48:00Z">
        <w:r>
          <w:t xml:space="preserve">    title = "2021 · A pandemic year",</w:t>
        </w:r>
      </w:ins>
    </w:p>
    <w:p w14:paraId="541DB73C" w14:textId="77777777" w:rsidR="00E04BFF" w:rsidRDefault="00E04BFF" w:rsidP="00E04BFF">
      <w:pPr>
        <w:pStyle w:val="CodeWide"/>
        <w:rPr>
          <w:ins w:id="882" w:author="David Keyes" w:date="2023-11-20T10:48:00Z"/>
        </w:rPr>
      </w:pPr>
      <w:ins w:id="883" w:author="David Keyes" w:date="2023-11-20T10:48:00Z">
        <w:r>
          <w:t xml:space="preserve">    caption = "Incidence rates are calculated for 100,000 people in each state.</w:t>
        </w:r>
      </w:ins>
    </w:p>
    <w:p w14:paraId="130B5290" w14:textId="77777777" w:rsidR="00E04BFF" w:rsidRDefault="00E04BFF" w:rsidP="00E04BFF">
      <w:pPr>
        <w:pStyle w:val="CodeWide"/>
        <w:rPr>
          <w:ins w:id="884" w:author="David Keyes" w:date="2023-11-20T10:48:00Z"/>
        </w:rPr>
      </w:pPr>
      <w:ins w:id="885" w:author="David Keyes" w:date="2023-11-20T10:48:00Z">
        <w:r>
          <w:t xml:space="preserve">                  Inspired from a graphic in the DIE ZEIT newspaper of November 18, 2021.</w:t>
        </w:r>
      </w:ins>
    </w:p>
    <w:p w14:paraId="346B2904" w14:textId="77777777" w:rsidR="00E04BFF" w:rsidRDefault="00E04BFF" w:rsidP="00E04BFF">
      <w:pPr>
        <w:pStyle w:val="CodeWide"/>
        <w:rPr>
          <w:ins w:id="886" w:author="David Keyes" w:date="2023-11-20T10:48:00Z"/>
        </w:rPr>
      </w:pPr>
      <w:ins w:id="887" w:author="David Keyes" w:date="2023-11-20T10:48:00Z">
        <w:r>
          <w:t xml:space="preserve">                  Data from NY Times · Tidytuesday Week-1 2022 · Abdoul ISSA BIDA."</w:t>
        </w:r>
      </w:ins>
    </w:p>
    <w:p w14:paraId="0E115BF8" w14:textId="77777777" w:rsidR="00E04BFF" w:rsidRDefault="00E04BFF" w:rsidP="00E04BFF">
      <w:pPr>
        <w:pStyle w:val="CodeWide"/>
        <w:rPr>
          <w:ins w:id="888" w:author="David Keyes" w:date="2023-11-20T10:48:00Z"/>
        </w:rPr>
      </w:pPr>
      <w:ins w:id="889" w:author="David Keyes" w:date="2023-11-20T10:48:00Z">
        <w:r>
          <w:t xml:space="preserve">  ) +</w:t>
        </w:r>
      </w:ins>
    </w:p>
    <w:p w14:paraId="4B01E095" w14:textId="77777777" w:rsidR="00E04BFF" w:rsidRDefault="00E04BFF" w:rsidP="00E04BFF">
      <w:pPr>
        <w:pStyle w:val="CodeWide"/>
        <w:rPr>
          <w:ins w:id="890" w:author="David Keyes" w:date="2023-11-20T10:48:00Z"/>
        </w:rPr>
      </w:pPr>
      <w:ins w:id="891" w:author="David Keyes" w:date="2023-11-20T10:48:00Z">
        <w:r>
          <w:t xml:space="preserve">  theme_minimal() +</w:t>
        </w:r>
      </w:ins>
    </w:p>
    <w:p w14:paraId="22118368" w14:textId="77777777" w:rsidR="00E04BFF" w:rsidRDefault="00E04BFF" w:rsidP="00E04BFF">
      <w:pPr>
        <w:pStyle w:val="CodeWide"/>
        <w:rPr>
          <w:ins w:id="892" w:author="David Keyes" w:date="2023-11-20T10:48:00Z"/>
        </w:rPr>
      </w:pPr>
      <w:ins w:id="893" w:author="David Keyes" w:date="2023-11-20T10:48:00Z">
        <w:r>
          <w:t xml:space="preserve">  theme(</w:t>
        </w:r>
      </w:ins>
    </w:p>
    <w:p w14:paraId="14EAE701" w14:textId="77777777" w:rsidR="00E04BFF" w:rsidRDefault="00E04BFF" w:rsidP="00E04BFF">
      <w:pPr>
        <w:pStyle w:val="CodeWide"/>
        <w:rPr>
          <w:ins w:id="894" w:author="David Keyes" w:date="2023-11-20T10:48:00Z"/>
        </w:rPr>
      </w:pPr>
      <w:ins w:id="895" w:author="David Keyes" w:date="2023-11-20T10:48:00Z">
        <w:r>
          <w:t xml:space="preserve">    text = element_text(</w:t>
        </w:r>
      </w:ins>
    </w:p>
    <w:p w14:paraId="12ACCA03" w14:textId="77777777" w:rsidR="00E04BFF" w:rsidRDefault="00E04BFF" w:rsidP="00E04BFF">
      <w:pPr>
        <w:pStyle w:val="CodeWide"/>
        <w:rPr>
          <w:ins w:id="896" w:author="David Keyes" w:date="2023-11-20T10:48:00Z"/>
        </w:rPr>
      </w:pPr>
      <w:ins w:id="897" w:author="David Keyes" w:date="2023-11-20T10:48:00Z">
        <w:r>
          <w:t xml:space="preserve">      family = "Times New Roman",</w:t>
        </w:r>
      </w:ins>
    </w:p>
    <w:p w14:paraId="09CE94DC" w14:textId="77777777" w:rsidR="00E04BFF" w:rsidRDefault="00E04BFF" w:rsidP="00E04BFF">
      <w:pPr>
        <w:pStyle w:val="CodeWide"/>
        <w:rPr>
          <w:ins w:id="898" w:author="David Keyes" w:date="2023-11-20T10:48:00Z"/>
        </w:rPr>
      </w:pPr>
      <w:ins w:id="899" w:author="David Keyes" w:date="2023-11-20T10:48:00Z">
        <w:r>
          <w:t xml:space="preserve">      color = "#111111"</w:t>
        </w:r>
      </w:ins>
    </w:p>
    <w:p w14:paraId="55315F23" w14:textId="77777777" w:rsidR="00E04BFF" w:rsidRDefault="00E04BFF" w:rsidP="00E04BFF">
      <w:pPr>
        <w:pStyle w:val="CodeWide"/>
        <w:rPr>
          <w:ins w:id="900" w:author="David Keyes" w:date="2023-11-20T10:48:00Z"/>
        </w:rPr>
      </w:pPr>
      <w:ins w:id="901" w:author="David Keyes" w:date="2023-11-20T10:48:00Z">
        <w:r>
          <w:t xml:space="preserve">    ),</w:t>
        </w:r>
      </w:ins>
    </w:p>
    <w:p w14:paraId="621BA9CA" w14:textId="77777777" w:rsidR="00E04BFF" w:rsidRDefault="00E04BFF" w:rsidP="00E04BFF">
      <w:pPr>
        <w:pStyle w:val="CodeWide"/>
        <w:rPr>
          <w:ins w:id="902" w:author="David Keyes" w:date="2023-11-20T10:48:00Z"/>
        </w:rPr>
      </w:pPr>
      <w:ins w:id="903" w:author="David Keyes" w:date="2023-11-20T10:48:00Z">
        <w:r>
          <w:t xml:space="preserve">    plot.title = element_text(</w:t>
        </w:r>
      </w:ins>
    </w:p>
    <w:p w14:paraId="5A4D8FAF" w14:textId="77777777" w:rsidR="00E04BFF" w:rsidRDefault="00E04BFF" w:rsidP="00E04BFF">
      <w:pPr>
        <w:pStyle w:val="CodeWide"/>
        <w:rPr>
          <w:ins w:id="904" w:author="David Keyes" w:date="2023-11-20T10:48:00Z"/>
        </w:rPr>
      </w:pPr>
      <w:ins w:id="905" w:author="David Keyes" w:date="2023-11-20T10:48:00Z">
        <w:r>
          <w:t xml:space="preserve">      size = rel(2.5),</w:t>
        </w:r>
      </w:ins>
    </w:p>
    <w:p w14:paraId="6C8E1C97" w14:textId="77777777" w:rsidR="00E04BFF" w:rsidRDefault="00E04BFF" w:rsidP="00E04BFF">
      <w:pPr>
        <w:pStyle w:val="CodeWide"/>
        <w:rPr>
          <w:ins w:id="906" w:author="David Keyes" w:date="2023-11-20T10:48:00Z"/>
        </w:rPr>
      </w:pPr>
      <w:ins w:id="907" w:author="David Keyes" w:date="2023-11-20T10:48:00Z">
        <w:r>
          <w:t xml:space="preserve">      face = "bold",</w:t>
        </w:r>
      </w:ins>
    </w:p>
    <w:p w14:paraId="22EBBBE7" w14:textId="77777777" w:rsidR="00E04BFF" w:rsidRDefault="00E04BFF" w:rsidP="00E04BFF">
      <w:pPr>
        <w:pStyle w:val="CodeWide"/>
        <w:rPr>
          <w:ins w:id="908" w:author="David Keyes" w:date="2023-11-20T10:48:00Z"/>
        </w:rPr>
      </w:pPr>
      <w:ins w:id="909" w:author="David Keyes" w:date="2023-11-20T10:48:00Z">
        <w:r>
          <w:t xml:space="preserve">      hjust = 0.5,</w:t>
        </w:r>
      </w:ins>
    </w:p>
    <w:p w14:paraId="489447BD" w14:textId="77777777" w:rsidR="00E04BFF" w:rsidRDefault="00E04BFF" w:rsidP="00E04BFF">
      <w:pPr>
        <w:pStyle w:val="CodeWide"/>
        <w:rPr>
          <w:ins w:id="910" w:author="David Keyes" w:date="2023-11-20T10:48:00Z"/>
        </w:rPr>
      </w:pPr>
      <w:ins w:id="911" w:author="David Keyes" w:date="2023-11-20T10:48:00Z">
        <w:r>
          <w:t xml:space="preserve">      margin = margin(</w:t>
        </w:r>
      </w:ins>
    </w:p>
    <w:p w14:paraId="7B90E7B0" w14:textId="77777777" w:rsidR="00E04BFF" w:rsidRDefault="00E04BFF" w:rsidP="00E04BFF">
      <w:pPr>
        <w:pStyle w:val="CodeWide"/>
        <w:rPr>
          <w:ins w:id="912" w:author="David Keyes" w:date="2023-11-20T10:48:00Z"/>
        </w:rPr>
      </w:pPr>
      <w:ins w:id="913" w:author="David Keyes" w:date="2023-11-20T10:48:00Z">
        <w:r>
          <w:t xml:space="preserve">        t = .25,</w:t>
        </w:r>
      </w:ins>
    </w:p>
    <w:p w14:paraId="01153677" w14:textId="77777777" w:rsidR="00E04BFF" w:rsidRDefault="00E04BFF" w:rsidP="00E04BFF">
      <w:pPr>
        <w:pStyle w:val="CodeWide"/>
        <w:rPr>
          <w:ins w:id="914" w:author="David Keyes" w:date="2023-11-20T10:48:00Z"/>
        </w:rPr>
      </w:pPr>
      <w:ins w:id="915" w:author="David Keyes" w:date="2023-11-20T10:48:00Z">
        <w:r>
          <w:t xml:space="preserve">        b = .25,</w:t>
        </w:r>
      </w:ins>
    </w:p>
    <w:p w14:paraId="25D71985" w14:textId="77777777" w:rsidR="00E04BFF" w:rsidRDefault="00E04BFF" w:rsidP="00E04BFF">
      <w:pPr>
        <w:pStyle w:val="CodeWide"/>
        <w:rPr>
          <w:ins w:id="916" w:author="David Keyes" w:date="2023-11-20T10:48:00Z"/>
        </w:rPr>
      </w:pPr>
      <w:ins w:id="917" w:author="David Keyes" w:date="2023-11-20T10:48:00Z">
        <w:r>
          <w:t xml:space="preserve">        unit = "cm"</w:t>
        </w:r>
      </w:ins>
    </w:p>
    <w:p w14:paraId="47FAD630" w14:textId="77777777" w:rsidR="00E04BFF" w:rsidRDefault="00E04BFF" w:rsidP="00E04BFF">
      <w:pPr>
        <w:pStyle w:val="CodeWide"/>
        <w:rPr>
          <w:ins w:id="918" w:author="David Keyes" w:date="2023-11-20T10:48:00Z"/>
        </w:rPr>
      </w:pPr>
      <w:ins w:id="919" w:author="David Keyes" w:date="2023-11-20T10:48:00Z">
        <w:r>
          <w:t xml:space="preserve">      )</w:t>
        </w:r>
      </w:ins>
    </w:p>
    <w:p w14:paraId="7CF7D0BA" w14:textId="77777777" w:rsidR="00E04BFF" w:rsidRDefault="00E04BFF" w:rsidP="00E04BFF">
      <w:pPr>
        <w:pStyle w:val="CodeWide"/>
        <w:rPr>
          <w:ins w:id="920" w:author="David Keyes" w:date="2023-11-20T10:48:00Z"/>
        </w:rPr>
      </w:pPr>
      <w:ins w:id="921" w:author="David Keyes" w:date="2023-11-20T10:48:00Z">
        <w:r>
          <w:t xml:space="preserve">    ),</w:t>
        </w:r>
      </w:ins>
    </w:p>
    <w:p w14:paraId="4A0F7DA2" w14:textId="77777777" w:rsidR="00E04BFF" w:rsidRDefault="00E04BFF" w:rsidP="00E04BFF">
      <w:pPr>
        <w:pStyle w:val="CodeWide"/>
        <w:rPr>
          <w:ins w:id="922" w:author="David Keyes" w:date="2023-11-20T10:48:00Z"/>
        </w:rPr>
      </w:pPr>
      <w:ins w:id="923" w:author="David Keyes" w:date="2023-11-20T10:48:00Z">
        <w:r>
          <w:t xml:space="preserve">    plot.caption = element_text(</w:t>
        </w:r>
      </w:ins>
    </w:p>
    <w:p w14:paraId="4F5398AD" w14:textId="77777777" w:rsidR="00E04BFF" w:rsidRDefault="00E04BFF" w:rsidP="00E04BFF">
      <w:pPr>
        <w:pStyle w:val="CodeWide"/>
        <w:rPr>
          <w:ins w:id="924" w:author="David Keyes" w:date="2023-11-20T10:48:00Z"/>
        </w:rPr>
      </w:pPr>
      <w:ins w:id="925" w:author="David Keyes" w:date="2023-11-20T10:48:00Z">
        <w:r>
          <w:t xml:space="preserve">      hjust = .5,</w:t>
        </w:r>
      </w:ins>
    </w:p>
    <w:p w14:paraId="5515031B" w14:textId="77777777" w:rsidR="00E04BFF" w:rsidRDefault="00E04BFF" w:rsidP="00E04BFF">
      <w:pPr>
        <w:pStyle w:val="CodeWide"/>
        <w:rPr>
          <w:ins w:id="926" w:author="David Keyes" w:date="2023-11-20T10:48:00Z"/>
        </w:rPr>
      </w:pPr>
      <w:ins w:id="927" w:author="David Keyes" w:date="2023-11-20T10:48:00Z">
        <w:r>
          <w:t xml:space="preserve">      face = "bold",</w:t>
        </w:r>
      </w:ins>
    </w:p>
    <w:p w14:paraId="22250FFB" w14:textId="77777777" w:rsidR="00E04BFF" w:rsidRDefault="00E04BFF" w:rsidP="00E04BFF">
      <w:pPr>
        <w:pStyle w:val="CodeWide"/>
        <w:rPr>
          <w:ins w:id="928" w:author="David Keyes" w:date="2023-11-20T10:48:00Z"/>
        </w:rPr>
      </w:pPr>
      <w:ins w:id="929" w:author="David Keyes" w:date="2023-11-20T10:48:00Z">
        <w:r>
          <w:t xml:space="preserve">      margin = margin(</w:t>
        </w:r>
      </w:ins>
    </w:p>
    <w:p w14:paraId="02E2DC9D" w14:textId="77777777" w:rsidR="00E04BFF" w:rsidRDefault="00E04BFF" w:rsidP="00E04BFF">
      <w:pPr>
        <w:pStyle w:val="CodeWide"/>
        <w:rPr>
          <w:ins w:id="930" w:author="David Keyes" w:date="2023-11-20T10:48:00Z"/>
        </w:rPr>
      </w:pPr>
      <w:ins w:id="931" w:author="David Keyes" w:date="2023-11-20T10:48:00Z">
        <w:r>
          <w:t xml:space="preserve">        t = .25,</w:t>
        </w:r>
      </w:ins>
    </w:p>
    <w:p w14:paraId="54363100" w14:textId="77777777" w:rsidR="00E04BFF" w:rsidRDefault="00E04BFF" w:rsidP="00E04BFF">
      <w:pPr>
        <w:pStyle w:val="CodeWide"/>
        <w:rPr>
          <w:ins w:id="932" w:author="David Keyes" w:date="2023-11-20T10:48:00Z"/>
        </w:rPr>
      </w:pPr>
      <w:ins w:id="933" w:author="David Keyes" w:date="2023-11-20T10:48:00Z">
        <w:r>
          <w:t xml:space="preserve">        b = .25,</w:t>
        </w:r>
      </w:ins>
    </w:p>
    <w:p w14:paraId="3E02AF29" w14:textId="77777777" w:rsidR="00E04BFF" w:rsidRDefault="00E04BFF" w:rsidP="00E04BFF">
      <w:pPr>
        <w:pStyle w:val="CodeWide"/>
        <w:rPr>
          <w:ins w:id="934" w:author="David Keyes" w:date="2023-11-20T10:48:00Z"/>
        </w:rPr>
      </w:pPr>
      <w:ins w:id="935" w:author="David Keyes" w:date="2023-11-20T10:48:00Z">
        <w:r>
          <w:t xml:space="preserve">        unit = "cm"</w:t>
        </w:r>
      </w:ins>
    </w:p>
    <w:p w14:paraId="0806806E" w14:textId="77777777" w:rsidR="00E04BFF" w:rsidRDefault="00E04BFF" w:rsidP="00E04BFF">
      <w:pPr>
        <w:pStyle w:val="CodeWide"/>
        <w:rPr>
          <w:ins w:id="936" w:author="David Keyes" w:date="2023-11-20T10:48:00Z"/>
        </w:rPr>
      </w:pPr>
      <w:ins w:id="937" w:author="David Keyes" w:date="2023-11-20T10:48:00Z">
        <w:r>
          <w:t xml:space="preserve">      )</w:t>
        </w:r>
      </w:ins>
    </w:p>
    <w:p w14:paraId="7C79A8D7" w14:textId="77777777" w:rsidR="00E04BFF" w:rsidRDefault="00E04BFF" w:rsidP="00E04BFF">
      <w:pPr>
        <w:pStyle w:val="CodeWide"/>
        <w:rPr>
          <w:ins w:id="938" w:author="David Keyes" w:date="2023-11-20T10:48:00Z"/>
        </w:rPr>
      </w:pPr>
      <w:ins w:id="939" w:author="David Keyes" w:date="2023-11-20T10:48:00Z">
        <w:r>
          <w:t xml:space="preserve">    ),</w:t>
        </w:r>
      </w:ins>
    </w:p>
    <w:p w14:paraId="624F38BD" w14:textId="77777777" w:rsidR="00E04BFF" w:rsidRDefault="00E04BFF" w:rsidP="00E04BFF">
      <w:pPr>
        <w:pStyle w:val="CodeWide"/>
        <w:rPr>
          <w:ins w:id="940" w:author="David Keyes" w:date="2023-11-20T10:48:00Z"/>
        </w:rPr>
      </w:pPr>
      <w:ins w:id="941" w:author="David Keyes" w:date="2023-11-20T10:48:00Z">
        <w:r>
          <w:t xml:space="preserve">    strip.text = element_text(</w:t>
        </w:r>
      </w:ins>
    </w:p>
    <w:p w14:paraId="14409570" w14:textId="77777777" w:rsidR="00E04BFF" w:rsidRDefault="00E04BFF" w:rsidP="00E04BFF">
      <w:pPr>
        <w:pStyle w:val="CodeWide"/>
        <w:rPr>
          <w:ins w:id="942" w:author="David Keyes" w:date="2023-11-20T10:48:00Z"/>
        </w:rPr>
      </w:pPr>
      <w:ins w:id="943" w:author="David Keyes" w:date="2023-11-20T10:48:00Z">
        <w:r>
          <w:t xml:space="preserve">      size = rel(0.75),</w:t>
        </w:r>
      </w:ins>
    </w:p>
    <w:p w14:paraId="0CB196F3" w14:textId="77777777" w:rsidR="00E04BFF" w:rsidRDefault="00E04BFF" w:rsidP="00E04BFF">
      <w:pPr>
        <w:pStyle w:val="CodeWide"/>
        <w:rPr>
          <w:ins w:id="944" w:author="David Keyes" w:date="2023-11-20T10:48:00Z"/>
        </w:rPr>
      </w:pPr>
      <w:ins w:id="945" w:author="David Keyes" w:date="2023-11-20T10:48:00Z">
        <w:r>
          <w:t xml:space="preserve">      face = "bold"</w:t>
        </w:r>
      </w:ins>
    </w:p>
    <w:p w14:paraId="13F890AB" w14:textId="77777777" w:rsidR="00E04BFF" w:rsidRDefault="00E04BFF" w:rsidP="00E04BFF">
      <w:pPr>
        <w:pStyle w:val="CodeWide"/>
        <w:rPr>
          <w:ins w:id="946" w:author="David Keyes" w:date="2023-11-20T10:48:00Z"/>
        </w:rPr>
      </w:pPr>
      <w:ins w:id="947" w:author="David Keyes" w:date="2023-11-20T10:48:00Z">
        <w:r>
          <w:t xml:space="preserve">    ),</w:t>
        </w:r>
      </w:ins>
    </w:p>
    <w:p w14:paraId="41D29FED" w14:textId="77777777" w:rsidR="00E04BFF" w:rsidRDefault="00E04BFF" w:rsidP="00E04BFF">
      <w:pPr>
        <w:pStyle w:val="CodeWide"/>
        <w:rPr>
          <w:ins w:id="948" w:author="David Keyes" w:date="2023-11-20T10:48:00Z"/>
        </w:rPr>
      </w:pPr>
      <w:ins w:id="949" w:author="David Keyes" w:date="2023-11-20T10:48:00Z">
        <w:r>
          <w:t xml:space="preserve">    legend.position = "top",</w:t>
        </w:r>
      </w:ins>
    </w:p>
    <w:p w14:paraId="484E1C97" w14:textId="77777777" w:rsidR="00E04BFF" w:rsidRDefault="00E04BFF" w:rsidP="00E04BFF">
      <w:pPr>
        <w:pStyle w:val="CodeWide"/>
        <w:rPr>
          <w:ins w:id="950" w:author="David Keyes" w:date="2023-11-20T10:48:00Z"/>
        </w:rPr>
      </w:pPr>
      <w:ins w:id="951" w:author="David Keyes" w:date="2023-11-20T10:48:00Z">
        <w:r>
          <w:t xml:space="preserve">    legend.box.spacing = unit(.25, "cm"),</w:t>
        </w:r>
      </w:ins>
    </w:p>
    <w:p w14:paraId="77ABB05B" w14:textId="77777777" w:rsidR="00E04BFF" w:rsidRDefault="00E04BFF" w:rsidP="00E04BFF">
      <w:pPr>
        <w:pStyle w:val="CodeWide"/>
        <w:rPr>
          <w:ins w:id="952" w:author="David Keyes" w:date="2023-11-20T10:48:00Z"/>
        </w:rPr>
      </w:pPr>
      <w:ins w:id="953" w:author="David Keyes" w:date="2023-11-20T10:48:00Z">
        <w:r>
          <w:t xml:space="preserve">    panel.grid = element_blank(),</w:t>
        </w:r>
      </w:ins>
    </w:p>
    <w:p w14:paraId="10999BA8" w14:textId="77777777" w:rsidR="00E04BFF" w:rsidRDefault="00E04BFF" w:rsidP="00E04BFF">
      <w:pPr>
        <w:pStyle w:val="CodeWide"/>
        <w:rPr>
          <w:ins w:id="954" w:author="David Keyes" w:date="2023-11-20T10:48:00Z"/>
        </w:rPr>
      </w:pPr>
      <w:ins w:id="955" w:author="David Keyes" w:date="2023-11-20T10:48:00Z">
        <w:r>
          <w:t xml:space="preserve">    axis.text = element_blank(),</w:t>
        </w:r>
      </w:ins>
    </w:p>
    <w:p w14:paraId="6FF53499" w14:textId="77777777" w:rsidR="00E04BFF" w:rsidRDefault="00E04BFF" w:rsidP="00E04BFF">
      <w:pPr>
        <w:pStyle w:val="CodeWide"/>
        <w:rPr>
          <w:ins w:id="956" w:author="David Keyes" w:date="2023-11-20T10:48:00Z"/>
        </w:rPr>
      </w:pPr>
      <w:ins w:id="957" w:author="David Keyes" w:date="2023-11-20T10:48:00Z">
        <w:r>
          <w:t xml:space="preserve">    plot.margin = margin(</w:t>
        </w:r>
      </w:ins>
    </w:p>
    <w:p w14:paraId="2CEFD71B" w14:textId="77777777" w:rsidR="00E04BFF" w:rsidRDefault="00E04BFF" w:rsidP="00E04BFF">
      <w:pPr>
        <w:pStyle w:val="CodeWide"/>
        <w:rPr>
          <w:ins w:id="958" w:author="David Keyes" w:date="2023-11-20T10:48:00Z"/>
        </w:rPr>
      </w:pPr>
      <w:ins w:id="959" w:author="David Keyes" w:date="2023-11-20T10:48:00Z">
        <w:r>
          <w:t xml:space="preserve">      t = .25,</w:t>
        </w:r>
      </w:ins>
    </w:p>
    <w:p w14:paraId="081BF483" w14:textId="77777777" w:rsidR="00E04BFF" w:rsidRDefault="00E04BFF" w:rsidP="00E04BFF">
      <w:pPr>
        <w:pStyle w:val="CodeWide"/>
        <w:rPr>
          <w:ins w:id="960" w:author="David Keyes" w:date="2023-11-20T10:48:00Z"/>
        </w:rPr>
      </w:pPr>
      <w:ins w:id="961" w:author="David Keyes" w:date="2023-11-20T10:48:00Z">
        <w:r>
          <w:t xml:space="preserve">      r = .25,</w:t>
        </w:r>
      </w:ins>
    </w:p>
    <w:p w14:paraId="338006EE" w14:textId="77777777" w:rsidR="00E04BFF" w:rsidRDefault="00E04BFF" w:rsidP="00E04BFF">
      <w:pPr>
        <w:pStyle w:val="CodeWide"/>
        <w:rPr>
          <w:ins w:id="962" w:author="David Keyes" w:date="2023-11-20T10:48:00Z"/>
        </w:rPr>
      </w:pPr>
      <w:ins w:id="963" w:author="David Keyes" w:date="2023-11-20T10:48:00Z">
        <w:r>
          <w:t xml:space="preserve">      b = .25,</w:t>
        </w:r>
      </w:ins>
    </w:p>
    <w:p w14:paraId="51969AEC" w14:textId="77777777" w:rsidR="00E04BFF" w:rsidRDefault="00E04BFF" w:rsidP="00E04BFF">
      <w:pPr>
        <w:pStyle w:val="CodeWide"/>
        <w:rPr>
          <w:ins w:id="964" w:author="David Keyes" w:date="2023-11-20T10:48:00Z"/>
        </w:rPr>
      </w:pPr>
      <w:ins w:id="965" w:author="David Keyes" w:date="2023-11-20T10:48:00Z">
        <w:r>
          <w:lastRenderedPageBreak/>
          <w:t xml:space="preserve">      l = .25,</w:t>
        </w:r>
      </w:ins>
    </w:p>
    <w:p w14:paraId="19C22DFF" w14:textId="77777777" w:rsidR="00E04BFF" w:rsidRDefault="00E04BFF" w:rsidP="00E04BFF">
      <w:pPr>
        <w:pStyle w:val="CodeWide"/>
        <w:rPr>
          <w:ins w:id="966" w:author="David Keyes" w:date="2023-11-20T10:48:00Z"/>
        </w:rPr>
      </w:pPr>
      <w:ins w:id="967" w:author="David Keyes" w:date="2023-11-20T10:48:00Z">
        <w:r>
          <w:t xml:space="preserve">      unit = "cm"</w:t>
        </w:r>
      </w:ins>
    </w:p>
    <w:p w14:paraId="496B5672" w14:textId="77777777" w:rsidR="00E04BFF" w:rsidRDefault="00E04BFF" w:rsidP="00E04BFF">
      <w:pPr>
        <w:pStyle w:val="CodeWide"/>
        <w:rPr>
          <w:ins w:id="968" w:author="David Keyes" w:date="2023-11-20T10:48:00Z"/>
        </w:rPr>
      </w:pPr>
      <w:ins w:id="969" w:author="David Keyes" w:date="2023-11-20T10:48:00Z">
        <w:r>
          <w:t xml:space="preserve">    ),</w:t>
        </w:r>
      </w:ins>
    </w:p>
    <w:p w14:paraId="35E01FD8" w14:textId="77777777" w:rsidR="00E04BFF" w:rsidRDefault="00E04BFF" w:rsidP="00E04BFF">
      <w:pPr>
        <w:pStyle w:val="CodeWide"/>
        <w:rPr>
          <w:ins w:id="970" w:author="David Keyes" w:date="2023-11-20T10:48:00Z"/>
        </w:rPr>
      </w:pPr>
      <w:ins w:id="971" w:author="David Keyes" w:date="2023-11-20T10:48:00Z">
        <w:r>
          <w:t xml:space="preserve">    plot.background = element_rect(</w:t>
        </w:r>
      </w:ins>
    </w:p>
    <w:p w14:paraId="72325F6F" w14:textId="77777777" w:rsidR="00E04BFF" w:rsidRDefault="00E04BFF" w:rsidP="00E04BFF">
      <w:pPr>
        <w:pStyle w:val="CodeWide"/>
        <w:rPr>
          <w:ins w:id="972" w:author="David Keyes" w:date="2023-11-20T10:48:00Z"/>
        </w:rPr>
      </w:pPr>
      <w:ins w:id="973" w:author="David Keyes" w:date="2023-11-20T10:48:00Z">
        <w:r>
          <w:t xml:space="preserve">      fill = "#e5e4e2",</w:t>
        </w:r>
      </w:ins>
    </w:p>
    <w:p w14:paraId="1184077C" w14:textId="77777777" w:rsidR="00E04BFF" w:rsidRDefault="00E04BFF" w:rsidP="00E04BFF">
      <w:pPr>
        <w:pStyle w:val="CodeWide"/>
        <w:rPr>
          <w:ins w:id="974" w:author="David Keyes" w:date="2023-11-20T10:48:00Z"/>
        </w:rPr>
      </w:pPr>
      <w:ins w:id="975" w:author="David Keyes" w:date="2023-11-20T10:48:00Z">
        <w:r>
          <w:t xml:space="preserve">      color = NA</w:t>
        </w:r>
      </w:ins>
    </w:p>
    <w:p w14:paraId="111FD194" w14:textId="77777777" w:rsidR="00E04BFF" w:rsidRDefault="00E04BFF" w:rsidP="00E04BFF">
      <w:pPr>
        <w:pStyle w:val="CodeWide"/>
        <w:rPr>
          <w:ins w:id="976" w:author="David Keyes" w:date="2023-11-20T10:48:00Z"/>
        </w:rPr>
      </w:pPr>
      <w:ins w:id="977" w:author="David Keyes" w:date="2023-11-20T10:48:00Z">
        <w:r>
          <w:t xml:space="preserve">    )</w:t>
        </w:r>
      </w:ins>
    </w:p>
    <w:p w14:paraId="1EC6DFBA" w14:textId="0CB7D0B8" w:rsidR="00E04BFF" w:rsidRDefault="00E04BFF" w:rsidP="00E04BFF">
      <w:pPr>
        <w:pStyle w:val="CodeWide"/>
      </w:pPr>
      <w:ins w:id="978" w:author="David Keyes" w:date="2023-11-20T10:48:00Z">
        <w:r>
          <w:t xml:space="preserve">  )</w:t>
        </w:r>
      </w:ins>
    </w:p>
    <w:p w14:paraId="65B8C72A" w14:textId="27625762" w:rsidR="001832FD" w:rsidRDefault="00246EF6" w:rsidP="00F76A86">
      <w:pPr>
        <w:pStyle w:val="Body"/>
      </w:pPr>
      <w:r>
        <w:t xml:space="preserve">The </w:t>
      </w:r>
      <w:r>
        <w:rPr>
          <w:rStyle w:val="Literal"/>
        </w:rPr>
        <w:t>scale_fill_discrete_sequential()</w:t>
      </w:r>
      <w:r>
        <w:t xml:space="preserve"> function, from the </w:t>
      </w:r>
      <w:r>
        <w:rPr>
          <w:rStyle w:val="Literal"/>
        </w:rPr>
        <w:t>colorspace</w:t>
      </w:r>
      <w:r>
        <w:t xml:space="preserve"> package, sets the color scale. </w:t>
      </w:r>
      <w:del w:id="979" w:author="Rachel Monaghan" w:date="2023-11-13T17:45:00Z">
        <w:r w:rsidDel="006D70BB">
          <w:delText xml:space="preserve">Madjid </w:delText>
        </w:r>
      </w:del>
      <w:ins w:id="980" w:author="Rachel Monaghan" w:date="2023-11-13T17:45:00Z">
        <w:r w:rsidR="006D70BB">
          <w:t xml:space="preserve">This code </w:t>
        </w:r>
      </w:ins>
      <w:r>
        <w:t xml:space="preserve">uses the rocket palette (the same palette that Cédric Scherer and Georgios Karamanis used in </w:t>
      </w:r>
      <w:r>
        <w:rPr>
          <w:rStyle w:val="Xref"/>
        </w:rPr>
        <w:t>Chapter 2</w:t>
      </w:r>
      <w:r>
        <w:t xml:space="preserve">) and changes the legend title to “COVID-19 INCIDENCE RATE.” </w:t>
      </w:r>
      <w:del w:id="981" w:author="Rachel Monaghan" w:date="2023-11-13T19:13:00Z">
        <w:r w:rsidDel="002733B1">
          <w:delText>Within t</w:delText>
        </w:r>
      </w:del>
      <w:ins w:id="982" w:author="Rachel Monaghan" w:date="2023-11-13T19:13:00Z">
        <w:r w:rsidR="002733B1">
          <w:t>T</w:t>
        </w:r>
      </w:ins>
      <w:r>
        <w:t xml:space="preserve">he </w:t>
      </w:r>
      <w:r>
        <w:rPr>
          <w:rStyle w:val="Literal"/>
        </w:rPr>
        <w:t>guide_legend()</w:t>
      </w:r>
      <w:r>
        <w:t xml:space="preserve"> function</w:t>
      </w:r>
      <w:del w:id="983" w:author="Rachel Monaghan" w:date="2023-11-13T19:13:00Z">
        <w:r w:rsidDel="002733B1">
          <w:delText xml:space="preserve">, </w:delText>
        </w:r>
      </w:del>
      <w:ins w:id="984" w:author="Rachel Monaghan" w:date="2023-11-13T19:13:00Z">
        <w:r w:rsidR="002733B1">
          <w:t xml:space="preserve"> adjusts </w:t>
        </w:r>
      </w:ins>
      <w:del w:id="985" w:author="Rachel Monaghan" w:date="2023-11-13T17:46:00Z">
        <w:r w:rsidDel="006D70BB">
          <w:delText xml:space="preserve">he adjusts </w:delText>
        </w:r>
      </w:del>
      <w:r>
        <w:t>the position</w:t>
      </w:r>
      <w:del w:id="986" w:author="Rachel Monaghan" w:date="2023-11-13T17:46:00Z">
        <w:r w:rsidDel="006D70BB">
          <w:delText xml:space="preserve"> and</w:delText>
        </w:r>
      </w:del>
      <w:ins w:id="987" w:author="Rachel Monaghan" w:date="2023-11-13T17:46:00Z">
        <w:r w:rsidR="006D70BB">
          <w:t>,</w:t>
        </w:r>
      </w:ins>
      <w:r>
        <w:t xml:space="preserve"> alignment</w:t>
      </w:r>
      <w:del w:id="988" w:author="Rachel Monaghan" w:date="2023-11-13T17:46:00Z">
        <w:r w:rsidDel="006D70BB">
          <w:delText xml:space="preserve"> as well as</w:delText>
        </w:r>
      </w:del>
      <w:ins w:id="989" w:author="Rachel Monaghan" w:date="2023-11-13T17:46:00Z">
        <w:r w:rsidR="006D70BB">
          <w:t>, and</w:t>
        </w:r>
      </w:ins>
      <w:r>
        <w:t xml:space="preserve"> text properties of the title. </w:t>
      </w:r>
      <w:del w:id="990" w:author="Rachel Monaghan" w:date="2023-11-13T17:46:00Z">
        <w:r w:rsidDel="00F55F30">
          <w:delText xml:space="preserve">He </w:delText>
        </w:r>
      </w:del>
      <w:ins w:id="991" w:author="Rachel Monaghan" w:date="2023-11-13T17:46:00Z">
        <w:r w:rsidR="00F55F30">
          <w:t xml:space="preserve">The code </w:t>
        </w:r>
      </w:ins>
      <w:del w:id="992" w:author="Rachel Monaghan" w:date="2023-11-13T17:51:00Z">
        <w:r w:rsidDel="00C07ED6">
          <w:delText xml:space="preserve">also </w:delText>
        </w:r>
      </w:del>
      <w:ins w:id="993" w:author="Rachel Monaghan" w:date="2023-11-13T17:51:00Z">
        <w:r w:rsidR="00C07ED6">
          <w:t xml:space="preserve">then </w:t>
        </w:r>
      </w:ins>
      <w:r>
        <w:t>puts the colored squares in one row, adjusts their height and width, and tweaks the text properties of the labels (</w:t>
      </w:r>
      <w:del w:id="994" w:author="Rachel Monaghan" w:date="2023-11-13T17:44:00Z">
        <w:r w:rsidDel="006D70BB">
          <w:delText xml:space="preserve">the </w:delText>
        </w:r>
      </w:del>
      <w:r>
        <w:rPr>
          <w:rStyle w:val="Literal"/>
        </w:rPr>
        <w:t>&gt;0</w:t>
      </w:r>
      <w:r>
        <w:t xml:space="preserve">, </w:t>
      </w:r>
      <w:r>
        <w:rPr>
          <w:rStyle w:val="Literal"/>
        </w:rPr>
        <w:t>&gt;5</w:t>
      </w:r>
      <w:r>
        <w:t>, and so on).</w:t>
      </w:r>
    </w:p>
    <w:p w14:paraId="7CBD8A78" w14:textId="329B48C5" w:rsidR="001832FD" w:rsidRDefault="00246EF6" w:rsidP="00F76A86">
      <w:pPr>
        <w:pStyle w:val="Body"/>
      </w:pPr>
      <w:r>
        <w:t xml:space="preserve">Next, </w:t>
      </w:r>
      <w:ins w:id="995" w:author="Rachel Monaghan" w:date="2023-11-13T17:51:00Z">
        <w:r w:rsidR="00C07ED6">
          <w:t xml:space="preserve">the </w:t>
        </w:r>
        <w:r w:rsidR="00C07ED6" w:rsidRPr="00F76A86">
          <w:rPr>
            <w:rStyle w:val="Literal"/>
          </w:rPr>
          <w:t>labs()</w:t>
        </w:r>
        <w:r w:rsidR="00C07ED6">
          <w:t xml:space="preserve"> function</w:t>
        </w:r>
        <w:r w:rsidR="00C07ED6" w:rsidDel="00F55F30">
          <w:t xml:space="preserve"> </w:t>
        </w:r>
        <w:r w:rsidR="00C07ED6">
          <w:t xml:space="preserve">adds </w:t>
        </w:r>
      </w:ins>
      <w:del w:id="996" w:author="Rachel Monaghan" w:date="2023-11-13T17:47:00Z">
        <w:r w:rsidDel="00F55F30">
          <w:delText xml:space="preserve">he adds </w:delText>
        </w:r>
      </w:del>
      <w:r>
        <w:t>a title and caption</w:t>
      </w:r>
      <w:del w:id="997" w:author="Rachel Monaghan" w:date="2023-11-13T17:51:00Z">
        <w:r w:rsidDel="00C07ED6">
          <w:delText xml:space="preserve"> </w:delText>
        </w:r>
      </w:del>
      <w:del w:id="998" w:author="Rachel Monaghan" w:date="2023-11-13T17:47:00Z">
        <w:r w:rsidDel="00F55F30">
          <w:delText xml:space="preserve">using </w:delText>
        </w:r>
      </w:del>
      <w:del w:id="999" w:author="Rachel Monaghan" w:date="2023-11-13T17:51:00Z">
        <w:r w:rsidDel="00C07ED6">
          <w:delText xml:space="preserve">the </w:delText>
        </w:r>
        <w:r w:rsidRPr="00F76A86" w:rsidDel="00C07ED6">
          <w:rPr>
            <w:rStyle w:val="Literal"/>
          </w:rPr>
          <w:delText>labs()</w:delText>
        </w:r>
        <w:r w:rsidDel="00C07ED6">
          <w:delText xml:space="preserve"> function</w:delText>
        </w:r>
      </w:del>
      <w:r>
        <w:t xml:space="preserve">. </w:t>
      </w:r>
      <w:del w:id="1000" w:author="Rachel Monaghan" w:date="2023-11-13T17:54:00Z">
        <w:r w:rsidDel="00C07ED6">
          <w:delText xml:space="preserve">After </w:delText>
        </w:r>
      </w:del>
      <w:ins w:id="1001" w:author="Rachel Monaghan" w:date="2023-11-13T17:54:00Z">
        <w:r w:rsidR="00C07ED6">
          <w:t xml:space="preserve">Following </w:t>
        </w:r>
      </w:ins>
      <w:del w:id="1002" w:author="Rachel Monaghan" w:date="2023-11-13T17:48:00Z">
        <w:r w:rsidDel="00F55F30">
          <w:delText xml:space="preserve">this, he uses </w:delText>
        </w:r>
      </w:del>
      <w:r w:rsidRPr="00F76A86">
        <w:rPr>
          <w:rStyle w:val="Literal"/>
        </w:rPr>
        <w:t>theme_minimal()</w:t>
      </w:r>
      <w:del w:id="1003" w:author="Rachel Monaghan" w:date="2023-11-13T17:48:00Z">
        <w:r w:rsidDel="00F55F30">
          <w:delText xml:space="preserve"> before making tweaks using</w:delText>
        </w:r>
      </w:del>
      <w:ins w:id="1004" w:author="Rachel Monaghan" w:date="2023-11-13T17:48:00Z">
        <w:r w:rsidR="00F55F30">
          <w:t>,</w:t>
        </w:r>
      </w:ins>
      <w:del w:id="1005" w:author="Rachel Monaghan" w:date="2023-11-13T17:48:00Z">
        <w:r w:rsidDel="00F55F30">
          <w:delText xml:space="preserve"> </w:delText>
        </w:r>
      </w:del>
      <w:ins w:id="1006" w:author="Rachel Monaghan" w:date="2023-11-13T17:48:00Z">
        <w:r w:rsidR="00F55F30">
          <w:t xml:space="preserve"> </w:t>
        </w:r>
      </w:ins>
      <w:r>
        <w:t xml:space="preserve">the </w:t>
      </w:r>
      <w:r w:rsidRPr="00F76A86">
        <w:rPr>
          <w:rStyle w:val="Literal"/>
        </w:rPr>
        <w:t>theme()</w:t>
      </w:r>
      <w:r>
        <w:t xml:space="preserve"> function</w:t>
      </w:r>
      <w:ins w:id="1007" w:author="Rachel Monaghan" w:date="2023-11-13T17:48:00Z">
        <w:r w:rsidR="00F55F30">
          <w:t xml:space="preserve"> </w:t>
        </w:r>
      </w:ins>
      <w:ins w:id="1008" w:author="Rachel Monaghan" w:date="2023-11-13T17:53:00Z">
        <w:r w:rsidR="00C07ED6">
          <w:t>makes</w:t>
        </w:r>
      </w:ins>
      <w:ins w:id="1009" w:author="Rachel Monaghan" w:date="2023-11-13T17:52:00Z">
        <w:r w:rsidR="00C07ED6">
          <w:t xml:space="preserve"> some design tweaks</w:t>
        </w:r>
      </w:ins>
      <w:del w:id="1010" w:author="Rachel Monaghan" w:date="2023-11-13T17:53:00Z">
        <w:r w:rsidDel="00C07ED6">
          <w:delText>. These tweaks</w:delText>
        </w:r>
      </w:del>
      <w:ins w:id="1011" w:author="Rachel Monaghan" w:date="2023-11-13T17:53:00Z">
        <w:r w:rsidR="00C07ED6">
          <w:t>,</w:t>
        </w:r>
      </w:ins>
      <w:r>
        <w:t xml:space="preserve"> </w:t>
      </w:r>
      <w:del w:id="1012" w:author="Rachel Monaghan" w:date="2023-11-13T17:54:00Z">
        <w:r w:rsidDel="00C07ED6">
          <w:delText xml:space="preserve">include </w:delText>
        </w:r>
      </w:del>
      <w:ins w:id="1013" w:author="Rachel Monaghan" w:date="2023-11-13T17:54:00Z">
        <w:r w:rsidR="00C07ED6">
          <w:t xml:space="preserve">including </w:t>
        </w:r>
      </w:ins>
      <w:r>
        <w:t>setting the font and text color</w:t>
      </w:r>
      <w:ins w:id="1014" w:author="Rachel Monaghan" w:date="2023-11-13T17:44:00Z">
        <w:r w:rsidR="006D70BB">
          <w:t>;</w:t>
        </w:r>
      </w:ins>
      <w:del w:id="1015" w:author="Rachel Monaghan" w:date="2023-11-13T17:44:00Z">
        <w:r w:rsidDel="006D70BB">
          <w:delText>,</w:delText>
        </w:r>
      </w:del>
      <w:r>
        <w:t xml:space="preserve"> making the title and caption bold</w:t>
      </w:r>
      <w:ins w:id="1016" w:author="Rachel Monaghan" w:date="2023-11-13T17:44:00Z">
        <w:r w:rsidR="006D70BB">
          <w:t>;</w:t>
        </w:r>
      </w:ins>
      <w:del w:id="1017" w:author="Rachel Monaghan" w:date="2023-11-13T17:44:00Z">
        <w:r w:rsidDel="006D70BB">
          <w:delText>,</w:delText>
        </w:r>
      </w:del>
      <w:r>
        <w:t xml:space="preserve"> and adjusting their size, alignment, and </w:t>
      </w:r>
      <w:del w:id="1018" w:author="Rachel Monaghan" w:date="2023-11-13T17:44:00Z">
        <w:r w:rsidDel="006D70BB">
          <w:delText xml:space="preserve">the </w:delText>
        </w:r>
      </w:del>
      <w:r>
        <w:t>margins</w:t>
      </w:r>
      <w:del w:id="1019" w:author="Rachel Monaghan" w:date="2023-11-13T17:44:00Z">
        <w:r w:rsidDel="006D70BB">
          <w:delText xml:space="preserve"> around them</w:delText>
        </w:r>
      </w:del>
      <w:r>
        <w:t xml:space="preserve">. </w:t>
      </w:r>
      <w:del w:id="1020" w:author="Rachel Monaghan" w:date="2023-11-13T17:49:00Z">
        <w:r w:rsidDel="00F55F30">
          <w:delText xml:space="preserve">He </w:delText>
        </w:r>
      </w:del>
      <w:ins w:id="1021" w:author="Rachel Monaghan" w:date="2023-11-13T17:49:00Z">
        <w:r w:rsidR="00F55F30">
          <w:t xml:space="preserve">The code </w:t>
        </w:r>
      </w:ins>
      <w:del w:id="1022" w:author="Rachel Monaghan" w:date="2023-11-13T17:49:00Z">
        <w:r w:rsidDel="00F55F30">
          <w:delText xml:space="preserve">also </w:delText>
        </w:r>
      </w:del>
      <w:ins w:id="1023" w:author="Rachel Monaghan" w:date="2023-11-13T17:49:00Z">
        <w:r w:rsidR="00F55F30">
          <w:t xml:space="preserve">then </w:t>
        </w:r>
      </w:ins>
      <w:r>
        <w:t>adjusts the size of the strip text (</w:t>
      </w:r>
      <w:del w:id="1024" w:author="Rachel Monaghan" w:date="2023-11-13T17:44:00Z">
        <w:r w:rsidDel="006D70BB">
          <w:delText xml:space="preserve">the </w:delText>
        </w:r>
      </w:del>
      <w:r w:rsidRPr="00F36FA5">
        <w:rPr>
          <w:rPrChange w:id="1025" w:author="Rachel Monaghan" w:date="2023-11-13T14:46:00Z">
            <w:rPr>
              <w:rStyle w:val="Italic"/>
            </w:rPr>
          </w:rPrChange>
        </w:rPr>
        <w:t>Jan</w:t>
      </w:r>
      <w:ins w:id="1026" w:author="Sydney Cromwell" w:date="2023-10-25T09:30:00Z">
        <w:r w:rsidR="00A82EFF" w:rsidRPr="00F36FA5">
          <w:rPr>
            <w:rPrChange w:id="1027" w:author="Rachel Monaghan" w:date="2023-11-13T14:46:00Z">
              <w:rPr>
                <w:rStyle w:val="Italic"/>
              </w:rPr>
            </w:rPrChange>
          </w:rPr>
          <w:t>.</w:t>
        </w:r>
      </w:ins>
      <w:r w:rsidRPr="00F36FA5">
        <w:rPr>
          <w:rPrChange w:id="1028" w:author="Rachel Monaghan" w:date="2023-11-13T14:46:00Z">
            <w:rPr>
              <w:rStyle w:val="Italic"/>
            </w:rPr>
          </w:rPrChange>
        </w:rPr>
        <w:t xml:space="preserve"> 01</w:t>
      </w:r>
      <w:r w:rsidRPr="00F36FA5">
        <w:t xml:space="preserve">, </w:t>
      </w:r>
      <w:r w:rsidRPr="00F36FA5">
        <w:rPr>
          <w:rPrChange w:id="1029" w:author="Rachel Monaghan" w:date="2023-11-13T14:46:00Z">
            <w:rPr>
              <w:rStyle w:val="Italic"/>
            </w:rPr>
          </w:rPrChange>
        </w:rPr>
        <w:t>Jan</w:t>
      </w:r>
      <w:ins w:id="1030" w:author="Sydney Cromwell" w:date="2023-10-25T09:30:00Z">
        <w:r w:rsidR="00A82EFF" w:rsidRPr="00F36FA5">
          <w:rPr>
            <w:rPrChange w:id="1031" w:author="Rachel Monaghan" w:date="2023-11-13T14:46:00Z">
              <w:rPr>
                <w:rStyle w:val="Italic"/>
              </w:rPr>
            </w:rPrChange>
          </w:rPr>
          <w:t>.</w:t>
        </w:r>
      </w:ins>
      <w:r w:rsidRPr="00F36FA5">
        <w:rPr>
          <w:rPrChange w:id="1032" w:author="Rachel Monaghan" w:date="2023-11-13T14:46:00Z">
            <w:rPr>
              <w:rStyle w:val="Italic"/>
            </w:rPr>
          </w:rPrChange>
        </w:rPr>
        <w:t xml:space="preserve"> 02</w:t>
      </w:r>
      <w:r>
        <w:t xml:space="preserve">, and so on) and makes it bold, puts the legend at the top of the maps, and adds a bit of spacing around it. </w:t>
      </w:r>
      <w:del w:id="1033" w:author="Rachel Monaghan" w:date="2023-11-13T17:49:00Z">
        <w:r w:rsidDel="00F55F30">
          <w:delText>He removes g</w:delText>
        </w:r>
      </w:del>
      <w:ins w:id="1034" w:author="Rachel Monaghan" w:date="2023-11-13T17:49:00Z">
        <w:r w:rsidR="00F55F30">
          <w:t>G</w:t>
        </w:r>
      </w:ins>
      <w:r>
        <w:t>rid lines</w:t>
      </w:r>
      <w:del w:id="1035" w:author="Rachel Monaghan" w:date="2023-11-13T17:49:00Z">
        <w:r w:rsidDel="00F55F30">
          <w:delText xml:space="preserve"> and</w:delText>
        </w:r>
      </w:del>
      <w:ins w:id="1036" w:author="Rachel Monaghan" w:date="2023-11-13T17:49:00Z">
        <w:r w:rsidR="00F55F30">
          <w:t>, as well as</w:t>
        </w:r>
      </w:ins>
      <w:r>
        <w:t xml:space="preserve"> the longitude and latitude lines, </w:t>
      </w:r>
      <w:ins w:id="1037" w:author="Rachel Monaghan" w:date="2023-11-13T17:49:00Z">
        <w:r w:rsidR="00F55F30">
          <w:t xml:space="preserve">are removed, and </w:t>
        </w:r>
      </w:ins>
      <w:r>
        <w:t>then</w:t>
      </w:r>
      <w:ins w:id="1038" w:author="Rachel Monaghan" w:date="2023-11-13T17:50:00Z">
        <w:r w:rsidR="00F55F30">
          <w:t xml:space="preserve"> the entire visualization gets</w:t>
        </w:r>
      </w:ins>
      <w:del w:id="1039" w:author="Rachel Monaghan" w:date="2023-11-13T17:49:00Z">
        <w:r w:rsidDel="00F55F30">
          <w:delText xml:space="preserve"> adds</w:delText>
        </w:r>
      </w:del>
      <w:r>
        <w:t xml:space="preserve"> a bit of padding </w:t>
      </w:r>
      <w:del w:id="1040" w:author="Rachel Monaghan" w:date="2023-11-13T17:50:00Z">
        <w:r w:rsidDel="00F55F30">
          <w:delText>around the entire visualization and makes the</w:delText>
        </w:r>
      </w:del>
      <w:ins w:id="1041" w:author="Rachel Monaghan" w:date="2023-11-13T17:50:00Z">
        <w:r w:rsidR="00F55F30">
          <w:t>and a light gray</w:t>
        </w:r>
      </w:ins>
      <w:r>
        <w:t xml:space="preserve"> background</w:t>
      </w:r>
      <w:del w:id="1042" w:author="Rachel Monaghan" w:date="2023-11-13T17:50:00Z">
        <w:r w:rsidDel="00F55F30">
          <w:delText xml:space="preserve"> a light gray</w:delText>
        </w:r>
      </w:del>
      <w:r>
        <w:t>.</w:t>
      </w:r>
    </w:p>
    <w:p w14:paraId="0E76133C" w14:textId="54E25673" w:rsidR="001832FD" w:rsidRDefault="00246EF6" w:rsidP="00F76A86">
      <w:pPr>
        <w:pStyle w:val="Body"/>
      </w:pPr>
      <w:r>
        <w:t xml:space="preserve">There </w:t>
      </w:r>
      <w:del w:id="1043" w:author="Rachel Monaghan" w:date="2023-11-13T17:45:00Z">
        <w:r w:rsidDel="006D70BB">
          <w:delText xml:space="preserve">we </w:delText>
        </w:r>
      </w:del>
      <w:ins w:id="1044" w:author="Rachel Monaghan" w:date="2023-11-13T17:45:00Z">
        <w:r w:rsidR="006D70BB">
          <w:t xml:space="preserve">you </w:t>
        </w:r>
      </w:ins>
      <w:r>
        <w:t>have it</w:t>
      </w:r>
      <w:ins w:id="1045" w:author="Rachel Monaghan" w:date="2023-11-13T17:45:00Z">
        <w:r w:rsidR="006D70BB">
          <w:t>!</w:t>
        </w:r>
      </w:ins>
      <w:del w:id="1046" w:author="Rachel Monaghan" w:date="2023-11-13T17:45:00Z">
        <w:r w:rsidDel="006D70BB">
          <w:delText>.</w:delText>
        </w:r>
      </w:del>
      <w:r>
        <w:t xml:space="preserve"> Figure 4-10 shows </w:t>
      </w:r>
      <w:del w:id="1047" w:author="Rachel Monaghan" w:date="2023-11-13T17:45:00Z">
        <w:r w:rsidDel="006D70BB">
          <w:delText xml:space="preserve">our </w:delText>
        </w:r>
      </w:del>
      <w:ins w:id="1048" w:author="Rachel Monaghan" w:date="2023-11-13T17:45:00Z">
        <w:r w:rsidR="006D70BB">
          <w:t xml:space="preserve">the </w:t>
        </w:r>
      </w:ins>
      <w:r>
        <w:t>re</w:t>
      </w:r>
      <w:ins w:id="1049" w:author="Sydney Cromwell" w:date="2023-10-25T14:17:00Z">
        <w:r w:rsidR="00DE376B">
          <w:t>-</w:t>
        </w:r>
      </w:ins>
      <w:r>
        <w:t xml:space="preserve">creation of </w:t>
      </w:r>
      <w:del w:id="1050" w:author="Rachel Monaghan" w:date="2023-11-13T17:45:00Z">
        <w:r w:rsidDel="006D70BB">
          <w:delText xml:space="preserve">the </w:delText>
        </w:r>
      </w:del>
      <w:ins w:id="1051" w:author="Rachel Monaghan" w:date="2023-11-13T17:45:00Z">
        <w:r w:rsidR="006D70BB">
          <w:t xml:space="preserve">his </w:t>
        </w:r>
      </w:ins>
      <w:r>
        <w:t>COVID</w:t>
      </w:r>
      <w:r w:rsidR="00853A81">
        <w:t>-19</w:t>
      </w:r>
      <w:r>
        <w:t xml:space="preserve"> map.</w:t>
      </w:r>
    </w:p>
    <w:p w14:paraId="62CC9F2A" w14:textId="77777777" w:rsidR="001832FD" w:rsidRDefault="00246EF6">
      <w:pPr>
        <w:pStyle w:val="GraphicSlug"/>
      </w:pPr>
      <w:r>
        <w:t>[F04010.pdf]</w:t>
      </w:r>
    </w:p>
    <w:p w14:paraId="5F02FB34" w14:textId="77777777" w:rsidR="001832FD" w:rsidRDefault="00246EF6">
      <w:pPr>
        <w:pStyle w:val="CaptionedFigure"/>
      </w:pPr>
      <w:r>
        <w:rPr>
          <w:noProof/>
        </w:rPr>
        <w:lastRenderedPageBreak/>
        <w:drawing>
          <wp:inline distT="0" distB="0" distL="0" distR="0" wp14:anchorId="42B18D5D" wp14:editId="30890FBD">
            <wp:extent cx="4602684" cy="3682147"/>
            <wp:effectExtent l="0" t="0" r="0" b="0"/>
            <wp:docPr id="1073741834" name="officeArt object"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1073741834" name="Figure 4.10: Our recreation of Abdoul Madjid’s map" descr="Figure 4.10: Our recreation of Abdoul Madjid’s map"/>
                    <pic:cNvPicPr>
                      <a:picLocks noChangeAspect="1"/>
                    </pic:cNvPicPr>
                  </pic:nvPicPr>
                  <pic:blipFill>
                    <a:blip r:embed="rId21"/>
                    <a:stretch>
                      <a:fillRect/>
                    </a:stretch>
                  </pic:blipFill>
                  <pic:spPr>
                    <a:xfrm>
                      <a:off x="0" y="0"/>
                      <a:ext cx="4602684" cy="3682147"/>
                    </a:xfrm>
                    <a:prstGeom prst="rect">
                      <a:avLst/>
                    </a:prstGeom>
                    <a:ln w="12700" cap="flat">
                      <a:noFill/>
                      <a:miter lim="400000"/>
                    </a:ln>
                    <a:effectLst/>
                  </pic:spPr>
                </pic:pic>
              </a:graphicData>
            </a:graphic>
          </wp:inline>
        </w:drawing>
      </w:r>
    </w:p>
    <w:p w14:paraId="106BD7C7" w14:textId="08EA8352" w:rsidR="001832FD" w:rsidRDefault="00246EF6" w:rsidP="002E47ED">
      <w:pPr>
        <w:pStyle w:val="CaptionLine"/>
      </w:pPr>
      <w:del w:id="1052" w:author="Rachel Monaghan" w:date="2023-11-13T17:54:00Z">
        <w:r w:rsidDel="00C07ED6">
          <w:delText xml:space="preserve">Our </w:delText>
        </w:r>
      </w:del>
      <w:ins w:id="1053" w:author="Rachel Monaghan" w:date="2023-11-13T17:54:00Z">
        <w:r w:rsidR="00C07ED6">
          <w:t xml:space="preserve">The </w:t>
        </w:r>
      </w:ins>
      <w:r>
        <w:t>re</w:t>
      </w:r>
      <w:ins w:id="1054" w:author="Sydney Cromwell" w:date="2023-10-25T14:17:00Z">
        <w:r w:rsidR="00DE376B">
          <w:t>-</w:t>
        </w:r>
      </w:ins>
      <w:r>
        <w:t xml:space="preserve">creation of Abdoul </w:t>
      </w:r>
      <w:r w:rsidRPr="003814C5">
        <w:t>Madjid’s</w:t>
      </w:r>
      <w:r>
        <w:t xml:space="preserve"> map</w:t>
      </w:r>
      <w:bookmarkEnd w:id="564"/>
      <w:bookmarkEnd w:id="659"/>
    </w:p>
    <w:p w14:paraId="1441B7A0" w14:textId="3E1AC2F0" w:rsidR="001832FD" w:rsidRDefault="00246EF6" w:rsidP="00F76A86">
      <w:pPr>
        <w:pStyle w:val="Body"/>
      </w:pPr>
      <w:bookmarkStart w:id="1055" w:name="X60c203e69a2432230f5c870554c0a0235424e6a"/>
      <w:r>
        <w:t xml:space="preserve">From data import and data cleaning to analysis and visualization, </w:t>
      </w:r>
      <w:del w:id="1056" w:author="Rachel Monaghan" w:date="2023-11-13T17:54:00Z">
        <w:r w:rsidDel="00C07ED6">
          <w:delText>we’ve shown</w:delText>
        </w:r>
      </w:del>
      <w:ins w:id="1057" w:author="Rachel Monaghan" w:date="2023-11-13T17:54:00Z">
        <w:r w:rsidR="00C07ED6">
          <w:t>you’ve seen</w:t>
        </w:r>
      </w:ins>
      <w:r>
        <w:t xml:space="preserve"> how </w:t>
      </w:r>
      <w:del w:id="1058" w:author="Sydney Cromwell" w:date="2023-10-25T09:26:00Z">
        <w:r w:rsidDel="00755AAE">
          <w:delText xml:space="preserve">Abdoul </w:delText>
        </w:r>
      </w:del>
      <w:r>
        <w:t>Madjid made a beautiful map in R.</w:t>
      </w:r>
    </w:p>
    <w:p w14:paraId="382E2FCB" w14:textId="77777777" w:rsidR="001832FD" w:rsidRDefault="00246EF6">
      <w:pPr>
        <w:pStyle w:val="HeadA"/>
      </w:pPr>
      <w:bookmarkStart w:id="1059" w:name="_Toc14"/>
      <w:r>
        <w:t>Making Your Own Maps</w:t>
      </w:r>
      <w:bookmarkEnd w:id="1059"/>
    </w:p>
    <w:p w14:paraId="44C1C403" w14:textId="246E73E3" w:rsidR="00614185" w:rsidRDefault="00246EF6" w:rsidP="00F76A86">
      <w:pPr>
        <w:pStyle w:val="Body"/>
        <w:rPr>
          <w:ins w:id="1060" w:author="Rachel Monaghan" w:date="2023-11-13T17:55:00Z"/>
        </w:rPr>
      </w:pPr>
      <w:r>
        <w:t>You may now be wondering</w:t>
      </w:r>
      <w:del w:id="1061" w:author="Rachel Monaghan" w:date="2023-11-13T17:54:00Z">
        <w:r w:rsidDel="00C07ED6">
          <w:delText xml:space="preserve">: </w:delText>
        </w:r>
      </w:del>
      <w:ins w:id="1062" w:author="Rachel Monaghan" w:date="2023-11-13T17:54:00Z">
        <w:r w:rsidR="00C07ED6">
          <w:t xml:space="preserve">, </w:t>
        </w:r>
      </w:ins>
      <w:r w:rsidR="003814C5" w:rsidRPr="00C07ED6">
        <w:rPr>
          <w:rStyle w:val="Italic"/>
          <w:rPrChange w:id="1063" w:author="Rachel Monaghan" w:date="2023-11-13T17:54:00Z">
            <w:rPr/>
          </w:rPrChange>
        </w:rPr>
        <w:t>O</w:t>
      </w:r>
      <w:r w:rsidRPr="00C07ED6">
        <w:rPr>
          <w:rStyle w:val="Italic"/>
          <w:rPrChange w:id="1064" w:author="Rachel Monaghan" w:date="2023-11-13T17:54:00Z">
            <w:rPr/>
          </w:rPrChange>
        </w:rPr>
        <w:t>kay, great, but how do I actually make my own maps?</w:t>
      </w:r>
      <w:r>
        <w:t xml:space="preserve"> </w:t>
      </w:r>
      <w:del w:id="1065" w:author="Rachel Monaghan" w:date="2023-11-13T17:54:00Z">
        <w:r w:rsidDel="00C07ED6">
          <w:delText>Let’s talk about</w:delText>
        </w:r>
      </w:del>
      <w:ins w:id="1066" w:author="Rachel Monaghan" w:date="2023-11-13T17:54:00Z">
        <w:r w:rsidR="00C07ED6">
          <w:t>In this section yo</w:t>
        </w:r>
      </w:ins>
      <w:ins w:id="1067" w:author="Rachel Monaghan" w:date="2023-11-13T17:55:00Z">
        <w:r w:rsidR="00C07ED6">
          <w:t>u’ll learn</w:t>
        </w:r>
      </w:ins>
      <w:r>
        <w:t xml:space="preserve"> where you can find geospatial data, how to choose a projection, and how to </w:t>
      </w:r>
      <w:del w:id="1068" w:author="Rachel Monaghan" w:date="2023-11-13T19:14:00Z">
        <w:r w:rsidDel="002733B1">
          <w:delText xml:space="preserve">wrangle </w:delText>
        </w:r>
      </w:del>
      <w:ins w:id="1069" w:author="Rachel Monaghan" w:date="2023-11-13T19:14:00Z">
        <w:r w:rsidR="002733B1">
          <w:t xml:space="preserve">prepare </w:t>
        </w:r>
      </w:ins>
      <w:del w:id="1070" w:author="Rachel Monaghan" w:date="2023-11-13T19:15:00Z">
        <w:r w:rsidDel="002733B1">
          <w:delText xml:space="preserve">geospatial </w:delText>
        </w:r>
      </w:del>
      <w:ins w:id="1071" w:author="Rachel Monaghan" w:date="2023-11-13T19:15:00Z">
        <w:r w:rsidR="002733B1">
          <w:t xml:space="preserve">the </w:t>
        </w:r>
      </w:ins>
      <w:r>
        <w:t xml:space="preserve">data </w:t>
      </w:r>
      <w:del w:id="1072" w:author="Rachel Monaghan" w:date="2023-11-13T19:15:00Z">
        <w:r w:rsidDel="002733B1">
          <w:delText xml:space="preserve">to </w:delText>
        </w:r>
      </w:del>
      <w:del w:id="1073" w:author="Rachel Monaghan" w:date="2023-11-13T17:55:00Z">
        <w:r w:rsidDel="00614185">
          <w:delText xml:space="preserve">get </w:delText>
        </w:r>
      </w:del>
      <w:del w:id="1074" w:author="Rachel Monaghan" w:date="2023-11-13T19:15:00Z">
        <w:r w:rsidDel="002733B1">
          <w:delText xml:space="preserve">it </w:delText>
        </w:r>
      </w:del>
      <w:del w:id="1075" w:author="Rachel Monaghan" w:date="2023-11-13T17:55:00Z">
        <w:r w:rsidDel="00614185">
          <w:delText xml:space="preserve">ready </w:delText>
        </w:r>
      </w:del>
      <w:r>
        <w:t>for mapping.</w:t>
      </w:r>
      <w:bookmarkEnd w:id="1055"/>
    </w:p>
    <w:p w14:paraId="5EEC6133" w14:textId="543307DE" w:rsidR="001832FD" w:rsidRDefault="00C90743" w:rsidP="00F76A86">
      <w:pPr>
        <w:pStyle w:val="Body"/>
      </w:pPr>
      <w:del w:id="1076" w:author="Rachel Monaghan" w:date="2023-11-13T17:55:00Z">
        <w:r w:rsidDel="00614185">
          <w:delText xml:space="preserve"> </w:delText>
        </w:r>
      </w:del>
      <w:r>
        <w:t>There are two ways to access simple features geospatial data. The first is to import raw data and the second is to access it with R functions.</w:t>
      </w:r>
    </w:p>
    <w:p w14:paraId="2D59D54B" w14:textId="77777777" w:rsidR="001832FD" w:rsidRDefault="00246EF6">
      <w:pPr>
        <w:pStyle w:val="HeadB"/>
      </w:pPr>
      <w:bookmarkStart w:id="1077" w:name="_Toc15"/>
      <w:r>
        <w:t>Importing Raw Data</w:t>
      </w:r>
      <w:bookmarkEnd w:id="1077"/>
    </w:p>
    <w:p w14:paraId="74AEDAFA" w14:textId="0C13D485" w:rsidR="00147A1B" w:rsidRDefault="00246EF6" w:rsidP="00F76A86">
      <w:pPr>
        <w:pStyle w:val="Body"/>
        <w:rPr>
          <w:ins w:id="1078" w:author="Sydney Cromwell" w:date="2023-10-25T09:51:00Z"/>
        </w:rPr>
      </w:pPr>
      <w:r>
        <w:t xml:space="preserve">Geospatial data can </w:t>
      </w:r>
      <w:del w:id="1079" w:author="Rachel Monaghan" w:date="2023-11-13T19:16:00Z">
        <w:r w:rsidDel="002733B1">
          <w:delText>take a number of</w:delText>
        </w:r>
      </w:del>
      <w:ins w:id="1080" w:author="Rachel Monaghan" w:date="2023-11-13T19:16:00Z">
        <w:r w:rsidR="002733B1">
          <w:t>come in various</w:t>
        </w:r>
      </w:ins>
      <w:r>
        <w:t xml:space="preserve"> </w:t>
      </w:r>
      <w:del w:id="1081" w:author="Rachel Monaghan" w:date="2023-11-13T19:15:00Z">
        <w:r w:rsidDel="002733B1">
          <w:delText xml:space="preserve">different </w:delText>
        </w:r>
      </w:del>
      <w:r>
        <w:t xml:space="preserve">formats. While ESRI shapefiles (with the </w:t>
      </w:r>
      <w:r w:rsidRPr="002E47ED">
        <w:rPr>
          <w:rStyle w:val="Italic"/>
        </w:rPr>
        <w:t>.shp</w:t>
      </w:r>
      <w:r>
        <w:t xml:space="preserve"> extension) are the most common, you might also encounter GeoJSON files (</w:t>
      </w:r>
      <w:r w:rsidRPr="002E47ED">
        <w:rPr>
          <w:rStyle w:val="Italic"/>
        </w:rPr>
        <w:t>.geojson</w:t>
      </w:r>
      <w:r>
        <w:t>)</w:t>
      </w:r>
      <w:r w:rsidR="00A21A1F">
        <w:t xml:space="preserve"> like the ones we used in the Wyoming example at the beginning of this chapter,</w:t>
      </w:r>
      <w:r>
        <w:t xml:space="preserve"> KML files (</w:t>
      </w:r>
      <w:r w:rsidRPr="002E47ED">
        <w:rPr>
          <w:rStyle w:val="Italic"/>
        </w:rPr>
        <w:t>.kml</w:t>
      </w:r>
      <w:r>
        <w:t xml:space="preserve">), and others. Chapter 8 of </w:t>
      </w:r>
      <w:bookmarkStart w:id="1082" w:name="_Hlk145964302"/>
      <w:r w:rsidRPr="002E47ED">
        <w:rPr>
          <w:rStyle w:val="Italic"/>
        </w:rPr>
        <w:t>Geocomputation with R</w:t>
      </w:r>
      <w:r>
        <w:t xml:space="preserve"> </w:t>
      </w:r>
      <w:bookmarkEnd w:id="1082"/>
      <w:r w:rsidR="00A21A1F">
        <w:t>(CRC Press, 2019)</w:t>
      </w:r>
      <w:ins w:id="1083" w:author="Rachel Monaghan" w:date="2023-11-13T17:56:00Z">
        <w:r w:rsidR="00614185">
          <w:t>,</w:t>
        </w:r>
      </w:ins>
      <w:r w:rsidR="00A21A1F">
        <w:t xml:space="preserve"> </w:t>
      </w:r>
      <w:r>
        <w:t>by Robin Lovelace, Jakub Nowosad, and Jannes Muenchow</w:t>
      </w:r>
      <w:ins w:id="1084" w:author="Rachel Monaghan" w:date="2023-11-13T17:56:00Z">
        <w:r w:rsidR="00614185">
          <w:t>,</w:t>
        </w:r>
      </w:ins>
      <w:r>
        <w:t xml:space="preserve"> discusses this range of formats.</w:t>
      </w:r>
    </w:p>
    <w:p w14:paraId="7313AF2A" w14:textId="49857D79" w:rsidR="00147A1B" w:rsidRDefault="00246EF6" w:rsidP="00F76A86">
      <w:pPr>
        <w:pStyle w:val="Body"/>
        <w:rPr>
          <w:ins w:id="1085" w:author="Sydney Cromwell" w:date="2023-10-25T09:51:00Z"/>
        </w:rPr>
      </w:pPr>
      <w:r>
        <w:t xml:space="preserve">The good news </w:t>
      </w:r>
      <w:del w:id="1086" w:author="Rachel Monaghan" w:date="2023-11-13T17:56:00Z">
        <w:r w:rsidDel="00614185">
          <w:delText xml:space="preserve">for us </w:delText>
        </w:r>
      </w:del>
      <w:r>
        <w:t xml:space="preserve">is that a single function can read pretty much any type of geospatial data: </w:t>
      </w:r>
      <w:r w:rsidRPr="00F76A86">
        <w:rPr>
          <w:rStyle w:val="Literal"/>
        </w:rPr>
        <w:t>read_sf()</w:t>
      </w:r>
      <w:r>
        <w:t xml:space="preserve"> from the </w:t>
      </w:r>
      <w:r w:rsidRPr="00F76A86">
        <w:rPr>
          <w:rStyle w:val="Literal"/>
        </w:rPr>
        <w:t>sf</w:t>
      </w:r>
      <w:r>
        <w:t xml:space="preserve"> package. </w:t>
      </w:r>
      <w:del w:id="1087" w:author="Rachel Monaghan" w:date="2023-11-13T19:16:00Z">
        <w:r w:rsidDel="00D44711">
          <w:delText xml:space="preserve">Let’s </w:delText>
        </w:r>
      </w:del>
      <w:del w:id="1088" w:author="Rachel Monaghan" w:date="2023-11-13T17:56:00Z">
        <w:r w:rsidDel="00614185">
          <w:delText>show an example of</w:delText>
        </w:r>
      </w:del>
      <w:del w:id="1089" w:author="Rachel Monaghan" w:date="2023-11-13T19:16:00Z">
        <w:r w:rsidDel="00D44711">
          <w:delText xml:space="preserve"> how it works. </w:delText>
        </w:r>
      </w:del>
      <w:r>
        <w:t xml:space="preserve">Say you’ve downloaded geospatial data about </w:t>
      </w:r>
      <w:del w:id="1090" w:author="Sydney Cromwell" w:date="2023-10-25T08:45:00Z">
        <w:r w:rsidDel="0097269D">
          <w:delText>United States</w:delText>
        </w:r>
      </w:del>
      <w:ins w:id="1091" w:author="Sydney Cromwell" w:date="2023-10-25T08:45:00Z">
        <w:r w:rsidR="0097269D">
          <w:t>US</w:t>
        </w:r>
      </w:ins>
      <w:r>
        <w:t xml:space="preserve"> state boundaries from the website </w:t>
      </w:r>
      <w:r w:rsidRPr="002E47ED">
        <w:rPr>
          <w:rStyle w:val="Italic"/>
        </w:rPr>
        <w:t>geojson.xyz</w:t>
      </w:r>
      <w:r>
        <w:t xml:space="preserve"> in </w:t>
      </w:r>
      <w:r>
        <w:lastRenderedPageBreak/>
        <w:t xml:space="preserve">GeoJSON format, then saved it in the </w:t>
      </w:r>
      <w:r w:rsidRPr="002E47ED">
        <w:rPr>
          <w:rStyle w:val="Italic"/>
        </w:rPr>
        <w:t>data</w:t>
      </w:r>
      <w:r>
        <w:t xml:space="preserve"> folder as </w:t>
      </w:r>
      <w:r w:rsidRPr="002E47ED">
        <w:rPr>
          <w:rStyle w:val="Italic"/>
        </w:rPr>
        <w:t>states.geojson</w:t>
      </w:r>
      <w:r>
        <w:t xml:space="preserve">. You can </w:t>
      </w:r>
      <w:del w:id="1092" w:author="Rachel Monaghan" w:date="2023-11-13T17:56:00Z">
        <w:r w:rsidDel="00614185">
          <w:delText xml:space="preserve">then </w:delText>
        </w:r>
      </w:del>
      <w:r>
        <w:t xml:space="preserve">import this data using the </w:t>
      </w:r>
      <w:r w:rsidRPr="00F76A86">
        <w:rPr>
          <w:rStyle w:val="Literal"/>
        </w:rPr>
        <w:t>read_sf()</w:t>
      </w:r>
      <w:r>
        <w:t xml:space="preserve"> function</w:t>
      </w:r>
      <w:ins w:id="1093" w:author="Rachel Monaghan" w:date="2023-11-13T19:16:00Z">
        <w:r w:rsidR="00D44711">
          <w:t xml:space="preserve"> like so</w:t>
        </w:r>
      </w:ins>
      <w:r>
        <w:t>:</w:t>
      </w:r>
    </w:p>
    <w:p w14:paraId="1EEDBA98" w14:textId="425842AF" w:rsidR="001832FD" w:rsidRDefault="00246EF6">
      <w:pPr>
        <w:pStyle w:val="Code"/>
      </w:pPr>
      <w:r>
        <w:t>us_states &lt;- read_sf(</w:t>
      </w:r>
      <w:r w:rsidR="009A364A">
        <w:t>"</w:t>
      </w:r>
      <w:r>
        <w:t>https://data.rwithoutstatistics.com/states.geojson</w:t>
      </w:r>
      <w:r w:rsidR="009A364A">
        <w:t>"</w:t>
      </w:r>
      <w:r>
        <w:t>)</w:t>
      </w:r>
    </w:p>
    <w:p w14:paraId="211C2E1D" w14:textId="1F5C40ED" w:rsidR="001832FD" w:rsidRDefault="00246EF6" w:rsidP="00F76A86">
      <w:pPr>
        <w:pStyle w:val="Body"/>
      </w:pPr>
      <w:r>
        <w:t xml:space="preserve">The </w:t>
      </w:r>
      <w:r w:rsidRPr="00F76A86">
        <w:rPr>
          <w:rStyle w:val="Literal"/>
        </w:rPr>
        <w:t>dsn</w:t>
      </w:r>
      <w:r>
        <w:t xml:space="preserve"> argument (which stands for </w:t>
      </w:r>
      <w:r w:rsidRPr="002E47ED">
        <w:rPr>
          <w:rStyle w:val="Italic"/>
        </w:rPr>
        <w:t>data source name</w:t>
      </w:r>
      <w:r>
        <w:t xml:space="preserve">) tells </w:t>
      </w:r>
      <w:r w:rsidRPr="00F76A86">
        <w:rPr>
          <w:rStyle w:val="Literal"/>
        </w:rPr>
        <w:t>read_sf()</w:t>
      </w:r>
      <w:r>
        <w:t xml:space="preserve"> where to find the file. </w:t>
      </w:r>
      <w:del w:id="1094" w:author="Rachel Monaghan" w:date="2023-11-13T17:56:00Z">
        <w:r w:rsidDel="00614185">
          <w:delText xml:space="preserve">We </w:delText>
        </w:r>
      </w:del>
      <w:ins w:id="1095" w:author="Rachel Monaghan" w:date="2023-11-13T17:56:00Z">
        <w:r w:rsidR="00614185">
          <w:t xml:space="preserve">You </w:t>
        </w:r>
      </w:ins>
      <w:r>
        <w:t xml:space="preserve">save the data as the object </w:t>
      </w:r>
      <w:r w:rsidRPr="00F76A86">
        <w:rPr>
          <w:rStyle w:val="Literal"/>
        </w:rPr>
        <w:t>us_states</w:t>
      </w:r>
      <w:r>
        <w:t>.</w:t>
      </w:r>
    </w:p>
    <w:p w14:paraId="5121E0A8" w14:textId="5CBABC2E" w:rsidR="001832FD" w:rsidRDefault="00246EF6">
      <w:pPr>
        <w:pStyle w:val="HeadB"/>
      </w:pPr>
      <w:bookmarkStart w:id="1096" w:name="_Toc16"/>
      <w:r>
        <w:t xml:space="preserve">Accessing Geospatial Data </w:t>
      </w:r>
      <w:r w:rsidR="00853A81">
        <w:t xml:space="preserve">with </w:t>
      </w:r>
      <w:r>
        <w:t>R Functions</w:t>
      </w:r>
      <w:bookmarkEnd w:id="1096"/>
    </w:p>
    <w:p w14:paraId="5533D252" w14:textId="47AD172C" w:rsidR="00147A1B" w:rsidRDefault="00246EF6" w:rsidP="00F76A86">
      <w:pPr>
        <w:pStyle w:val="Body"/>
        <w:rPr>
          <w:ins w:id="1097" w:author="Sydney Cromwell" w:date="2023-10-25T09:51:00Z"/>
        </w:rPr>
      </w:pPr>
      <w:del w:id="1098" w:author="Rachel Monaghan" w:date="2023-11-13T17:56:00Z">
        <w:r w:rsidDel="00614185">
          <w:delText>You’ll s</w:delText>
        </w:r>
      </w:del>
      <w:ins w:id="1099" w:author="Rachel Monaghan" w:date="2023-11-13T17:56:00Z">
        <w:r w:rsidR="00614185">
          <w:t>S</w:t>
        </w:r>
      </w:ins>
      <w:r>
        <w:t xml:space="preserve">ometimes </w:t>
      </w:r>
      <w:ins w:id="1100" w:author="Rachel Monaghan" w:date="2023-11-13T17:56:00Z">
        <w:r w:rsidR="00614185">
          <w:t>you</w:t>
        </w:r>
      </w:ins>
      <w:ins w:id="1101" w:author="Rachel Monaghan" w:date="2023-11-13T17:57:00Z">
        <w:r w:rsidR="00614185">
          <w:t xml:space="preserve">’ll </w:t>
        </w:r>
      </w:ins>
      <w:r>
        <w:t xml:space="preserve">have to work with raw data in this way, but not always. That’s because certain R packages provide functions for accessing geospatial data. Madjid used the </w:t>
      </w:r>
      <w:r w:rsidRPr="00F76A86">
        <w:rPr>
          <w:rStyle w:val="Literal"/>
        </w:rPr>
        <w:t>usa_sf()</w:t>
      </w:r>
      <w:r>
        <w:t xml:space="preserve"> function from the </w:t>
      </w:r>
      <w:r w:rsidRPr="00F76A86">
        <w:rPr>
          <w:rStyle w:val="Literal"/>
        </w:rPr>
        <w:t>albersusa</w:t>
      </w:r>
      <w:r>
        <w:t xml:space="preserve"> package to acquire his</w:t>
      </w:r>
      <w:r w:rsidR="003814C5">
        <w:t xml:space="preserve"> data</w:t>
      </w:r>
      <w:r>
        <w:t xml:space="preserve">. Another package for accessing geospatial data related to the United States, </w:t>
      </w:r>
      <w:r w:rsidRPr="00F76A86">
        <w:rPr>
          <w:rStyle w:val="Literal"/>
        </w:rPr>
        <w:t>tigris</w:t>
      </w:r>
      <w:r>
        <w:t xml:space="preserve">, has a number of well-named functions for different types of data. For example, </w:t>
      </w:r>
      <w:del w:id="1102" w:author="Rachel Monaghan" w:date="2023-11-13T17:57:00Z">
        <w:r w:rsidDel="00614185">
          <w:delText xml:space="preserve">we </w:delText>
        </w:r>
      </w:del>
      <w:ins w:id="1103" w:author="Rachel Monaghan" w:date="2023-11-13T17:57:00Z">
        <w:r w:rsidR="00614185">
          <w:t xml:space="preserve">you </w:t>
        </w:r>
      </w:ins>
      <w:r>
        <w:t xml:space="preserve">can load the </w:t>
      </w:r>
      <w:r w:rsidRPr="00F76A86">
        <w:rPr>
          <w:rStyle w:val="Literal"/>
        </w:rPr>
        <w:t>tigris</w:t>
      </w:r>
      <w:r>
        <w:t xml:space="preserve"> package and run the </w:t>
      </w:r>
      <w:r w:rsidRPr="00F76A86">
        <w:rPr>
          <w:rStyle w:val="Literal"/>
        </w:rPr>
        <w:t>states()</w:t>
      </w:r>
      <w:r>
        <w:t xml:space="preserve"> function</w:t>
      </w:r>
      <w:ins w:id="1104" w:author="Rachel Monaghan" w:date="2023-11-13T17:57:00Z">
        <w:r w:rsidR="00614185">
          <w:t xml:space="preserve"> like so</w:t>
        </w:r>
      </w:ins>
      <w:r>
        <w:t>:</w:t>
      </w:r>
    </w:p>
    <w:p w14:paraId="734E4582" w14:textId="77777777" w:rsidR="001832FD" w:rsidRDefault="00246EF6">
      <w:pPr>
        <w:pStyle w:val="Code"/>
      </w:pPr>
      <w:r>
        <w:t>library(tigris)</w:t>
      </w:r>
    </w:p>
    <w:p w14:paraId="1CCD8098" w14:textId="77777777" w:rsidR="001832FD" w:rsidRDefault="001832FD">
      <w:pPr>
        <w:pStyle w:val="Code"/>
      </w:pPr>
    </w:p>
    <w:p w14:paraId="40187B91" w14:textId="7E537127" w:rsidR="00147A1B" w:rsidDel="00917FFE" w:rsidRDefault="00246EF6">
      <w:pPr>
        <w:pStyle w:val="Code"/>
        <w:rPr>
          <w:ins w:id="1105" w:author="Sydney Cromwell" w:date="2023-10-25T09:51:00Z"/>
          <w:del w:id="1106" w:author="David Keyes" w:date="2023-11-20T10:49:00Z"/>
        </w:rPr>
      </w:pPr>
      <w:del w:id="1107" w:author="David Keyes" w:date="2023-11-20T10:49:00Z">
        <w:r w:rsidDel="00917FFE">
          <w:delText>states_tigris &lt;- states(cb = TRUE,</w:delText>
        </w:r>
      </w:del>
    </w:p>
    <w:p w14:paraId="10848A64" w14:textId="5F8D86DB" w:rsidR="001832FD" w:rsidDel="00917FFE" w:rsidRDefault="00246EF6">
      <w:pPr>
        <w:pStyle w:val="Code"/>
        <w:rPr>
          <w:del w:id="1108" w:author="David Keyes" w:date="2023-11-20T10:49:00Z"/>
        </w:rPr>
      </w:pPr>
      <w:del w:id="1109" w:author="David Keyes" w:date="2023-11-20T10:49:00Z">
        <w:r w:rsidDel="00917FFE">
          <w:delText xml:space="preserve">                        resolution = </w:delText>
        </w:r>
        <w:r w:rsidR="009A364A" w:rsidDel="00917FFE">
          <w:delText>"</w:delText>
        </w:r>
        <w:r w:rsidDel="00917FFE">
          <w:delText>20m</w:delText>
        </w:r>
        <w:r w:rsidR="009A364A" w:rsidDel="00917FFE">
          <w:delText>"</w:delText>
        </w:r>
        <w:r w:rsidDel="00917FFE">
          <w:delText>,</w:delText>
        </w:r>
      </w:del>
    </w:p>
    <w:p w14:paraId="070277A9" w14:textId="3DA5D54A" w:rsidR="00917FFE" w:rsidRDefault="00246EF6" w:rsidP="00917FFE">
      <w:pPr>
        <w:pStyle w:val="Code"/>
        <w:rPr>
          <w:ins w:id="1110" w:author="David Keyes" w:date="2023-11-20T10:49:00Z"/>
        </w:rPr>
      </w:pPr>
      <w:del w:id="1111" w:author="David Keyes" w:date="2023-11-20T10:49:00Z">
        <w:r w:rsidDel="00917FFE">
          <w:delText xml:space="preserve">                        progress_bar = FALSE)</w:delText>
        </w:r>
      </w:del>
      <w:ins w:id="1112" w:author="David Keyes" w:date="2023-11-20T10:49:00Z">
        <w:r w:rsidR="00917FFE">
          <w:t>states_tigris &lt;- states(</w:t>
        </w:r>
      </w:ins>
    </w:p>
    <w:p w14:paraId="04B5386F" w14:textId="77777777" w:rsidR="00917FFE" w:rsidRDefault="00917FFE" w:rsidP="00917FFE">
      <w:pPr>
        <w:pStyle w:val="Code"/>
        <w:rPr>
          <w:ins w:id="1113" w:author="David Keyes" w:date="2023-11-20T10:49:00Z"/>
        </w:rPr>
      </w:pPr>
      <w:ins w:id="1114" w:author="David Keyes" w:date="2023-11-20T10:49:00Z">
        <w:r>
          <w:t xml:space="preserve">  cb = TRUE,</w:t>
        </w:r>
      </w:ins>
    </w:p>
    <w:p w14:paraId="3742A9FB" w14:textId="77777777" w:rsidR="00917FFE" w:rsidRDefault="00917FFE" w:rsidP="00917FFE">
      <w:pPr>
        <w:pStyle w:val="Code"/>
        <w:rPr>
          <w:ins w:id="1115" w:author="David Keyes" w:date="2023-11-20T10:49:00Z"/>
        </w:rPr>
      </w:pPr>
      <w:ins w:id="1116" w:author="David Keyes" w:date="2023-11-20T10:49:00Z">
        <w:r>
          <w:t xml:space="preserve">  resolution = "20m",</w:t>
        </w:r>
      </w:ins>
    </w:p>
    <w:p w14:paraId="137FC9BE" w14:textId="77777777" w:rsidR="00917FFE" w:rsidRDefault="00917FFE" w:rsidP="00917FFE">
      <w:pPr>
        <w:pStyle w:val="Code"/>
        <w:rPr>
          <w:ins w:id="1117" w:author="David Keyes" w:date="2023-11-20T10:49:00Z"/>
        </w:rPr>
      </w:pPr>
      <w:ins w:id="1118" w:author="David Keyes" w:date="2023-11-20T10:49:00Z">
        <w:r>
          <w:t xml:space="preserve">  progress_bar = FALSE</w:t>
        </w:r>
      </w:ins>
    </w:p>
    <w:p w14:paraId="421B74A9" w14:textId="286B4369" w:rsidR="00917FFE" w:rsidRDefault="00917FFE" w:rsidP="00917FFE">
      <w:pPr>
        <w:pStyle w:val="Code"/>
      </w:pPr>
      <w:ins w:id="1119" w:author="David Keyes" w:date="2023-11-20T10:49:00Z">
        <w:r>
          <w:t>)</w:t>
        </w:r>
      </w:ins>
    </w:p>
    <w:p w14:paraId="0649331C" w14:textId="6265B67A" w:rsidR="00147A1B" w:rsidRDefault="00246EF6" w:rsidP="00A21A1F">
      <w:pPr>
        <w:pStyle w:val="Body"/>
        <w:rPr>
          <w:ins w:id="1120" w:author="Sydney Cromwell" w:date="2023-10-25T09:51:00Z"/>
        </w:rPr>
      </w:pPr>
      <w:del w:id="1121" w:author="Rachel Monaghan" w:date="2023-11-13T17:57:00Z">
        <w:r w:rsidDel="00614185">
          <w:delText>We use t</w:delText>
        </w:r>
      </w:del>
      <w:ins w:id="1122" w:author="Rachel Monaghan" w:date="2023-11-13T17:57:00Z">
        <w:r w:rsidR="00614185">
          <w:t>T</w:t>
        </w:r>
      </w:ins>
      <w:r>
        <w:t xml:space="preserve">he </w:t>
      </w:r>
      <w:r w:rsidRPr="00F76A86">
        <w:rPr>
          <w:rStyle w:val="Literal"/>
        </w:rPr>
        <w:t>cb = TRUE</w:t>
      </w:r>
      <w:r>
        <w:t xml:space="preserve"> argument </w:t>
      </w:r>
      <w:del w:id="1123" w:author="Rachel Monaghan" w:date="2023-11-13T17:57:00Z">
        <w:r w:rsidDel="00614185">
          <w:delText xml:space="preserve">to </w:delText>
        </w:r>
      </w:del>
      <w:r>
        <w:t>opt</w:t>
      </w:r>
      <w:ins w:id="1124" w:author="Rachel Monaghan" w:date="2023-11-13T17:57:00Z">
        <w:r w:rsidR="00614185">
          <w:t>s</w:t>
        </w:r>
      </w:ins>
      <w:r>
        <w:t xml:space="preserve"> </w:t>
      </w:r>
      <w:del w:id="1125" w:author="Rachel Monaghan" w:date="2023-11-13T17:57:00Z">
        <w:r w:rsidDel="00614185">
          <w:delText xml:space="preserve">us </w:delText>
        </w:r>
      </w:del>
      <w:r>
        <w:t>out of using the most detailed shapefile and set</w:t>
      </w:r>
      <w:ins w:id="1126" w:author="Rachel Monaghan" w:date="2023-11-13T17:57:00Z">
        <w:r w:rsidR="00614185">
          <w:t>s</w:t>
        </w:r>
      </w:ins>
      <w:r>
        <w:t xml:space="preserve"> the resolution to a more manageable </w:t>
      </w:r>
      <w:commentRangeStart w:id="1127"/>
      <w:commentRangeStart w:id="1128"/>
      <w:r>
        <w:t>20m</w:t>
      </w:r>
      <w:commentRangeEnd w:id="1127"/>
      <w:r w:rsidR="00EE42AE">
        <w:rPr>
          <w:rStyle w:val="CommentReference"/>
          <w:rFonts w:asciiTheme="minorHAnsi" w:hAnsiTheme="minorHAnsi" w:cstheme="minorBidi"/>
          <w:color w:val="auto"/>
          <w:lang w:eastAsia="en-US"/>
        </w:rPr>
        <w:commentReference w:id="1127"/>
      </w:r>
      <w:commentRangeEnd w:id="1128"/>
      <w:r w:rsidR="00533409">
        <w:rPr>
          <w:rStyle w:val="CommentReference"/>
          <w:rFonts w:asciiTheme="minorHAnsi" w:hAnsiTheme="minorHAnsi" w:cstheme="minorBidi"/>
          <w:color w:val="auto"/>
          <w:lang w:eastAsia="en-US"/>
        </w:rPr>
        <w:commentReference w:id="1128"/>
      </w:r>
      <w:r>
        <w:t xml:space="preserve"> (1:20 million). Without these changes, the</w:t>
      </w:r>
      <w:ins w:id="1129" w:author="Rachel Monaghan" w:date="2023-11-13T17:57:00Z">
        <w:r w:rsidR="00614185">
          <w:t xml:space="preserve"> resulting</w:t>
        </w:r>
      </w:ins>
      <w:r>
        <w:t xml:space="preserve"> shapefile </w:t>
      </w:r>
      <w:del w:id="1130" w:author="Rachel Monaghan" w:date="2023-11-13T17:57:00Z">
        <w:r w:rsidDel="00614185">
          <w:delText xml:space="preserve">we’d get </w:delText>
        </w:r>
      </w:del>
      <w:r>
        <w:t xml:space="preserve">would be large and slow to work with. </w:t>
      </w:r>
      <w:del w:id="1131" w:author="Rachel Monaghan" w:date="2023-11-13T17:58:00Z">
        <w:r w:rsidDel="00614185">
          <w:delText>We also s</w:delText>
        </w:r>
      </w:del>
      <w:ins w:id="1132" w:author="Rachel Monaghan" w:date="2023-11-13T17:58:00Z">
        <w:r w:rsidR="00614185">
          <w:t>S</w:t>
        </w:r>
      </w:ins>
      <w:r>
        <w:t>et</w:t>
      </w:r>
      <w:ins w:id="1133" w:author="Rachel Monaghan" w:date="2023-11-13T17:58:00Z">
        <w:r w:rsidR="00614185">
          <w:t>ting</w:t>
        </w:r>
      </w:ins>
      <w:r>
        <w:t xml:space="preserve"> </w:t>
      </w:r>
      <w:r w:rsidRPr="00F76A86">
        <w:rPr>
          <w:rStyle w:val="Literal"/>
        </w:rPr>
        <w:t>progress_bar = FALSE</w:t>
      </w:r>
      <w:r>
        <w:t xml:space="preserve"> </w:t>
      </w:r>
      <w:del w:id="1134" w:author="Rachel Monaghan" w:date="2023-11-13T17:58:00Z">
        <w:r w:rsidDel="00614185">
          <w:delText>so we won’t see</w:delText>
        </w:r>
      </w:del>
      <w:ins w:id="1135" w:author="Rachel Monaghan" w:date="2023-11-13T17:58:00Z">
        <w:r w:rsidR="00614185">
          <w:t>hides</w:t>
        </w:r>
      </w:ins>
      <w:r>
        <w:t xml:space="preserve"> the messages that </w:t>
      </w:r>
      <w:r w:rsidRPr="00F76A86">
        <w:rPr>
          <w:rStyle w:val="Literal"/>
        </w:rPr>
        <w:t>tigris</w:t>
      </w:r>
      <w:r>
        <w:t xml:space="preserve"> </w:t>
      </w:r>
      <w:del w:id="1136" w:author="Rachel Monaghan" w:date="2023-11-13T19:17:00Z">
        <w:r w:rsidDel="00D44711">
          <w:delText>shares while</w:delText>
        </w:r>
      </w:del>
      <w:ins w:id="1137" w:author="Rachel Monaghan" w:date="2023-11-13T19:17:00Z">
        <w:r w:rsidR="00D44711">
          <w:t>generates as</w:t>
        </w:r>
      </w:ins>
      <w:r>
        <w:t xml:space="preserve"> it loads data. </w:t>
      </w:r>
      <w:del w:id="1138" w:author="Rachel Monaghan" w:date="2023-11-13T17:58:00Z">
        <w:r w:rsidDel="00614185">
          <w:delText>We then save t</w:delText>
        </w:r>
      </w:del>
      <w:ins w:id="1139" w:author="Rachel Monaghan" w:date="2023-11-13T17:58:00Z">
        <w:r w:rsidR="00614185">
          <w:t>T</w:t>
        </w:r>
      </w:ins>
      <w:r>
        <w:t>he result</w:t>
      </w:r>
      <w:ins w:id="1140" w:author="Rachel Monaghan" w:date="2023-11-13T17:58:00Z">
        <w:r w:rsidR="00614185">
          <w:t xml:space="preserve"> is saved</w:t>
        </w:r>
      </w:ins>
      <w:r>
        <w:t xml:space="preserve"> as </w:t>
      </w:r>
      <w:r w:rsidRPr="00F76A86">
        <w:rPr>
          <w:rStyle w:val="Literal"/>
        </w:rPr>
        <w:t>states_tigris</w:t>
      </w:r>
      <w:r>
        <w:t>.</w:t>
      </w:r>
      <w:r w:rsidR="00A21A1F">
        <w:t xml:space="preserve"> </w:t>
      </w:r>
      <w:r>
        <w:t xml:space="preserve">The </w:t>
      </w:r>
      <w:r w:rsidRPr="00F76A86">
        <w:rPr>
          <w:rStyle w:val="Literal"/>
        </w:rPr>
        <w:t>tigris</w:t>
      </w:r>
      <w:r>
        <w:t xml:space="preserve"> package has functions to get geospatial data about counties, census tracts, roads, and more.</w:t>
      </w:r>
    </w:p>
    <w:p w14:paraId="413A6CF3" w14:textId="585B9C59" w:rsidR="00147A1B" w:rsidRDefault="00246EF6" w:rsidP="00F76A86">
      <w:pPr>
        <w:pStyle w:val="Body"/>
        <w:rPr>
          <w:ins w:id="1141" w:author="Sydney Cromwell" w:date="2023-10-25T09:51:00Z"/>
        </w:rPr>
      </w:pPr>
      <w:r>
        <w:t xml:space="preserve">If you’re looking for data outside of the United States, </w:t>
      </w:r>
      <w:del w:id="1142" w:author="Rachel Monaghan" w:date="2023-11-13T17:58:00Z">
        <w:r w:rsidDel="00614185">
          <w:delText>fear not</w:delText>
        </w:r>
        <w:r w:rsidR="00C90743" w:rsidDel="00614185">
          <w:delText>.</w:delText>
        </w:r>
        <w:r w:rsidDel="00614185">
          <w:delText xml:space="preserve"> T</w:delText>
        </w:r>
      </w:del>
      <w:ins w:id="1143" w:author="Rachel Monaghan" w:date="2023-11-13T17:58:00Z">
        <w:r w:rsidR="00614185">
          <w:t>t</w:t>
        </w:r>
      </w:ins>
      <w:r>
        <w:t xml:space="preserve">he </w:t>
      </w:r>
      <w:r w:rsidRPr="00F76A86">
        <w:rPr>
          <w:rStyle w:val="Literal"/>
        </w:rPr>
        <w:t>rnaturalearth</w:t>
      </w:r>
      <w:r>
        <w:t xml:space="preserve"> package provides functions for importing geospatial data from across the world. For example, </w:t>
      </w:r>
      <w:r w:rsidRPr="00F76A86">
        <w:rPr>
          <w:rStyle w:val="Literal"/>
        </w:rPr>
        <w:t>ne_countries()</w:t>
      </w:r>
      <w:r>
        <w:t xml:space="preserve"> can retrieve geospatial data about various countries:</w:t>
      </w:r>
    </w:p>
    <w:p w14:paraId="218AAABC" w14:textId="77777777" w:rsidR="001832FD" w:rsidRDefault="00246EF6">
      <w:pPr>
        <w:pStyle w:val="Code"/>
      </w:pPr>
      <w:r>
        <w:t>library(rnaturalearth)</w:t>
      </w:r>
    </w:p>
    <w:p w14:paraId="5FC4BE8B" w14:textId="77777777" w:rsidR="001832FD" w:rsidRDefault="001832FD">
      <w:pPr>
        <w:pStyle w:val="Code"/>
      </w:pPr>
    </w:p>
    <w:p w14:paraId="19CEC8F1" w14:textId="5402F332" w:rsidR="001832FD" w:rsidDel="006F293A" w:rsidRDefault="00246EF6">
      <w:pPr>
        <w:pStyle w:val="Code"/>
        <w:rPr>
          <w:del w:id="1144" w:author="David Keyes" w:date="2023-11-20T10:49:00Z"/>
        </w:rPr>
      </w:pPr>
      <w:del w:id="1145" w:author="David Keyes" w:date="2023-11-20T10:49:00Z">
        <w:r w:rsidDel="006F293A">
          <w:delText>africa_countries &lt;- ne_countries(returnclass = "sf",</w:delText>
        </w:r>
      </w:del>
    </w:p>
    <w:p w14:paraId="53594EA1" w14:textId="6738BB08" w:rsidR="006F293A" w:rsidRDefault="00246EF6" w:rsidP="006F293A">
      <w:pPr>
        <w:pStyle w:val="Code"/>
        <w:rPr>
          <w:ins w:id="1146" w:author="David Keyes" w:date="2023-11-20T10:49:00Z"/>
        </w:rPr>
      </w:pPr>
      <w:del w:id="1147" w:author="David Keyes" w:date="2023-11-20T10:49:00Z">
        <w:r w:rsidDel="006F293A">
          <w:delText xml:space="preserve">                                 continent = "Africa")</w:delText>
        </w:r>
      </w:del>
      <w:ins w:id="1148" w:author="David Keyes" w:date="2023-11-20T10:49:00Z">
        <w:r w:rsidR="006F293A">
          <w:t>africa_countries &lt;- ne_countries(</w:t>
        </w:r>
      </w:ins>
    </w:p>
    <w:p w14:paraId="242A4C5C" w14:textId="77777777" w:rsidR="006F293A" w:rsidRDefault="006F293A" w:rsidP="006F293A">
      <w:pPr>
        <w:pStyle w:val="Code"/>
        <w:rPr>
          <w:ins w:id="1149" w:author="David Keyes" w:date="2023-11-20T10:49:00Z"/>
        </w:rPr>
      </w:pPr>
      <w:ins w:id="1150" w:author="David Keyes" w:date="2023-11-20T10:49:00Z">
        <w:r>
          <w:t xml:space="preserve">  returnclass = "sf",</w:t>
        </w:r>
      </w:ins>
    </w:p>
    <w:p w14:paraId="05C01F0C" w14:textId="77777777" w:rsidR="006F293A" w:rsidRDefault="006F293A" w:rsidP="006F293A">
      <w:pPr>
        <w:pStyle w:val="Code"/>
        <w:rPr>
          <w:ins w:id="1151" w:author="David Keyes" w:date="2023-11-20T10:49:00Z"/>
        </w:rPr>
      </w:pPr>
      <w:ins w:id="1152" w:author="David Keyes" w:date="2023-11-20T10:49:00Z">
        <w:r>
          <w:t xml:space="preserve">  continent = "Africa"</w:t>
        </w:r>
      </w:ins>
    </w:p>
    <w:p w14:paraId="6221669F" w14:textId="3673B69F" w:rsidR="006F293A" w:rsidRDefault="006F293A" w:rsidP="006F293A">
      <w:pPr>
        <w:pStyle w:val="Code"/>
      </w:pPr>
      <w:ins w:id="1153" w:author="David Keyes" w:date="2023-11-20T10:49:00Z">
        <w:r>
          <w:t>)</w:t>
        </w:r>
      </w:ins>
    </w:p>
    <w:p w14:paraId="79726D75" w14:textId="2E538886" w:rsidR="00147A1B" w:rsidRDefault="00246EF6" w:rsidP="00F76A86">
      <w:pPr>
        <w:pStyle w:val="Body"/>
        <w:rPr>
          <w:ins w:id="1154" w:author="Sydney Cromwell" w:date="2023-10-25T09:51:00Z"/>
        </w:rPr>
      </w:pPr>
      <w:r>
        <w:t xml:space="preserve">This code uses two arguments: </w:t>
      </w:r>
      <w:r w:rsidRPr="00F76A86">
        <w:rPr>
          <w:rStyle w:val="Literal"/>
        </w:rPr>
        <w:t>returnclass = "sf"</w:t>
      </w:r>
      <w:r>
        <w:t xml:space="preserve"> to get data in simple features format, and </w:t>
      </w:r>
      <w:r w:rsidRPr="00F76A86">
        <w:rPr>
          <w:rStyle w:val="Literal"/>
        </w:rPr>
        <w:t>continent = "Africa"</w:t>
      </w:r>
      <w:r>
        <w:t xml:space="preserve"> to get only countries on the African continent. If </w:t>
      </w:r>
      <w:del w:id="1155" w:author="Rachel Monaghan" w:date="2023-11-13T17:59:00Z">
        <w:r w:rsidDel="00614185">
          <w:delText xml:space="preserve">we </w:delText>
        </w:r>
      </w:del>
      <w:ins w:id="1156" w:author="Rachel Monaghan" w:date="2023-11-13T17:59:00Z">
        <w:r w:rsidR="00614185">
          <w:t xml:space="preserve">you </w:t>
        </w:r>
      </w:ins>
      <w:r>
        <w:t xml:space="preserve">save the result to an object called </w:t>
      </w:r>
      <w:r w:rsidRPr="00F76A86">
        <w:rPr>
          <w:rStyle w:val="Literal"/>
        </w:rPr>
        <w:t>africa_countries</w:t>
      </w:r>
      <w:r>
        <w:t xml:space="preserve">, </w:t>
      </w:r>
      <w:del w:id="1157" w:author="Rachel Monaghan" w:date="2023-11-13T17:59:00Z">
        <w:r w:rsidDel="00614185">
          <w:delText xml:space="preserve">we </w:delText>
        </w:r>
      </w:del>
      <w:ins w:id="1158" w:author="Rachel Monaghan" w:date="2023-11-13T17:59:00Z">
        <w:r w:rsidR="00614185">
          <w:t xml:space="preserve">you </w:t>
        </w:r>
      </w:ins>
      <w:r>
        <w:t>can plot the data on a map</w:t>
      </w:r>
      <w:ins w:id="1159" w:author="Rachel Monaghan" w:date="2023-11-13T17:59:00Z">
        <w:r w:rsidR="00055058">
          <w:t xml:space="preserve"> as follows</w:t>
        </w:r>
      </w:ins>
      <w:r>
        <w:t>:</w:t>
      </w:r>
    </w:p>
    <w:p w14:paraId="35DE10C6" w14:textId="01978CBE" w:rsidR="00147A1B" w:rsidRDefault="00246EF6">
      <w:pPr>
        <w:pStyle w:val="Code"/>
        <w:rPr>
          <w:ins w:id="1160" w:author="Sydney Cromwell" w:date="2023-10-25T09:51:00Z"/>
        </w:rPr>
      </w:pPr>
      <w:r>
        <w:t>africa_countries %&gt;%</w:t>
      </w:r>
    </w:p>
    <w:p w14:paraId="412B7D62" w14:textId="77777777" w:rsidR="001832FD" w:rsidRDefault="00246EF6">
      <w:pPr>
        <w:pStyle w:val="Code"/>
      </w:pPr>
      <w:r>
        <w:t xml:space="preserve">  ggplot() +</w:t>
      </w:r>
    </w:p>
    <w:p w14:paraId="3C75EFE5" w14:textId="77777777" w:rsidR="001832FD" w:rsidRDefault="00246EF6">
      <w:pPr>
        <w:pStyle w:val="Code"/>
      </w:pPr>
      <w:r>
        <w:t xml:space="preserve">  geom_sf()</w:t>
      </w:r>
    </w:p>
    <w:p w14:paraId="1380EF1F" w14:textId="77777777" w:rsidR="001832FD" w:rsidRDefault="00246EF6" w:rsidP="00F76A86">
      <w:pPr>
        <w:pStyle w:val="Body"/>
      </w:pPr>
      <w:r>
        <w:t>Figure 4-11 shows the resulting map.</w:t>
      </w:r>
    </w:p>
    <w:p w14:paraId="54624450" w14:textId="77777777" w:rsidR="001832FD" w:rsidRDefault="00246EF6">
      <w:pPr>
        <w:pStyle w:val="GraphicSlug"/>
      </w:pPr>
      <w:r>
        <w:lastRenderedPageBreak/>
        <w:t>[F04011.pdf]</w:t>
      </w:r>
    </w:p>
    <w:p w14:paraId="58E398E9" w14:textId="77777777" w:rsidR="001832FD" w:rsidRDefault="00246EF6">
      <w:pPr>
        <w:pStyle w:val="CaptionedFigure"/>
      </w:pPr>
      <w:r>
        <w:rPr>
          <w:noProof/>
        </w:rPr>
        <w:drawing>
          <wp:inline distT="0" distB="0" distL="0" distR="0" wp14:anchorId="152D8F2B" wp14:editId="0FDA1F5E">
            <wp:extent cx="4602684" cy="3682147"/>
            <wp:effectExtent l="0" t="0" r="0" b="0"/>
            <wp:docPr id="1073741835" name="officeArt object"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1073741835" name="Figure 4.21: A map of Africa made with data from the rnaturalearth package" descr="Figure 4.21: A map of Africa made with data from the rnaturalearth package"/>
                    <pic:cNvPicPr>
                      <a:picLocks noChangeAspect="1"/>
                    </pic:cNvPicPr>
                  </pic:nvPicPr>
                  <pic:blipFill>
                    <a:blip r:embed="rId22"/>
                    <a:stretch>
                      <a:fillRect/>
                    </a:stretch>
                  </pic:blipFill>
                  <pic:spPr>
                    <a:xfrm>
                      <a:off x="0" y="0"/>
                      <a:ext cx="4602684" cy="3682147"/>
                    </a:xfrm>
                    <a:prstGeom prst="rect">
                      <a:avLst/>
                    </a:prstGeom>
                    <a:ln w="12700" cap="flat">
                      <a:noFill/>
                      <a:miter lim="400000"/>
                    </a:ln>
                    <a:effectLst/>
                  </pic:spPr>
                </pic:pic>
              </a:graphicData>
            </a:graphic>
          </wp:inline>
        </w:drawing>
      </w:r>
    </w:p>
    <w:p w14:paraId="2E6E1968" w14:textId="77777777" w:rsidR="001832FD" w:rsidRDefault="00246EF6" w:rsidP="002E47ED">
      <w:pPr>
        <w:pStyle w:val="CaptionLine"/>
      </w:pPr>
      <w:r>
        <w:t xml:space="preserve">A map of Africa made with data </w:t>
      </w:r>
      <w:r w:rsidRPr="003814C5">
        <w:t>from</w:t>
      </w:r>
      <w:r>
        <w:t xml:space="preserve"> the </w:t>
      </w:r>
      <w:r w:rsidRPr="00EE42AE">
        <w:rPr>
          <w:rStyle w:val="Literal"/>
        </w:rPr>
        <w:t>rnaturalearth</w:t>
      </w:r>
      <w:r>
        <w:t xml:space="preserve"> package</w:t>
      </w:r>
    </w:p>
    <w:p w14:paraId="50D180CC" w14:textId="70A75B49" w:rsidR="001832FD" w:rsidRDefault="00246EF6" w:rsidP="00F76A86">
      <w:pPr>
        <w:pStyle w:val="Body"/>
      </w:pPr>
      <w:r>
        <w:t xml:space="preserve">If you can’t find an appropriate package, you can always fall back on using </w:t>
      </w:r>
      <w:r w:rsidRPr="00F76A86">
        <w:rPr>
          <w:rStyle w:val="Literal"/>
        </w:rPr>
        <w:t>read_sf()</w:t>
      </w:r>
      <w:r>
        <w:t xml:space="preserve"> from the </w:t>
      </w:r>
      <w:r w:rsidRPr="00F76A86">
        <w:rPr>
          <w:rStyle w:val="Literal"/>
        </w:rPr>
        <w:t>sf</w:t>
      </w:r>
      <w:r>
        <w:t xml:space="preserve"> package.</w:t>
      </w:r>
    </w:p>
    <w:p w14:paraId="10470008" w14:textId="77777777" w:rsidR="001832FD" w:rsidRDefault="00246EF6">
      <w:pPr>
        <w:pStyle w:val="HeadB"/>
      </w:pPr>
      <w:bookmarkStart w:id="1161" w:name="_Toc17"/>
      <w:bookmarkStart w:id="1162" w:name="usingappropriateprojections"/>
      <w:r>
        <w:t>Using Appropriate Projections</w:t>
      </w:r>
      <w:bookmarkEnd w:id="1161"/>
    </w:p>
    <w:p w14:paraId="0ED8F84B" w14:textId="2D959297" w:rsidR="001832FD" w:rsidRDefault="00246EF6" w:rsidP="00F76A86">
      <w:pPr>
        <w:pStyle w:val="Body"/>
      </w:pPr>
      <w:r>
        <w:t xml:space="preserve">Once you have access to geospatial data, you need to decide which projection to use. If you’re looking for a simple answer to this question, you’ll be disappointed. As </w:t>
      </w:r>
      <w:del w:id="1163" w:author="Rachel Monaghan" w:date="2023-11-13T18:00:00Z">
        <w:r w:rsidDel="00055058">
          <w:delText xml:space="preserve">Robin Lovelace, Jakub Nowosad, and Jannes Muenchow put it in their book </w:delText>
        </w:r>
      </w:del>
      <w:r w:rsidRPr="002E47ED">
        <w:rPr>
          <w:rStyle w:val="Italic"/>
        </w:rPr>
        <w:t>Geocomputation with R</w:t>
      </w:r>
      <w:del w:id="1164" w:author="Rachel Monaghan" w:date="2023-11-13T18:00:00Z">
        <w:r w:rsidDel="00055058">
          <w:delText xml:space="preserve">, </w:delText>
        </w:r>
      </w:del>
      <w:ins w:id="1165" w:author="Rachel Monaghan" w:date="2023-11-13T18:00:00Z">
        <w:r w:rsidR="00055058">
          <w:t xml:space="preserve"> puts it, </w:t>
        </w:r>
      </w:ins>
      <w:r>
        <w:t xml:space="preserve">“the question of </w:t>
      </w:r>
      <w:r w:rsidRPr="002E47ED">
        <w:rPr>
          <w:rStyle w:val="Italic"/>
        </w:rPr>
        <w:t>which</w:t>
      </w:r>
      <w:r>
        <w:t xml:space="preserve"> CRS [to use] is tricky, and there is rarely a ‘right’ answer.”</w:t>
      </w:r>
    </w:p>
    <w:p w14:paraId="34BA105E" w14:textId="13862301" w:rsidR="001832FD" w:rsidRDefault="00246EF6" w:rsidP="00F76A86">
      <w:pPr>
        <w:pStyle w:val="Body"/>
      </w:pPr>
      <w:r>
        <w:t>If you</w:t>
      </w:r>
      <w:ins w:id="1166" w:author="Rachel Monaghan" w:date="2023-11-13T19:18:00Z">
        <w:r w:rsidR="00D44711">
          <w:t>’re</w:t>
        </w:r>
      </w:ins>
      <w:r>
        <w:t xml:space="preserve"> </w:t>
      </w:r>
      <w:del w:id="1167" w:author="Rachel Monaghan" w:date="2023-11-13T19:18:00Z">
        <w:r w:rsidDel="00D44711">
          <w:delText xml:space="preserve">feel </w:delText>
        </w:r>
      </w:del>
      <w:r>
        <w:t xml:space="preserve">overwhelmed by the task of choosing a projection, the </w:t>
      </w:r>
      <w:r w:rsidRPr="00F76A86">
        <w:rPr>
          <w:rStyle w:val="Literal"/>
        </w:rPr>
        <w:t>crsuggest</w:t>
      </w:r>
      <w:r>
        <w:t xml:space="preserve"> package</w:t>
      </w:r>
      <w:del w:id="1168" w:author="Rachel Monaghan" w:date="2023-11-13T19:18:00Z">
        <w:r w:rsidDel="00D44711">
          <w:delText>, also by</w:delText>
        </w:r>
      </w:del>
      <w:ins w:id="1169" w:author="Rachel Monaghan" w:date="2023-11-13T19:18:00Z">
        <w:r w:rsidR="00D44711">
          <w:t xml:space="preserve"> from</w:t>
        </w:r>
      </w:ins>
      <w:r>
        <w:t xml:space="preserve"> Kyle Walker</w:t>
      </w:r>
      <w:del w:id="1170" w:author="Rachel Monaghan" w:date="2023-11-13T19:18:00Z">
        <w:r w:rsidDel="00D44711">
          <w:delText>,</w:delText>
        </w:r>
      </w:del>
      <w:r>
        <w:t xml:space="preserve"> can give you ideas. Its </w:t>
      </w:r>
      <w:r w:rsidRPr="00F76A86">
        <w:rPr>
          <w:rStyle w:val="Literal"/>
        </w:rPr>
        <w:t>suggest_top_crs()</w:t>
      </w:r>
      <w:r>
        <w:t xml:space="preserve"> function returns a coordinate reference system that is well</w:t>
      </w:r>
      <w:ins w:id="1171" w:author="Sydney Cromwell" w:date="2023-10-25T09:19:00Z">
        <w:r w:rsidR="002B62DF">
          <w:t xml:space="preserve"> </w:t>
        </w:r>
      </w:ins>
      <w:del w:id="1172" w:author="Sydney Cromwell" w:date="2023-10-25T09:19:00Z">
        <w:r w:rsidDel="002B62DF">
          <w:delText>-</w:delText>
        </w:r>
      </w:del>
      <w:r>
        <w:t xml:space="preserve">suited for your data. </w:t>
      </w:r>
      <w:del w:id="1173" w:author="Rachel Monaghan" w:date="2023-11-13T18:00:00Z">
        <w:r w:rsidDel="00055058">
          <w:delText>Let’s l</w:delText>
        </w:r>
      </w:del>
      <w:ins w:id="1174" w:author="Rachel Monaghan" w:date="2023-11-13T18:00:00Z">
        <w:r w:rsidR="00055058">
          <w:t>L</w:t>
        </w:r>
      </w:ins>
      <w:r>
        <w:t xml:space="preserve">oad </w:t>
      </w:r>
      <w:r w:rsidRPr="00F76A86">
        <w:rPr>
          <w:rStyle w:val="Literal"/>
        </w:rPr>
        <w:t>crsuggest</w:t>
      </w:r>
      <w:r>
        <w:t xml:space="preserve"> and try it out on </w:t>
      </w:r>
      <w:ins w:id="1175" w:author="Rachel Monaghan" w:date="2023-11-13T18:00:00Z">
        <w:r w:rsidR="00055058">
          <w:t>y</w:t>
        </w:r>
      </w:ins>
      <w:r>
        <w:t xml:space="preserve">our </w:t>
      </w:r>
      <w:r w:rsidRPr="00F76A86">
        <w:rPr>
          <w:rStyle w:val="Literal"/>
        </w:rPr>
        <w:t>africa_countries</w:t>
      </w:r>
      <w:r>
        <w:t xml:space="preserve"> data:</w:t>
      </w:r>
    </w:p>
    <w:p w14:paraId="6112A5B0" w14:textId="77777777" w:rsidR="001832FD" w:rsidRDefault="00246EF6">
      <w:pPr>
        <w:pStyle w:val="Code"/>
      </w:pPr>
      <w:r>
        <w:t>library(crsuggest)</w:t>
      </w:r>
    </w:p>
    <w:p w14:paraId="236B2BFA" w14:textId="77777777" w:rsidR="001832FD" w:rsidRDefault="001832FD">
      <w:pPr>
        <w:pStyle w:val="Code"/>
      </w:pPr>
    </w:p>
    <w:p w14:paraId="23364BBB" w14:textId="5EB36B67" w:rsidR="00147A1B" w:rsidRDefault="00246EF6">
      <w:pPr>
        <w:pStyle w:val="Code"/>
        <w:rPr>
          <w:ins w:id="1176" w:author="Sydney Cromwell" w:date="2023-10-25T09:51:00Z"/>
        </w:rPr>
      </w:pPr>
      <w:r>
        <w:t>africa_countries %&gt;%</w:t>
      </w:r>
    </w:p>
    <w:p w14:paraId="756DAC5E" w14:textId="77777777" w:rsidR="001832FD" w:rsidRDefault="00246EF6">
      <w:pPr>
        <w:pStyle w:val="Code"/>
      </w:pPr>
      <w:r>
        <w:t xml:space="preserve">  suggest_top_crs()</w:t>
      </w:r>
    </w:p>
    <w:p w14:paraId="0B7A8CBC" w14:textId="0F70120B" w:rsidR="001832FD" w:rsidRDefault="00246EF6" w:rsidP="00F76A86">
      <w:pPr>
        <w:pStyle w:val="Body"/>
      </w:pPr>
      <w:r>
        <w:t xml:space="preserve">The </w:t>
      </w:r>
      <w:r w:rsidRPr="00F76A86">
        <w:rPr>
          <w:rStyle w:val="Literal"/>
        </w:rPr>
        <w:t>suggest_top_crs()</w:t>
      </w:r>
      <w:r>
        <w:t xml:space="preserve"> function should return projection number </w:t>
      </w:r>
      <w:r w:rsidRPr="00055058">
        <w:rPr>
          <w:rStyle w:val="Literal"/>
          <w:rPrChange w:id="1177" w:author="Rachel Monaghan" w:date="2023-11-13T18:00:00Z">
            <w:rPr/>
          </w:rPrChange>
        </w:rPr>
        <w:t>28232</w:t>
      </w:r>
      <w:r>
        <w:t xml:space="preserve">. </w:t>
      </w:r>
      <w:del w:id="1178" w:author="Rachel Monaghan" w:date="2023-11-13T18:00:00Z">
        <w:r w:rsidDel="00055058">
          <w:delText xml:space="preserve">We </w:delText>
        </w:r>
      </w:del>
      <w:ins w:id="1179" w:author="Rachel Monaghan" w:date="2023-11-13T18:01:00Z">
        <w:r w:rsidR="00055058">
          <w:t>P</w:t>
        </w:r>
      </w:ins>
      <w:del w:id="1180" w:author="Rachel Monaghan" w:date="2023-11-13T18:01:00Z">
        <w:r w:rsidDel="00055058">
          <w:delText>can now p</w:delText>
        </w:r>
      </w:del>
      <w:r>
        <w:t xml:space="preserve">ass this value to the </w:t>
      </w:r>
      <w:r w:rsidRPr="00F76A86">
        <w:rPr>
          <w:rStyle w:val="Literal"/>
        </w:rPr>
        <w:t>st_transform</w:t>
      </w:r>
      <w:r w:rsidR="00E100A6">
        <w:rPr>
          <w:rStyle w:val="Literal"/>
        </w:rPr>
        <w:t>()</w:t>
      </w:r>
      <w:r>
        <w:t xml:space="preserve"> function to change the projection before </w:t>
      </w:r>
      <w:del w:id="1181" w:author="Rachel Monaghan" w:date="2023-11-13T18:01:00Z">
        <w:r w:rsidDel="00055058">
          <w:delText xml:space="preserve">we </w:delText>
        </w:r>
      </w:del>
      <w:ins w:id="1182" w:author="Rachel Monaghan" w:date="2023-11-13T18:01:00Z">
        <w:r w:rsidR="00055058">
          <w:t xml:space="preserve">you </w:t>
        </w:r>
      </w:ins>
      <w:r>
        <w:t>plot:</w:t>
      </w:r>
    </w:p>
    <w:p w14:paraId="7775C210" w14:textId="2EA6A65A" w:rsidR="001832FD" w:rsidRDefault="00246EF6">
      <w:pPr>
        <w:pStyle w:val="Code"/>
      </w:pPr>
      <w:r>
        <w:t>africa_countries %&gt;%</w:t>
      </w:r>
    </w:p>
    <w:p w14:paraId="75040991" w14:textId="617E32A5" w:rsidR="00147A1B" w:rsidRDefault="00246EF6">
      <w:pPr>
        <w:pStyle w:val="Code"/>
        <w:rPr>
          <w:ins w:id="1183" w:author="Sydney Cromwell" w:date="2023-10-25T09:51:00Z"/>
        </w:rPr>
      </w:pPr>
      <w:r>
        <w:t xml:space="preserve">  st_transform(28232) %&gt;%</w:t>
      </w:r>
    </w:p>
    <w:p w14:paraId="32BAE84D" w14:textId="77777777" w:rsidR="001832FD" w:rsidRDefault="00246EF6">
      <w:pPr>
        <w:pStyle w:val="Code"/>
      </w:pPr>
      <w:r>
        <w:lastRenderedPageBreak/>
        <w:t xml:space="preserve">  ggplot() +</w:t>
      </w:r>
    </w:p>
    <w:p w14:paraId="35A8E199" w14:textId="77777777" w:rsidR="003814C5" w:rsidRDefault="00246EF6">
      <w:pPr>
        <w:pStyle w:val="Code"/>
      </w:pPr>
      <w:r>
        <w:t xml:space="preserve">  geom_sf()</w:t>
      </w:r>
    </w:p>
    <w:p w14:paraId="36EFE834" w14:textId="6D0EC574" w:rsidR="00147A1B" w:rsidRDefault="00246EF6" w:rsidP="002E47ED">
      <w:pPr>
        <w:pStyle w:val="Body"/>
        <w:rPr>
          <w:ins w:id="1184" w:author="Sydney Cromwell" w:date="2023-10-25T09:51:00Z"/>
        </w:rPr>
      </w:pPr>
      <w:r>
        <w:t>When run, this code generates the map in Figure 4-12.</w:t>
      </w:r>
    </w:p>
    <w:p w14:paraId="084131C0" w14:textId="77777777" w:rsidR="001832FD" w:rsidRDefault="00246EF6">
      <w:pPr>
        <w:pStyle w:val="GraphicSlug"/>
      </w:pPr>
      <w:r>
        <w:t>[F04012.pdf]</w:t>
      </w:r>
    </w:p>
    <w:p w14:paraId="481E4A92" w14:textId="77777777" w:rsidR="001832FD" w:rsidRDefault="00246EF6">
      <w:pPr>
        <w:pStyle w:val="CaptionedFigure"/>
      </w:pPr>
      <w:r>
        <w:rPr>
          <w:noProof/>
        </w:rPr>
        <w:drawing>
          <wp:inline distT="0" distB="0" distL="0" distR="0" wp14:anchorId="3DF21C36" wp14:editId="0C310CE7">
            <wp:extent cx="4602684" cy="3682147"/>
            <wp:effectExtent l="0" t="0" r="0" b="0"/>
            <wp:docPr id="1073741836" name="officeArt object"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1073741836" name="Figure 4.22: A map of Africa made with projection number 28232" descr="Figure 4.22: A map of Africa made with projection number 28232"/>
                    <pic:cNvPicPr>
                      <a:picLocks noChangeAspect="1"/>
                    </pic:cNvPicPr>
                  </pic:nvPicPr>
                  <pic:blipFill>
                    <a:blip r:embed="rId23"/>
                    <a:stretch>
                      <a:fillRect/>
                    </a:stretch>
                  </pic:blipFill>
                  <pic:spPr>
                    <a:xfrm>
                      <a:off x="0" y="0"/>
                      <a:ext cx="4602684" cy="3682147"/>
                    </a:xfrm>
                    <a:prstGeom prst="rect">
                      <a:avLst/>
                    </a:prstGeom>
                    <a:ln w="12700" cap="flat">
                      <a:noFill/>
                      <a:miter lim="400000"/>
                    </a:ln>
                    <a:effectLst/>
                  </pic:spPr>
                </pic:pic>
              </a:graphicData>
            </a:graphic>
          </wp:inline>
        </w:drawing>
      </w:r>
    </w:p>
    <w:p w14:paraId="4D1FA93E" w14:textId="77777777" w:rsidR="001832FD" w:rsidRDefault="00246EF6" w:rsidP="002E47ED">
      <w:pPr>
        <w:pStyle w:val="CaptionLine"/>
      </w:pPr>
      <w:r>
        <w:t>A map of Africa made with projection number 28232</w:t>
      </w:r>
    </w:p>
    <w:p w14:paraId="52AC8012" w14:textId="4C9C053C" w:rsidR="001832FD" w:rsidRDefault="00246EF6" w:rsidP="00F76A86">
      <w:pPr>
        <w:pStyle w:val="Body"/>
      </w:pPr>
      <w:bookmarkStart w:id="1185" w:name="Xd41f1f3afcd240f5148867309322968d922d7d3"/>
      <w:r>
        <w:t>As you can see</w:t>
      </w:r>
      <w:ins w:id="1186" w:author="Rachel Monaghan" w:date="2023-11-13T19:18:00Z">
        <w:r w:rsidR="00D44711">
          <w:t xml:space="preserve"> here</w:t>
        </w:r>
      </w:ins>
      <w:r>
        <w:t xml:space="preserve">, </w:t>
      </w:r>
      <w:del w:id="1187" w:author="Rachel Monaghan" w:date="2023-11-13T18:01:00Z">
        <w:r w:rsidDel="00055058">
          <w:delText xml:space="preserve">we’ve </w:delText>
        </w:r>
      </w:del>
      <w:ins w:id="1188" w:author="Rachel Monaghan" w:date="2023-11-13T18:01:00Z">
        <w:r w:rsidR="00055058">
          <w:t xml:space="preserve">you’ve successfully </w:t>
        </w:r>
      </w:ins>
      <w:r>
        <w:t>mapped Africa with a different projection.</w:t>
      </w:r>
    </w:p>
    <w:p w14:paraId="3EBA167E" w14:textId="2A0FEC5B" w:rsidR="001832FD" w:rsidRDefault="00246EF6">
      <w:pPr>
        <w:pStyle w:val="HeadB"/>
      </w:pPr>
      <w:bookmarkStart w:id="1189" w:name="_Toc18"/>
      <w:r>
        <w:t>Wrangling Geospatial Data</w:t>
      </w:r>
      <w:bookmarkEnd w:id="1189"/>
    </w:p>
    <w:p w14:paraId="03FDC575" w14:textId="24DFF9A6" w:rsidR="001832FD" w:rsidRDefault="00246EF6" w:rsidP="00F76A86">
      <w:pPr>
        <w:pStyle w:val="Body"/>
      </w:pPr>
      <w:r>
        <w:t>The ability to merge traditional data frames with geospatial data is a huge benefit of working with simple features data. Remember that for his COVID</w:t>
      </w:r>
      <w:r w:rsidR="00853A81">
        <w:t>-19</w:t>
      </w:r>
      <w:r>
        <w:t xml:space="preserve"> map, Madjid analyzed traditional data frames before merging them with geospatial data. But because simple features data acts just like traditional data frames, </w:t>
      </w:r>
      <w:del w:id="1190" w:author="Rachel Monaghan" w:date="2023-11-13T18:01:00Z">
        <w:r w:rsidDel="00055058">
          <w:delText xml:space="preserve">we </w:delText>
        </w:r>
      </w:del>
      <w:ins w:id="1191" w:author="Rachel Monaghan" w:date="2023-11-13T18:01:00Z">
        <w:r w:rsidR="00055058">
          <w:t xml:space="preserve">you </w:t>
        </w:r>
      </w:ins>
      <w:r>
        <w:t xml:space="preserve">can just as easily apply the data-wrangling and analysis functions from </w:t>
      </w:r>
      <w:r w:rsidRPr="00F76A86">
        <w:rPr>
          <w:rStyle w:val="Literal"/>
        </w:rPr>
        <w:t>tidyverse</w:t>
      </w:r>
      <w:r>
        <w:t xml:space="preserve"> directly to a simple features object. To </w:t>
      </w:r>
      <w:del w:id="1192" w:author="Rachel Monaghan" w:date="2023-11-13T18:02:00Z">
        <w:r w:rsidDel="00055058">
          <w:delText xml:space="preserve">demonstrate </w:delText>
        </w:r>
      </w:del>
      <w:ins w:id="1193" w:author="Rachel Monaghan" w:date="2023-11-13T18:02:00Z">
        <w:r w:rsidR="00055058">
          <w:t xml:space="preserve">see how </w:t>
        </w:r>
      </w:ins>
      <w:r>
        <w:t>this</w:t>
      </w:r>
      <w:ins w:id="1194" w:author="Rachel Monaghan" w:date="2023-11-13T18:02:00Z">
        <w:r w:rsidR="00055058">
          <w:t xml:space="preserve"> works</w:t>
        </w:r>
      </w:ins>
      <w:r>
        <w:t xml:space="preserve">, </w:t>
      </w:r>
      <w:del w:id="1195" w:author="Rachel Monaghan" w:date="2023-11-13T18:02:00Z">
        <w:r w:rsidDel="00055058">
          <w:delText>let’s return to</w:delText>
        </w:r>
      </w:del>
      <w:ins w:id="1196" w:author="Rachel Monaghan" w:date="2023-11-13T18:02:00Z">
        <w:r w:rsidR="00055058">
          <w:t>revisit</w:t>
        </w:r>
      </w:ins>
      <w:r>
        <w:t xml:space="preserve"> the </w:t>
      </w:r>
      <w:r w:rsidRPr="00F76A86">
        <w:rPr>
          <w:rStyle w:val="Literal"/>
        </w:rPr>
        <w:t>africa_countries</w:t>
      </w:r>
      <w:r>
        <w:t xml:space="preserve"> simple features data</w:t>
      </w:r>
      <w:del w:id="1197" w:author="Rachel Monaghan" w:date="2023-11-13T18:02:00Z">
        <w:r w:rsidDel="00055058">
          <w:delText xml:space="preserve">, </w:delText>
        </w:r>
      </w:del>
      <w:ins w:id="1198" w:author="Rachel Monaghan" w:date="2023-11-13T18:02:00Z">
        <w:r w:rsidR="00055058">
          <w:t xml:space="preserve"> and </w:t>
        </w:r>
      </w:ins>
      <w:r>
        <w:t>select</w:t>
      </w:r>
      <w:del w:id="1199" w:author="Rachel Monaghan" w:date="2023-11-13T18:02:00Z">
        <w:r w:rsidDel="00055058">
          <w:delText>ing</w:delText>
        </w:r>
      </w:del>
      <w:r>
        <w:t xml:space="preserve"> two variables (</w:t>
      </w:r>
      <w:r w:rsidRPr="00F76A86">
        <w:rPr>
          <w:rStyle w:val="Literal"/>
        </w:rPr>
        <w:t>name</w:t>
      </w:r>
      <w:r>
        <w:t xml:space="preserve"> and </w:t>
      </w:r>
      <w:r w:rsidRPr="00F76A86">
        <w:rPr>
          <w:rStyle w:val="Literal"/>
        </w:rPr>
        <w:t>pop_est</w:t>
      </w:r>
      <w:r>
        <w:t>) to see the name and population of the countries:</w:t>
      </w:r>
    </w:p>
    <w:p w14:paraId="2CABD55B" w14:textId="5E99BC64" w:rsidR="00147A1B" w:rsidRDefault="00246EF6">
      <w:pPr>
        <w:pStyle w:val="Code"/>
        <w:rPr>
          <w:ins w:id="1200" w:author="Sydney Cromwell" w:date="2023-10-25T09:51:00Z"/>
        </w:rPr>
      </w:pPr>
      <w:r>
        <w:t>africa_countries %&gt;%</w:t>
      </w:r>
    </w:p>
    <w:p w14:paraId="66AC8CDE" w14:textId="77777777" w:rsidR="001832FD" w:rsidRDefault="00246EF6">
      <w:pPr>
        <w:pStyle w:val="Code"/>
      </w:pPr>
      <w:r>
        <w:t xml:space="preserve">  select(name, pop_est)</w:t>
      </w:r>
    </w:p>
    <w:p w14:paraId="04A503B5" w14:textId="77777777" w:rsidR="001832FD" w:rsidRDefault="00246EF6" w:rsidP="00F76A86">
      <w:pPr>
        <w:pStyle w:val="Body"/>
      </w:pPr>
      <w:r>
        <w:t>The output looks like the following:</w:t>
      </w:r>
    </w:p>
    <w:p w14:paraId="498BEF2D" w14:textId="77777777" w:rsidR="001832FD" w:rsidRDefault="00246EF6" w:rsidP="00D14399">
      <w:pPr>
        <w:pStyle w:val="CodeWide"/>
      </w:pPr>
      <w:r>
        <w:t>#&gt; Simple feature collection with 51 features and 2 fields</w:t>
      </w:r>
    </w:p>
    <w:p w14:paraId="18636293" w14:textId="77777777" w:rsidR="001832FD" w:rsidRDefault="00246EF6" w:rsidP="00D14399">
      <w:pPr>
        <w:pStyle w:val="CodeWide"/>
      </w:pPr>
      <w:r>
        <w:t>#&gt; Geometry type: MULTIPOLYGON</w:t>
      </w:r>
    </w:p>
    <w:p w14:paraId="37C950FC" w14:textId="77777777" w:rsidR="001832FD" w:rsidRDefault="00246EF6" w:rsidP="00D14399">
      <w:pPr>
        <w:pStyle w:val="CodeWide"/>
      </w:pPr>
      <w:r>
        <w:t>#&gt; Dimension:     XY</w:t>
      </w:r>
    </w:p>
    <w:p w14:paraId="41349423" w14:textId="77777777" w:rsidR="001832FD" w:rsidRDefault="00246EF6" w:rsidP="00D14399">
      <w:pPr>
        <w:pStyle w:val="CodeWide"/>
      </w:pPr>
      <w:r>
        <w:lastRenderedPageBreak/>
        <w:t>#&gt; Bounding box:  xmin: -17.62504 ymin: -34.81917 xmax: 51.13387 ymax: 37.34999</w:t>
      </w:r>
    </w:p>
    <w:p w14:paraId="1923CC39" w14:textId="77777777" w:rsidR="001832FD" w:rsidRDefault="00246EF6" w:rsidP="00D14399">
      <w:pPr>
        <w:pStyle w:val="CodeWide"/>
      </w:pPr>
      <w:r>
        <w:t>#&gt; CRS:           +proj=longlat +datum=WGS84 +no_defs +ellps=WGS84 +towgs84=0,0,0</w:t>
      </w:r>
    </w:p>
    <w:p w14:paraId="0D5E6174" w14:textId="77777777" w:rsidR="001832FD" w:rsidRDefault="00246EF6" w:rsidP="00D14399">
      <w:pPr>
        <w:pStyle w:val="CodeWide"/>
      </w:pPr>
      <w:r>
        <w:t>#&gt; First 10 features:</w:t>
      </w:r>
    </w:p>
    <w:p w14:paraId="78CD6233" w14:textId="77777777" w:rsidR="001832FD" w:rsidRDefault="00246EF6" w:rsidP="00D14399">
      <w:pPr>
        <w:pStyle w:val="CodeWide"/>
      </w:pPr>
      <w:r>
        <w:t xml:space="preserve">#&gt;                    </w:t>
      </w:r>
      <w:commentRangeStart w:id="1201"/>
      <w:commentRangeStart w:id="1202"/>
      <w:r>
        <w:t xml:space="preserve">name  </w:t>
      </w:r>
      <w:commentRangeEnd w:id="1201"/>
      <w:r w:rsidR="008962EC">
        <w:rPr>
          <w:rStyle w:val="CommentReference"/>
          <w:rFonts w:asciiTheme="minorHAnsi" w:hAnsiTheme="minorHAnsi" w:cstheme="minorBidi"/>
          <w:color w:val="auto"/>
          <w:w w:val="100"/>
          <w:lang w:eastAsia="en-US"/>
        </w:rPr>
        <w:commentReference w:id="1201"/>
      </w:r>
      <w:commentRangeEnd w:id="1202"/>
      <w:r w:rsidR="00533409">
        <w:rPr>
          <w:rStyle w:val="CommentReference"/>
          <w:rFonts w:asciiTheme="minorHAnsi" w:hAnsiTheme="minorHAnsi" w:cstheme="minorBidi"/>
          <w:color w:val="auto"/>
          <w:w w:val="100"/>
          <w:lang w:eastAsia="en-US"/>
        </w:rPr>
        <w:commentReference w:id="1202"/>
      </w:r>
      <w:r>
        <w:t>pop_est</w:t>
      </w:r>
    </w:p>
    <w:p w14:paraId="7A3D2E2B" w14:textId="3966968B" w:rsidR="001832FD" w:rsidRDefault="00246EF6" w:rsidP="00D14399">
      <w:pPr>
        <w:pStyle w:val="CodeWide"/>
      </w:pPr>
      <w:r>
        <w:t>#&gt;</w:t>
      </w:r>
      <w:ins w:id="1203" w:author="Sydney Cromwell" w:date="2023-10-25T09:49:00Z">
        <w:r w:rsidR="00896FA5">
          <w:t xml:space="preserve"> </w:t>
        </w:r>
      </w:ins>
      <w:r>
        <w:t xml:space="preserve"> 1</w:t>
      </w:r>
      <w:del w:id="1204" w:author="Sydney Cromwell" w:date="2023-10-25T09:49:00Z">
        <w:r w:rsidDel="00896FA5">
          <w:delText xml:space="preserve"> </w:delText>
        </w:r>
      </w:del>
      <w:r>
        <w:t xml:space="preserve">               Angola 12799293</w:t>
      </w:r>
    </w:p>
    <w:p w14:paraId="18211A57" w14:textId="77777777" w:rsidR="001832FD" w:rsidRDefault="00246EF6" w:rsidP="00D14399">
      <w:pPr>
        <w:pStyle w:val="CodeWide"/>
      </w:pPr>
      <w:r>
        <w:t>#&gt; 11              Burundi  8988091</w:t>
      </w:r>
    </w:p>
    <w:p w14:paraId="48FC32AD" w14:textId="77777777" w:rsidR="001832FD" w:rsidRDefault="00246EF6" w:rsidP="00D14399">
      <w:pPr>
        <w:pStyle w:val="CodeWide"/>
      </w:pPr>
      <w:r>
        <w:t>#&gt; 13                Benin  8791832</w:t>
      </w:r>
    </w:p>
    <w:p w14:paraId="0E310419" w14:textId="77777777" w:rsidR="001832FD" w:rsidRDefault="00246EF6" w:rsidP="00D14399">
      <w:pPr>
        <w:pStyle w:val="CodeWide"/>
      </w:pPr>
      <w:r>
        <w:t>#&gt; 14         Burkina Faso 15746232</w:t>
      </w:r>
    </w:p>
    <w:p w14:paraId="0976E01E" w14:textId="77777777" w:rsidR="001832FD" w:rsidRDefault="00246EF6" w:rsidP="00D14399">
      <w:pPr>
        <w:pStyle w:val="CodeWide"/>
      </w:pPr>
      <w:r>
        <w:t>#&gt; 25             Botswana  1990876</w:t>
      </w:r>
    </w:p>
    <w:p w14:paraId="308098BF" w14:textId="77777777" w:rsidR="001832FD" w:rsidRDefault="00246EF6" w:rsidP="00D14399">
      <w:pPr>
        <w:pStyle w:val="CodeWide"/>
      </w:pPr>
      <w:r>
        <w:t>#&gt; 26 Central African Rep.  4511488</w:t>
      </w:r>
    </w:p>
    <w:p w14:paraId="5070938E" w14:textId="77777777" w:rsidR="001832FD" w:rsidRDefault="00246EF6" w:rsidP="00D14399">
      <w:pPr>
        <w:pStyle w:val="CodeWide"/>
      </w:pPr>
      <w:r>
        <w:t>#&gt; 31        Côte d'Ivoire 20617068</w:t>
      </w:r>
    </w:p>
    <w:p w14:paraId="09D982F5" w14:textId="77777777" w:rsidR="001832FD" w:rsidRDefault="00246EF6" w:rsidP="00D14399">
      <w:pPr>
        <w:pStyle w:val="CodeWide"/>
      </w:pPr>
      <w:r>
        <w:t>#&gt; 32             Cameroon 18879301</w:t>
      </w:r>
    </w:p>
    <w:p w14:paraId="7881B8B5" w14:textId="77777777" w:rsidR="001832FD" w:rsidRDefault="00246EF6" w:rsidP="00D14399">
      <w:pPr>
        <w:pStyle w:val="CodeWide"/>
      </w:pPr>
      <w:r>
        <w:t>#&gt; 33      Dem. Rep. Congo 68692542</w:t>
      </w:r>
    </w:p>
    <w:p w14:paraId="2397F171" w14:textId="77777777" w:rsidR="001832FD" w:rsidRDefault="00246EF6" w:rsidP="00D14399">
      <w:pPr>
        <w:pStyle w:val="CodeWide"/>
      </w:pPr>
      <w:r>
        <w:t>#&gt; 34                Congo  4012809</w:t>
      </w:r>
    </w:p>
    <w:p w14:paraId="17162EEE" w14:textId="77777777" w:rsidR="001832FD" w:rsidRDefault="00246EF6" w:rsidP="00D14399">
      <w:pPr>
        <w:pStyle w:val="CodeWide"/>
      </w:pPr>
      <w:r>
        <w:t>#&gt;                          geometry</w:t>
      </w:r>
    </w:p>
    <w:p w14:paraId="491320C0" w14:textId="7FAFC17A" w:rsidR="001832FD" w:rsidRDefault="00246EF6" w:rsidP="00D14399">
      <w:pPr>
        <w:pStyle w:val="CodeWide"/>
      </w:pPr>
      <w:r>
        <w:t>#&gt;</w:t>
      </w:r>
      <w:ins w:id="1205" w:author="Sydney Cromwell" w:date="2023-10-25T09:49:00Z">
        <w:r w:rsidR="00896FA5">
          <w:t xml:space="preserve"> </w:t>
        </w:r>
      </w:ins>
      <w:r>
        <w:t xml:space="preserve"> 1</w:t>
      </w:r>
      <w:del w:id="1206" w:author="Sydney Cromwell" w:date="2023-10-25T09:49:00Z">
        <w:r w:rsidDel="00896FA5">
          <w:delText xml:space="preserve"> </w:delText>
        </w:r>
      </w:del>
      <w:r>
        <w:t xml:space="preserve"> MULTIPOLYGON (((16.32653 -5...</w:t>
      </w:r>
    </w:p>
    <w:p w14:paraId="7DDC39BE" w14:textId="77777777" w:rsidR="001832FD" w:rsidRDefault="00246EF6" w:rsidP="00D14399">
      <w:pPr>
        <w:pStyle w:val="CodeWide"/>
      </w:pPr>
      <w:r>
        <w:t>#&gt; 11 MULTIPOLYGON (((29.34 -4.49...</w:t>
      </w:r>
    </w:p>
    <w:p w14:paraId="04A01F9E" w14:textId="77777777" w:rsidR="001832FD" w:rsidRDefault="00246EF6" w:rsidP="00D14399">
      <w:pPr>
        <w:pStyle w:val="CodeWide"/>
      </w:pPr>
      <w:r>
        <w:t>#&gt; 13 MULTIPOLYGON (((2.</w:t>
      </w:r>
      <w:commentRangeStart w:id="1207"/>
      <w:commentRangeStart w:id="1208"/>
      <w:r>
        <w:t>691702 6....</w:t>
      </w:r>
      <w:commentRangeEnd w:id="1207"/>
      <w:r w:rsidR="00896FA5">
        <w:rPr>
          <w:rStyle w:val="CommentReference"/>
          <w:rFonts w:asciiTheme="minorHAnsi" w:hAnsiTheme="minorHAnsi" w:cstheme="minorBidi"/>
          <w:color w:val="auto"/>
          <w:w w:val="100"/>
          <w:lang w:eastAsia="en-US"/>
        </w:rPr>
        <w:commentReference w:id="1207"/>
      </w:r>
      <w:commentRangeEnd w:id="1208"/>
      <w:r w:rsidR="00F36FA5">
        <w:rPr>
          <w:rStyle w:val="CommentReference"/>
          <w:rFonts w:asciiTheme="minorHAnsi" w:hAnsiTheme="minorHAnsi" w:cstheme="minorBidi"/>
          <w:color w:val="auto"/>
          <w:w w:val="100"/>
          <w:lang w:eastAsia="en-US"/>
        </w:rPr>
        <w:commentReference w:id="1208"/>
      </w:r>
    </w:p>
    <w:p w14:paraId="0DE9B1F7" w14:textId="77777777" w:rsidR="001832FD" w:rsidRDefault="00246EF6" w:rsidP="00D14399">
      <w:pPr>
        <w:pStyle w:val="CodeWide"/>
      </w:pPr>
      <w:r>
        <w:t>#&gt; 14 MULTIPOLYGON (((-2.827496 9...</w:t>
      </w:r>
    </w:p>
    <w:p w14:paraId="595D01BB" w14:textId="77777777" w:rsidR="001832FD" w:rsidRDefault="00246EF6" w:rsidP="00D14399">
      <w:pPr>
        <w:pStyle w:val="CodeWide"/>
      </w:pPr>
      <w:r>
        <w:t>#&gt; 25 MULTIPOLYGON (((25.64916 -1...</w:t>
      </w:r>
    </w:p>
    <w:p w14:paraId="60185B31" w14:textId="77777777" w:rsidR="001832FD" w:rsidRDefault="00246EF6" w:rsidP="00D14399">
      <w:pPr>
        <w:pStyle w:val="CodeWide"/>
      </w:pPr>
      <w:r>
        <w:t>#&gt; 26 MULTIPOLYGON (((15.27946 7....</w:t>
      </w:r>
    </w:p>
    <w:p w14:paraId="216F5519" w14:textId="77777777" w:rsidR="001832FD" w:rsidRDefault="00246EF6" w:rsidP="00D14399">
      <w:pPr>
        <w:pStyle w:val="CodeWide"/>
      </w:pPr>
      <w:r>
        <w:t>#&gt; 31 MULTIPOLYGON (((-2.856125 4...</w:t>
      </w:r>
    </w:p>
    <w:p w14:paraId="472061F2" w14:textId="77777777" w:rsidR="001832FD" w:rsidRDefault="00246EF6" w:rsidP="00D14399">
      <w:pPr>
        <w:pStyle w:val="CodeWide"/>
      </w:pPr>
      <w:r>
        <w:t>#&gt; 32 MULTIPOLYGON (((13.07582 2....</w:t>
      </w:r>
    </w:p>
    <w:p w14:paraId="405A4DCA" w14:textId="77777777" w:rsidR="001832FD" w:rsidRDefault="00246EF6" w:rsidP="00D14399">
      <w:pPr>
        <w:pStyle w:val="CodeWide"/>
      </w:pPr>
      <w:r>
        <w:t>#&gt; 33 MULTIPOLYGON (((30.83386 3....</w:t>
      </w:r>
    </w:p>
    <w:p w14:paraId="63672628" w14:textId="77777777" w:rsidR="001832FD" w:rsidRDefault="00246EF6" w:rsidP="00D14399">
      <w:pPr>
        <w:pStyle w:val="CodeWide"/>
      </w:pPr>
      <w:r>
        <w:t>#&gt; 34 MULTIPOLYGON (((12.99552 -4...</w:t>
      </w:r>
    </w:p>
    <w:p w14:paraId="072FBC54" w14:textId="1312372F" w:rsidR="001832FD" w:rsidRDefault="00246EF6" w:rsidP="00F76A86">
      <w:pPr>
        <w:pStyle w:val="Body"/>
      </w:pPr>
      <w:r>
        <w:t xml:space="preserve">Say </w:t>
      </w:r>
      <w:del w:id="1209" w:author="Rachel Monaghan" w:date="2023-11-13T18:03:00Z">
        <w:r w:rsidDel="00055058">
          <w:delText xml:space="preserve">we </w:delText>
        </w:r>
      </w:del>
      <w:ins w:id="1210" w:author="Rachel Monaghan" w:date="2023-11-13T18:03:00Z">
        <w:r w:rsidR="00055058">
          <w:t xml:space="preserve">you </w:t>
        </w:r>
      </w:ins>
      <w:r>
        <w:t xml:space="preserve">want to make a map showing which African countries have populations larger than 20 million. </w:t>
      </w:r>
      <w:del w:id="1211" w:author="Rachel Monaghan" w:date="2023-11-13T19:20:00Z">
        <w:r w:rsidDel="00D44711">
          <w:delText xml:space="preserve">To do so, </w:delText>
        </w:r>
      </w:del>
      <w:ins w:id="1212" w:author="Rachel Monaghan" w:date="2023-11-13T19:20:00Z">
        <w:r w:rsidR="00D44711">
          <w:t>F</w:t>
        </w:r>
      </w:ins>
      <w:ins w:id="1213" w:author="Rachel Monaghan" w:date="2023-11-13T18:03:00Z">
        <w:r w:rsidR="00055058">
          <w:t>irst</w:t>
        </w:r>
      </w:ins>
      <w:ins w:id="1214" w:author="Rachel Monaghan" w:date="2023-11-13T19:20:00Z">
        <w:r w:rsidR="00D44711">
          <w:t>,</w:t>
        </w:r>
      </w:ins>
      <w:ins w:id="1215" w:author="Rachel Monaghan" w:date="2023-11-13T18:03:00Z">
        <w:r w:rsidR="00055058">
          <w:t xml:space="preserve"> </w:t>
        </w:r>
      </w:ins>
      <w:del w:id="1216" w:author="Rachel Monaghan" w:date="2023-11-13T18:03:00Z">
        <w:r w:rsidDel="00055058">
          <w:delText xml:space="preserve">we’d </w:delText>
        </w:r>
      </w:del>
      <w:ins w:id="1217" w:author="Rachel Monaghan" w:date="2023-11-13T18:03:00Z">
        <w:r w:rsidR="00055058">
          <w:t>you’</w:t>
        </w:r>
      </w:ins>
      <w:ins w:id="1218" w:author="Rachel Monaghan" w:date="2023-11-13T19:20:00Z">
        <w:r w:rsidR="00D44711">
          <w:t>ll</w:t>
        </w:r>
      </w:ins>
      <w:ins w:id="1219" w:author="Rachel Monaghan" w:date="2023-11-13T18:03:00Z">
        <w:r w:rsidR="00055058">
          <w:t xml:space="preserve"> </w:t>
        </w:r>
      </w:ins>
      <w:r>
        <w:t xml:space="preserve">need to </w:t>
      </w:r>
      <w:del w:id="1220" w:author="Rachel Monaghan" w:date="2023-11-13T18:03:00Z">
        <w:r w:rsidDel="00055058">
          <w:delText xml:space="preserve">first </w:delText>
        </w:r>
      </w:del>
      <w:r>
        <w:t xml:space="preserve">calculate this value for each country. </w:t>
      </w:r>
      <w:del w:id="1221" w:author="Rachel Monaghan" w:date="2023-11-13T18:03:00Z">
        <w:r w:rsidDel="00055058">
          <w:delText>Let’s do this using</w:delText>
        </w:r>
      </w:del>
      <w:ins w:id="1222" w:author="Rachel Monaghan" w:date="2023-11-13T18:03:00Z">
        <w:r w:rsidR="00055058">
          <w:t>To do so, use</w:t>
        </w:r>
      </w:ins>
      <w:r>
        <w:t xml:space="preserve"> the </w:t>
      </w:r>
      <w:r w:rsidRPr="00F76A86">
        <w:rPr>
          <w:rStyle w:val="Literal"/>
        </w:rPr>
        <w:t>mutate()</w:t>
      </w:r>
      <w:r>
        <w:t xml:space="preserve"> and </w:t>
      </w:r>
      <w:r w:rsidRPr="00F76A86">
        <w:rPr>
          <w:rStyle w:val="Literal"/>
        </w:rPr>
        <w:t>if_else()</w:t>
      </w:r>
      <w:r>
        <w:t xml:space="preserve"> functions, which will return </w:t>
      </w:r>
      <w:r w:rsidRPr="00F76A86">
        <w:rPr>
          <w:rStyle w:val="Literal"/>
        </w:rPr>
        <w:t>TRUE</w:t>
      </w:r>
      <w:r>
        <w:t xml:space="preserve"> if a country’s population is over 20 million and </w:t>
      </w:r>
      <w:r w:rsidRPr="00F76A86">
        <w:rPr>
          <w:rStyle w:val="Literal"/>
        </w:rPr>
        <w:t>FALSE</w:t>
      </w:r>
      <w:r>
        <w:t xml:space="preserve"> otherwise, </w:t>
      </w:r>
      <w:ins w:id="1223" w:author="Rachel Monaghan" w:date="2023-11-13T18:03:00Z">
        <w:r w:rsidR="00E30EAD">
          <w:t xml:space="preserve">and </w:t>
        </w:r>
      </w:ins>
      <w:r>
        <w:t xml:space="preserve">then store the result in a variable called </w:t>
      </w:r>
      <w:r w:rsidRPr="00F76A86">
        <w:rPr>
          <w:rStyle w:val="Literal"/>
        </w:rPr>
        <w:t>population_above_20_million</w:t>
      </w:r>
      <w:r>
        <w:t>:</w:t>
      </w:r>
    </w:p>
    <w:p w14:paraId="633BA030" w14:textId="672EBBAE" w:rsidR="00147A1B" w:rsidRDefault="00246EF6" w:rsidP="00D14399">
      <w:pPr>
        <w:pStyle w:val="CodeWide"/>
        <w:rPr>
          <w:ins w:id="1224" w:author="Sydney Cromwell" w:date="2023-10-25T09:51:00Z"/>
        </w:rPr>
      </w:pPr>
      <w:r>
        <w:t>africa_countries %&gt;%</w:t>
      </w:r>
    </w:p>
    <w:p w14:paraId="017D3B04" w14:textId="58615D08" w:rsidR="00147A1B" w:rsidRDefault="00246EF6" w:rsidP="00D14399">
      <w:pPr>
        <w:pStyle w:val="CodeWide"/>
        <w:rPr>
          <w:ins w:id="1225" w:author="Sydney Cromwell" w:date="2023-10-25T09:51:00Z"/>
        </w:rPr>
      </w:pPr>
      <w:r>
        <w:t xml:space="preserve">  select(name, pop_est) %&gt;%</w:t>
      </w:r>
    </w:p>
    <w:p w14:paraId="0EBA7EDF" w14:textId="77777777" w:rsidR="001832FD" w:rsidRDefault="00246EF6" w:rsidP="00D14399">
      <w:pPr>
        <w:pStyle w:val="CodeWide"/>
      </w:pPr>
      <w:r>
        <w:t xml:space="preserve">  mutate(population_above_20_million = if_else(pop_est &gt; 20000000, TRUE, FALSE))</w:t>
      </w:r>
    </w:p>
    <w:p w14:paraId="23A1DA60" w14:textId="3DB38738" w:rsidR="001832FD" w:rsidRDefault="00246EF6" w:rsidP="00F76A86">
      <w:pPr>
        <w:pStyle w:val="Body"/>
      </w:pPr>
      <w:del w:id="1226" w:author="Rachel Monaghan" w:date="2023-11-13T18:03:00Z">
        <w:r w:rsidDel="00E30EAD">
          <w:delText xml:space="preserve">We </w:delText>
        </w:r>
      </w:del>
      <w:ins w:id="1227" w:author="Rachel Monaghan" w:date="2023-11-13T18:03:00Z">
        <w:r w:rsidR="00E30EAD">
          <w:t xml:space="preserve">You </w:t>
        </w:r>
      </w:ins>
      <w:r>
        <w:t xml:space="preserve">can then take this code and pipe it into ggplot, setting the </w:t>
      </w:r>
      <w:r w:rsidRPr="00F76A86">
        <w:rPr>
          <w:rStyle w:val="Literal"/>
        </w:rPr>
        <w:t>fill</w:t>
      </w:r>
      <w:r>
        <w:t xml:space="preserve"> aesthetic property to be equal to </w:t>
      </w:r>
      <w:r w:rsidRPr="00F76A86">
        <w:rPr>
          <w:rStyle w:val="Literal"/>
        </w:rPr>
        <w:t>population_above_20_million</w:t>
      </w:r>
      <w:r>
        <w:t>:</w:t>
      </w:r>
    </w:p>
    <w:p w14:paraId="3C4DB94F" w14:textId="4DDC5B03" w:rsidR="00147A1B" w:rsidRDefault="00246EF6" w:rsidP="00D14399">
      <w:pPr>
        <w:pStyle w:val="CodeWide"/>
        <w:rPr>
          <w:ins w:id="1228" w:author="Sydney Cromwell" w:date="2023-10-25T09:51:00Z"/>
        </w:rPr>
      </w:pPr>
      <w:r>
        <w:t>africa_countries %&gt;%</w:t>
      </w:r>
    </w:p>
    <w:p w14:paraId="0CCACFAA" w14:textId="4DD395ED" w:rsidR="00147A1B" w:rsidRDefault="00246EF6" w:rsidP="00D14399">
      <w:pPr>
        <w:pStyle w:val="CodeWide"/>
        <w:rPr>
          <w:ins w:id="1229" w:author="Sydney Cromwell" w:date="2023-10-25T09:51:00Z"/>
        </w:rPr>
      </w:pPr>
      <w:r>
        <w:t xml:space="preserve">  select(name, pop_est) %&gt;%</w:t>
      </w:r>
    </w:p>
    <w:p w14:paraId="5B8D6208" w14:textId="07E566C4" w:rsidR="00147A1B" w:rsidRDefault="00246EF6" w:rsidP="00D14399">
      <w:pPr>
        <w:pStyle w:val="CodeWide"/>
        <w:rPr>
          <w:ins w:id="1230" w:author="Sydney Cromwell" w:date="2023-10-25T09:51:00Z"/>
        </w:rPr>
      </w:pPr>
      <w:r>
        <w:t xml:space="preserve">  mutate(population_above_20_million = if_else(pop_est &gt; 20000000, TRUE, FALSE)) %&gt;%</w:t>
      </w:r>
    </w:p>
    <w:p w14:paraId="61BC90EF" w14:textId="77777777" w:rsidR="001832FD" w:rsidRDefault="00246EF6" w:rsidP="00D14399">
      <w:pPr>
        <w:pStyle w:val="CodeWide"/>
      </w:pPr>
      <w:r>
        <w:t xml:space="preserve">  ggplot(aes(fill = population_above_20_million)) +</w:t>
      </w:r>
    </w:p>
    <w:p w14:paraId="1A11005C" w14:textId="77777777" w:rsidR="001832FD" w:rsidRDefault="00246EF6" w:rsidP="00D14399">
      <w:pPr>
        <w:pStyle w:val="CodeWide"/>
      </w:pPr>
      <w:r>
        <w:t xml:space="preserve">  geom_sf()</w:t>
      </w:r>
    </w:p>
    <w:p w14:paraId="1947939B" w14:textId="77777777" w:rsidR="001832FD" w:rsidRDefault="00246EF6" w:rsidP="00F76A86">
      <w:pPr>
        <w:pStyle w:val="Body"/>
      </w:pPr>
      <w:r>
        <w:t>This code generates the map shown in Figure 4-13.</w:t>
      </w:r>
    </w:p>
    <w:p w14:paraId="69F64E0A" w14:textId="77777777" w:rsidR="001832FD" w:rsidRDefault="00246EF6">
      <w:pPr>
        <w:pStyle w:val="GraphicSlug"/>
      </w:pPr>
      <w:r>
        <w:t>[F04013.pdf]</w:t>
      </w:r>
    </w:p>
    <w:p w14:paraId="291CC055" w14:textId="77777777" w:rsidR="001832FD" w:rsidRDefault="00246EF6">
      <w:pPr>
        <w:pStyle w:val="CaptionedFigure"/>
      </w:pPr>
      <w:r>
        <w:rPr>
          <w:noProof/>
        </w:rPr>
        <w:lastRenderedPageBreak/>
        <w:drawing>
          <wp:inline distT="0" distB="0" distL="0" distR="0" wp14:anchorId="50C89FC2" wp14:editId="3BA5A4E7">
            <wp:extent cx="4602684" cy="3682147"/>
            <wp:effectExtent l="0" t="0" r="0" b="0"/>
            <wp:docPr id="1073741837" name="officeArt object"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1073741837" name="Figure 4.23: A map of Africa that highlights countries with populations above 20 million people" descr="Figure 4.23: A map of Africa that highlights countries with populations above 20 million people"/>
                    <pic:cNvPicPr>
                      <a:picLocks noChangeAspect="1"/>
                    </pic:cNvPicPr>
                  </pic:nvPicPr>
                  <pic:blipFill>
                    <a:blip r:embed="rId24"/>
                    <a:stretch>
                      <a:fillRect/>
                    </a:stretch>
                  </pic:blipFill>
                  <pic:spPr>
                    <a:xfrm>
                      <a:off x="0" y="0"/>
                      <a:ext cx="4602684" cy="3682147"/>
                    </a:xfrm>
                    <a:prstGeom prst="rect">
                      <a:avLst/>
                    </a:prstGeom>
                    <a:ln w="12700" cap="flat">
                      <a:noFill/>
                      <a:miter lim="400000"/>
                    </a:ln>
                    <a:effectLst/>
                  </pic:spPr>
                </pic:pic>
              </a:graphicData>
            </a:graphic>
          </wp:inline>
        </w:drawing>
      </w:r>
    </w:p>
    <w:p w14:paraId="4F0B4988" w14:textId="4D1FE746" w:rsidR="001832FD" w:rsidRDefault="00246EF6" w:rsidP="002E47ED">
      <w:pPr>
        <w:pStyle w:val="CaptionLine"/>
      </w:pPr>
      <w:r>
        <w:t xml:space="preserve">A map of Africa </w:t>
      </w:r>
      <w:del w:id="1231" w:author="Rachel Monaghan" w:date="2023-11-13T18:03:00Z">
        <w:r w:rsidDel="00E30EAD">
          <w:delText xml:space="preserve">that </w:delText>
        </w:r>
      </w:del>
      <w:r>
        <w:t>highlight</w:t>
      </w:r>
      <w:del w:id="1232" w:author="Rachel Monaghan" w:date="2023-11-13T18:04:00Z">
        <w:r w:rsidDel="00E30EAD">
          <w:delText>s</w:delText>
        </w:r>
      </w:del>
      <w:ins w:id="1233" w:author="Rachel Monaghan" w:date="2023-11-13T18:04:00Z">
        <w:r w:rsidR="00E30EAD">
          <w:t>ing</w:t>
        </w:r>
      </w:ins>
      <w:r>
        <w:t xml:space="preserve"> countries with populations above 20 million people</w:t>
      </w:r>
    </w:p>
    <w:p w14:paraId="7F10B946" w14:textId="55A56144" w:rsidR="001832FD" w:rsidRDefault="00246EF6" w:rsidP="00F76A86">
      <w:pPr>
        <w:pStyle w:val="Body"/>
      </w:pPr>
      <w:r>
        <w:t xml:space="preserve">This is a </w:t>
      </w:r>
      <w:del w:id="1234" w:author="Rachel Monaghan" w:date="2023-11-13T19:21:00Z">
        <w:r w:rsidDel="00417B0C">
          <w:delText xml:space="preserve">simple </w:delText>
        </w:r>
      </w:del>
      <w:ins w:id="1235" w:author="Rachel Monaghan" w:date="2023-11-13T19:21:00Z">
        <w:r w:rsidR="00417B0C">
          <w:t xml:space="preserve">basic </w:t>
        </w:r>
      </w:ins>
      <w:r>
        <w:t>example of the data wrangling and analysis you can perform on simple features data. The larger lesson is this: any skill you’ve developed for working with data in R will serve you well when working with geospatial data.</w:t>
      </w:r>
    </w:p>
    <w:p w14:paraId="3FA0AE96" w14:textId="53D849D4" w:rsidR="001832FD" w:rsidRDefault="00246EF6">
      <w:pPr>
        <w:pStyle w:val="HeadA"/>
      </w:pPr>
      <w:bookmarkStart w:id="1236" w:name="_Toc19"/>
      <w:bookmarkStart w:id="1237" w:name="whyrisbesttoolformakingmaps"/>
      <w:del w:id="1238" w:author="Rachel Monaghan" w:date="2023-11-13T18:09:00Z">
        <w:r w:rsidDel="00F305DF">
          <w:delText>Conclusion</w:delText>
        </w:r>
      </w:del>
      <w:bookmarkEnd w:id="1236"/>
      <w:ins w:id="1239" w:author="Rachel Monaghan" w:date="2023-11-13T18:09:00Z">
        <w:r w:rsidR="00F305DF">
          <w:t>Summary</w:t>
        </w:r>
      </w:ins>
    </w:p>
    <w:p w14:paraId="12568996" w14:textId="55749CA1" w:rsidR="001832FD" w:rsidRDefault="00246EF6" w:rsidP="00F76A86">
      <w:pPr>
        <w:pStyle w:val="Body"/>
      </w:pPr>
      <w:r>
        <w:t>In this short romp through the world of map</w:t>
      </w:r>
      <w:del w:id="1240" w:author="Sydney Cromwell" w:date="2023-10-25T09:22:00Z">
        <w:r w:rsidDel="00C135C6">
          <w:delText>-</w:delText>
        </w:r>
      </w:del>
      <w:r>
        <w:t xml:space="preserve">making in R, </w:t>
      </w:r>
      <w:del w:id="1241" w:author="Rachel Monaghan" w:date="2023-11-13T18:04:00Z">
        <w:r w:rsidDel="00E30EAD">
          <w:delText>we discussed</w:delText>
        </w:r>
      </w:del>
      <w:ins w:id="1242" w:author="Rachel Monaghan" w:date="2023-11-13T18:04:00Z">
        <w:r w:rsidR="00E30EAD">
          <w:t>you’ve learned</w:t>
        </w:r>
      </w:ins>
      <w:r>
        <w:t xml:space="preserve"> the basics of simple features geospatial data, reviewed how Abdoul Madjid applied this knowledge to make his map, </w:t>
      </w:r>
      <w:r w:rsidR="003814C5">
        <w:t xml:space="preserve">explored </w:t>
      </w:r>
      <w:r>
        <w:t xml:space="preserve">how to get your own geospatial data, and </w:t>
      </w:r>
      <w:del w:id="1243" w:author="Rachel Monaghan" w:date="2023-11-13T18:04:00Z">
        <w:r w:rsidDel="00E30EAD">
          <w:delText xml:space="preserve">covered </w:delText>
        </w:r>
      </w:del>
      <w:ins w:id="1244" w:author="Rachel Monaghan" w:date="2023-11-13T18:04:00Z">
        <w:r w:rsidR="00E30EAD">
          <w:t xml:space="preserve">seen </w:t>
        </w:r>
      </w:ins>
      <w:r>
        <w:t>how to project it appropriately to make your own maps.</w:t>
      </w:r>
    </w:p>
    <w:p w14:paraId="1CE8F1D9" w14:textId="5764F152" w:rsidR="001832FD" w:rsidRDefault="00246EF6" w:rsidP="00F76A86">
      <w:pPr>
        <w:pStyle w:val="Body"/>
      </w:pPr>
      <w:r>
        <w:t xml:space="preserve">R may very well be the best tool for making maps. It also lets you use the skills you’ve developed for working with traditional data frames and the ggplot code </w:t>
      </w:r>
      <w:del w:id="1245" w:author="Sydney Cromwell" w:date="2023-10-25T09:22:00Z">
        <w:r w:rsidDel="00C135C6">
          <w:delText xml:space="preserve">that </w:delText>
        </w:r>
      </w:del>
      <w:ins w:id="1246" w:author="Sydney Cromwell" w:date="2023-10-25T09:22:00Z">
        <w:r w:rsidR="00C135C6">
          <w:t xml:space="preserve">to </w:t>
        </w:r>
      </w:ins>
      <w:r>
        <w:t>make</w:t>
      </w:r>
      <w:del w:id="1247" w:author="Sydney Cromwell" w:date="2023-10-25T09:23:00Z">
        <w:r w:rsidDel="00C135C6">
          <w:delText>s</w:delText>
        </w:r>
      </w:del>
      <w:r>
        <w:t xml:space="preserve"> your visualizations look great. After all, Madjid isn’t a GIS expert, but he combined a basic understanding of geospatial data, fundamental R skills, and knowledge of data</w:t>
      </w:r>
      <w:del w:id="1248" w:author="Rachel Monaghan" w:date="2023-11-13T18:04:00Z">
        <w:r w:rsidDel="00E30EAD">
          <w:delText>-</w:delText>
        </w:r>
      </w:del>
      <w:ins w:id="1249" w:author="Rachel Monaghan" w:date="2023-11-13T18:04:00Z">
        <w:r w:rsidR="00E30EAD">
          <w:t xml:space="preserve"> </w:t>
        </w:r>
      </w:ins>
      <w:r>
        <w:t>visualization principles to make a beautiful map. Now it’s your turn to do the same.</w:t>
      </w:r>
      <w:bookmarkEnd w:id="1162"/>
      <w:bookmarkEnd w:id="1185"/>
      <w:bookmarkEnd w:id="1237"/>
    </w:p>
    <w:p w14:paraId="425A9FD0" w14:textId="7D4DD71F" w:rsidR="001F4ECE" w:rsidRDefault="00D675F0" w:rsidP="001F4ECE">
      <w:pPr>
        <w:pStyle w:val="HeadA"/>
      </w:pPr>
      <w:r>
        <w:t>Resources</w:t>
      </w:r>
    </w:p>
    <w:p w14:paraId="7D5F3ABA" w14:textId="77777777" w:rsidR="00E30EAD" w:rsidRPr="0050481B" w:rsidRDefault="00E30EAD" w:rsidP="00E30EAD">
      <w:pPr>
        <w:pStyle w:val="ListPlain"/>
        <w:rPr>
          <w:ins w:id="1250" w:author="Rachel Monaghan" w:date="2023-11-13T18:07:00Z"/>
        </w:rPr>
      </w:pPr>
      <w:bookmarkStart w:id="1251" w:name="OLE_LINK4"/>
      <w:bookmarkStart w:id="1252" w:name="OLE_LINK5"/>
      <w:ins w:id="1253" w:author="Rachel Monaghan" w:date="2023-11-13T18:07:00Z">
        <w:r w:rsidRPr="0050481B">
          <w:t>Kieran Healy</w:t>
        </w:r>
        <w:r>
          <w:t>,</w:t>
        </w:r>
        <w:r w:rsidRPr="0050481B">
          <w:t xml:space="preserve"> </w:t>
        </w:r>
        <w:r>
          <w:t>“Draw Maps,” in</w:t>
        </w:r>
        <w:r w:rsidRPr="0050481B">
          <w:t xml:space="preserve"> </w:t>
        </w:r>
        <w:r w:rsidRPr="00AA00C6">
          <w:rPr>
            <w:rStyle w:val="Italic"/>
          </w:rPr>
          <w:t>Data Visualization: A Practical Introduction</w:t>
        </w:r>
        <w:r w:rsidRPr="0050481B">
          <w:t xml:space="preserve"> (</w:t>
        </w:r>
        <w:r>
          <w:t xml:space="preserve">Princeton, NJ: </w:t>
        </w:r>
        <w:r w:rsidRPr="0050481B">
          <w:t>Princeton University Press, 2018)</w:t>
        </w:r>
        <w:r>
          <w:t>,</w:t>
        </w:r>
        <w:r w:rsidRPr="0050481B">
          <w:t xml:space="preserve"> </w:t>
        </w:r>
        <w:r w:rsidRPr="00AA00C6">
          <w:rPr>
            <w:rStyle w:val="LinkURL"/>
          </w:rPr>
          <w:t>https://socviz.co</w:t>
        </w:r>
        <w:r>
          <w:t>.</w:t>
        </w:r>
      </w:ins>
    </w:p>
    <w:p w14:paraId="495CE7F5" w14:textId="76119F3B" w:rsidR="00E30EAD" w:rsidRDefault="00E30EAD" w:rsidP="00E30EAD">
      <w:pPr>
        <w:pStyle w:val="ListPlain"/>
        <w:rPr>
          <w:ins w:id="1254" w:author="Rachel Monaghan" w:date="2023-11-13T18:07:00Z"/>
          <w:rStyle w:val="LinkURL"/>
        </w:rPr>
      </w:pPr>
      <w:ins w:id="1255" w:author="Rachel Monaghan" w:date="2023-11-13T18:07:00Z">
        <w:r w:rsidRPr="0050481B">
          <w:t xml:space="preserve">Andrew </w:t>
        </w:r>
        <w:r>
          <w:t>H</w:t>
        </w:r>
        <w:r w:rsidRPr="0050481B">
          <w:t>eiss</w:t>
        </w:r>
        <w:r>
          <w:t>,</w:t>
        </w:r>
        <w:r w:rsidRPr="0050481B">
          <w:t xml:space="preserve"> </w:t>
        </w:r>
        <w:r>
          <w:t>“</w:t>
        </w:r>
        <w:r w:rsidRPr="0050481B">
          <w:t xml:space="preserve">Lessons on Space from Data Visualization: Use R, ggplot2, </w:t>
        </w:r>
        <w:r w:rsidRPr="0050481B">
          <w:lastRenderedPageBreak/>
          <w:t xml:space="preserve">and the </w:t>
        </w:r>
        <w:r w:rsidR="00F305DF">
          <w:t>P</w:t>
        </w:r>
        <w:r w:rsidRPr="0050481B">
          <w:t xml:space="preserve">rinciples of </w:t>
        </w:r>
        <w:r w:rsidR="00F305DF">
          <w:t>G</w:t>
        </w:r>
        <w:r w:rsidRPr="0050481B">
          <w:t xml:space="preserve">raphic </w:t>
        </w:r>
        <w:r w:rsidR="00F305DF">
          <w:t>D</w:t>
        </w:r>
        <w:r w:rsidRPr="0050481B">
          <w:t xml:space="preserve">esign to </w:t>
        </w:r>
        <w:r w:rsidR="00F305DF">
          <w:t>C</w:t>
        </w:r>
        <w:r w:rsidRPr="0050481B">
          <w:t xml:space="preserve">reate </w:t>
        </w:r>
        <w:r w:rsidR="00F305DF">
          <w:t>B</w:t>
        </w:r>
        <w:r w:rsidRPr="0050481B">
          <w:t xml:space="preserve">eautiful and </w:t>
        </w:r>
        <w:r w:rsidR="00F305DF">
          <w:t>T</w:t>
        </w:r>
        <w:r w:rsidRPr="0050481B">
          <w:t xml:space="preserve">ruthful </w:t>
        </w:r>
        <w:r w:rsidR="00F305DF">
          <w:t>V</w:t>
        </w:r>
        <w:r w:rsidRPr="0050481B">
          <w:t xml:space="preserve">isualizations of </w:t>
        </w:r>
        <w:r w:rsidR="00F305DF">
          <w:t>D</w:t>
        </w:r>
        <w:r w:rsidRPr="0050481B">
          <w:t>ata</w:t>
        </w:r>
        <w:r>
          <w:t>,”</w:t>
        </w:r>
        <w:r w:rsidRPr="0050481B">
          <w:t xml:space="preserve"> </w:t>
        </w:r>
      </w:ins>
      <w:ins w:id="1256" w:author="Rachel Monaghan" w:date="2023-11-13T18:08:00Z">
        <w:r w:rsidR="00F305DF">
          <w:t xml:space="preserve">online </w:t>
        </w:r>
      </w:ins>
      <w:ins w:id="1257" w:author="Rachel Monaghan" w:date="2023-11-13T18:07:00Z">
        <w:r w:rsidRPr="0050481B">
          <w:t>course (2022)</w:t>
        </w:r>
        <w:r>
          <w:t>,</w:t>
        </w:r>
      </w:ins>
      <w:ins w:id="1258" w:author="Rachel Monaghan" w:date="2023-11-13T18:08:00Z">
        <w:r w:rsidR="00F305DF">
          <w:t xml:space="preserve"> accessed November 13, 2023,</w:t>
        </w:r>
      </w:ins>
      <w:ins w:id="1259" w:author="Rachel Monaghan" w:date="2023-11-13T18:07:00Z">
        <w:r w:rsidRPr="0050481B">
          <w:t xml:space="preserve"> </w:t>
        </w:r>
        <w:r w:rsidRPr="00AA00C6">
          <w:rPr>
            <w:rStyle w:val="LinkURL"/>
          </w:rPr>
          <w:t>https://datavizs22.classes.andrewheiss.com/content/12-content/</w:t>
        </w:r>
        <w:r>
          <w:t>.</w:t>
        </w:r>
      </w:ins>
    </w:p>
    <w:p w14:paraId="601D81DC" w14:textId="7195E663" w:rsidR="001F4ECE" w:rsidRPr="003B2223" w:rsidDel="006E6E8F" w:rsidRDefault="00E30EAD" w:rsidP="001F4ECE">
      <w:pPr>
        <w:pStyle w:val="Body"/>
        <w:rPr>
          <w:del w:id="1260" w:author="Sydney Cromwell" w:date="2023-10-25T07:56:00Z"/>
        </w:rPr>
      </w:pPr>
      <w:ins w:id="1261" w:author="Rachel Monaghan" w:date="2023-11-13T18:06:00Z">
        <w:r w:rsidRPr="0050481B">
          <w:t>Robin Lovelace, Jakub Nowosad, and Jannes Muenchow</w:t>
        </w:r>
        <w:r>
          <w:t>,</w:t>
        </w:r>
        <w:r w:rsidRPr="0050481B">
          <w:t xml:space="preserve"> </w:t>
        </w:r>
      </w:ins>
      <w:del w:id="1262" w:author="Sydney Cromwell" w:date="2023-10-25T07:56:00Z">
        <w:r w:rsidR="001F4ECE" w:rsidRPr="003B2223" w:rsidDel="006E6E8F">
          <w:delText>Consult the following resources to learn how to make maps and conduct geospatial analysis in R.</w:delText>
        </w:r>
      </w:del>
    </w:p>
    <w:p w14:paraId="670BB0DB" w14:textId="02DE7701" w:rsidR="001F4ECE" w:rsidRPr="0050481B" w:rsidRDefault="001F4ECE" w:rsidP="001F4ECE">
      <w:pPr>
        <w:pStyle w:val="ListPlain"/>
      </w:pPr>
      <w:r w:rsidRPr="00AA00C6">
        <w:rPr>
          <w:rStyle w:val="Italic"/>
        </w:rPr>
        <w:t>Geocomputation with R</w:t>
      </w:r>
      <w:r w:rsidRPr="0050481B">
        <w:t xml:space="preserve"> </w:t>
      </w:r>
      <w:del w:id="1263" w:author="Rachel Monaghan" w:date="2023-11-13T18:06:00Z">
        <w:r w:rsidRPr="0050481B" w:rsidDel="00E30EAD">
          <w:delText xml:space="preserve">by Robin Lovelace, Jakub Nowosad, and Jannes Muenchow </w:delText>
        </w:r>
      </w:del>
      <w:r w:rsidRPr="0050481B">
        <w:t>(</w:t>
      </w:r>
      <w:ins w:id="1264" w:author="Rachel Monaghan" w:date="2023-11-13T18:06:00Z">
        <w:r w:rsidR="00E30EAD">
          <w:t xml:space="preserve">Boca Raton, FL: </w:t>
        </w:r>
      </w:ins>
      <w:r w:rsidRPr="0050481B">
        <w:t>CRC Press, 2019)</w:t>
      </w:r>
      <w:ins w:id="1265" w:author="Sydney Cromwell" w:date="2023-10-25T07:56:00Z">
        <w:del w:id="1266" w:author="Rachel Monaghan" w:date="2023-11-13T18:06:00Z">
          <w:r w:rsidR="006E6E8F" w:rsidDel="00E30EAD">
            <w:delText>.</w:delText>
          </w:r>
        </w:del>
      </w:ins>
      <w:ins w:id="1267" w:author="Rachel Monaghan" w:date="2023-11-13T18:06:00Z">
        <w:r w:rsidR="00E30EAD">
          <w:t>,</w:t>
        </w:r>
      </w:ins>
      <w:del w:id="1268" w:author="Sydney Cromwell" w:date="2023-10-25T07:56:00Z">
        <w:r w:rsidDel="006E6E8F">
          <w:delText>,</w:delText>
        </w:r>
      </w:del>
      <w:r w:rsidRPr="0050481B">
        <w:t xml:space="preserve"> </w:t>
      </w:r>
      <w:r w:rsidR="000D4363" w:rsidRPr="00AA00C6">
        <w:rPr>
          <w:rStyle w:val="LinkURL"/>
        </w:rPr>
        <w:t>https://r.geocompx.org</w:t>
      </w:r>
      <w:del w:id="1269" w:author="Sydney Cromwell" w:date="2023-10-25T11:03:00Z">
        <w:r w:rsidR="000D4363" w:rsidRPr="00AA00C6" w:rsidDel="007F5E4A">
          <w:rPr>
            <w:rStyle w:val="LinkURL"/>
          </w:rPr>
          <w:delText>/</w:delText>
        </w:r>
      </w:del>
      <w:ins w:id="1270" w:author="Sydney Cromwell" w:date="2023-10-25T07:57:00Z">
        <w:r w:rsidR="006E6E8F">
          <w:t>.</w:t>
        </w:r>
      </w:ins>
    </w:p>
    <w:p w14:paraId="468CBCE4" w14:textId="6CE8D352" w:rsidR="001F4ECE" w:rsidRPr="0050481B" w:rsidDel="00E30EAD" w:rsidRDefault="001F4ECE" w:rsidP="001F4ECE">
      <w:pPr>
        <w:pStyle w:val="ListPlain"/>
        <w:rPr>
          <w:del w:id="1271" w:author="Rachel Monaghan" w:date="2023-11-13T18:07:00Z"/>
        </w:rPr>
      </w:pPr>
      <w:del w:id="1272" w:author="Rachel Monaghan" w:date="2023-11-13T18:06:00Z">
        <w:r w:rsidRPr="0050481B" w:rsidDel="00E30EAD">
          <w:delText xml:space="preserve">Chapter 7 </w:delText>
        </w:r>
        <w:r w:rsidR="00A21A1F" w:rsidDel="00E30EAD">
          <w:delText>“</w:delText>
        </w:r>
        <w:r w:rsidRPr="0050481B" w:rsidDel="00E30EAD">
          <w:delText>Draw Maps</w:delText>
        </w:r>
        <w:r w:rsidR="00A21A1F" w:rsidDel="00E30EAD">
          <w:delText>”</w:delText>
        </w:r>
        <w:r w:rsidRPr="0050481B" w:rsidDel="00E30EAD">
          <w:delText xml:space="preserve"> of</w:delText>
        </w:r>
      </w:del>
      <w:del w:id="1273" w:author="Rachel Monaghan" w:date="2023-11-13T18:07:00Z">
        <w:r w:rsidRPr="0050481B" w:rsidDel="00E30EAD">
          <w:delText xml:space="preserve"> </w:delText>
        </w:r>
        <w:r w:rsidRPr="00AA00C6" w:rsidDel="00E30EAD">
          <w:rPr>
            <w:rStyle w:val="Italic"/>
          </w:rPr>
          <w:delText>Data Visualization: A Practical Introduction</w:delText>
        </w:r>
        <w:r w:rsidRPr="0050481B" w:rsidDel="00E30EAD">
          <w:delText xml:space="preserve"> </w:delText>
        </w:r>
      </w:del>
      <w:del w:id="1274" w:author="Rachel Monaghan" w:date="2023-11-13T18:05:00Z">
        <w:r w:rsidRPr="0050481B" w:rsidDel="00E30EAD">
          <w:delText xml:space="preserve">by Kieran Healy </w:delText>
        </w:r>
      </w:del>
      <w:del w:id="1275" w:author="Rachel Monaghan" w:date="2023-11-13T18:07:00Z">
        <w:r w:rsidRPr="0050481B" w:rsidDel="00E30EAD">
          <w:delText>(Princeton University Press, 2018)</w:delText>
        </w:r>
      </w:del>
      <w:ins w:id="1276" w:author="Sydney Cromwell" w:date="2023-10-25T07:56:00Z">
        <w:del w:id="1277" w:author="Rachel Monaghan" w:date="2023-11-13T18:05:00Z">
          <w:r w:rsidR="006E6E8F" w:rsidDel="00E30EAD">
            <w:delText>.</w:delText>
          </w:r>
        </w:del>
      </w:ins>
      <w:del w:id="1278" w:author="Rachel Monaghan" w:date="2023-11-13T18:07:00Z">
        <w:r w:rsidDel="00E30EAD">
          <w:delText>,</w:delText>
        </w:r>
        <w:r w:rsidRPr="0050481B" w:rsidDel="00E30EAD">
          <w:delText xml:space="preserve"> </w:delText>
        </w:r>
        <w:r w:rsidR="000D4363" w:rsidRPr="00AA00C6" w:rsidDel="00E30EAD">
          <w:rPr>
            <w:rStyle w:val="LinkURL"/>
          </w:rPr>
          <w:delText>https://socviz.co</w:delText>
        </w:r>
      </w:del>
      <w:ins w:id="1279" w:author="Sydney Cromwell" w:date="2023-10-25T07:57:00Z">
        <w:del w:id="1280" w:author="Rachel Monaghan" w:date="2023-11-13T18:07:00Z">
          <w:r w:rsidR="006E6E8F" w:rsidDel="00E30EAD">
            <w:delText>.</w:delText>
          </w:r>
        </w:del>
      </w:ins>
    </w:p>
    <w:p w14:paraId="20374FEC" w14:textId="44DE5FB2" w:rsidR="001F4ECE" w:rsidDel="00E30EAD" w:rsidRDefault="006E6E8F" w:rsidP="001F4ECE">
      <w:pPr>
        <w:pStyle w:val="ListPlain"/>
        <w:rPr>
          <w:del w:id="1281" w:author="Rachel Monaghan" w:date="2023-11-13T18:07:00Z"/>
          <w:rStyle w:val="LinkURL"/>
        </w:rPr>
      </w:pPr>
      <w:ins w:id="1282" w:author="Sydney Cromwell" w:date="2023-10-25T07:56:00Z">
        <w:del w:id="1283" w:author="Rachel Monaghan" w:date="2023-11-13T18:07:00Z">
          <w:r w:rsidDel="00E30EAD">
            <w:delText>“</w:delText>
          </w:r>
        </w:del>
      </w:ins>
      <w:del w:id="1284" w:author="Rachel Monaghan" w:date="2023-11-13T18:07:00Z">
        <w:r w:rsidR="001F4ECE" w:rsidRPr="0050481B" w:rsidDel="00E30EAD">
          <w:delText>Lessons on Space from Data Visualization: Use R, ggplot2, and the principles of graphic design to create beautiful and truthful visualizations of data</w:delText>
        </w:r>
        <w:r w:rsidR="001F4ECE" w:rsidDel="00E30EAD">
          <w:delText>,</w:delText>
        </w:r>
      </w:del>
      <w:ins w:id="1285" w:author="Sydney Cromwell" w:date="2023-10-25T07:57:00Z">
        <w:del w:id="1286" w:author="Rachel Monaghan" w:date="2023-11-13T18:07:00Z">
          <w:r w:rsidDel="00E30EAD">
            <w:delText>”</w:delText>
          </w:r>
        </w:del>
      </w:ins>
      <w:del w:id="1287" w:author="Rachel Monaghan" w:date="2023-11-13T18:07:00Z">
        <w:r w:rsidR="001F4ECE" w:rsidRPr="0050481B" w:rsidDel="00E30EAD">
          <w:delText xml:space="preserve"> course by Andrew </w:delText>
        </w:r>
      </w:del>
      <w:ins w:id="1288" w:author="Sydney Cromwell" w:date="2023-10-25T07:57:00Z">
        <w:del w:id="1289" w:author="Rachel Monaghan" w:date="2023-11-13T18:07:00Z">
          <w:r w:rsidDel="00E30EAD">
            <w:delText>H</w:delText>
          </w:r>
        </w:del>
      </w:ins>
      <w:del w:id="1290" w:author="Rachel Monaghan" w:date="2023-11-13T18:07:00Z">
        <w:r w:rsidR="001F4ECE" w:rsidRPr="0050481B" w:rsidDel="00E30EAD">
          <w:delText>Weiss (2022)</w:delText>
        </w:r>
      </w:del>
      <w:ins w:id="1291" w:author="Sydney Cromwell" w:date="2023-10-25T07:57:00Z">
        <w:del w:id="1292" w:author="Rachel Monaghan" w:date="2023-11-13T18:07:00Z">
          <w:r w:rsidDel="00E30EAD">
            <w:delText>.</w:delText>
          </w:r>
        </w:del>
      </w:ins>
      <w:del w:id="1293" w:author="Rachel Monaghan" w:date="2023-11-13T18:07:00Z">
        <w:r w:rsidR="001F4ECE" w:rsidDel="00E30EAD">
          <w:delText>,</w:delText>
        </w:r>
        <w:r w:rsidR="001F4ECE" w:rsidRPr="0050481B" w:rsidDel="00E30EAD">
          <w:delText xml:space="preserve"> </w:delText>
        </w:r>
        <w:r w:rsidR="000D4363" w:rsidRPr="00AA00C6" w:rsidDel="00E30EAD">
          <w:rPr>
            <w:rStyle w:val="LinkURL"/>
          </w:rPr>
          <w:delText>https://datavizs22.classes.andrewheiss.com/content/12-content/</w:delText>
        </w:r>
      </w:del>
      <w:ins w:id="1294" w:author="Sydney Cromwell" w:date="2023-10-25T07:57:00Z">
        <w:del w:id="1295" w:author="Rachel Monaghan" w:date="2023-11-13T18:07:00Z">
          <w:r w:rsidDel="00E30EAD">
            <w:delText>.</w:delText>
          </w:r>
        </w:del>
      </w:ins>
    </w:p>
    <w:p w14:paraId="13037373" w14:textId="20CC01D6" w:rsidR="001F4ECE" w:rsidRDefault="00E30EAD" w:rsidP="00962621">
      <w:pPr>
        <w:pStyle w:val="ListPlain"/>
      </w:pPr>
      <w:ins w:id="1296" w:author="Rachel Monaghan" w:date="2023-11-13T18:05:00Z">
        <w:r>
          <w:t xml:space="preserve">Kyle Walker, </w:t>
        </w:r>
      </w:ins>
      <w:r w:rsidR="00A21A1F" w:rsidRPr="002E47ED">
        <w:rPr>
          <w:rStyle w:val="Italic"/>
        </w:rPr>
        <w:t>Analyzing US Census Data: Methods, Maps, and Models in R</w:t>
      </w:r>
      <w:r w:rsidR="00A21A1F" w:rsidRPr="00A21A1F">
        <w:t xml:space="preserve"> </w:t>
      </w:r>
      <w:del w:id="1297" w:author="Sydney Cromwell" w:date="2023-10-25T07:58:00Z">
        <w:r w:rsidR="00A21A1F" w:rsidDel="0023711C">
          <w:delText>(CRC Press, 2013)</w:delText>
        </w:r>
      </w:del>
      <w:del w:id="1298" w:author="Rachel Monaghan" w:date="2023-11-13T18:05:00Z">
        <w:r w:rsidR="00A21A1F" w:rsidDel="00E30EAD">
          <w:delText xml:space="preserve"> by Kyle Walker</w:delText>
        </w:r>
      </w:del>
      <w:ins w:id="1299" w:author="Sydney Cromwell" w:date="2023-10-25T07:58:00Z">
        <w:del w:id="1300" w:author="Rachel Monaghan" w:date="2023-11-13T18:05:00Z">
          <w:r w:rsidR="0023711C" w:rsidDel="00E30EAD">
            <w:delText xml:space="preserve"> </w:delText>
          </w:r>
        </w:del>
        <w:r w:rsidR="0023711C">
          <w:t>(</w:t>
        </w:r>
      </w:ins>
      <w:ins w:id="1301" w:author="Rachel Monaghan" w:date="2023-11-13T18:05:00Z">
        <w:r>
          <w:t xml:space="preserve">Boca Raton, FL: </w:t>
        </w:r>
      </w:ins>
      <w:ins w:id="1302" w:author="Sydney Cromwell" w:date="2023-10-25T07:58:00Z">
        <w:r w:rsidR="0023711C">
          <w:t>CRC Press, 2013).</w:t>
        </w:r>
      </w:ins>
      <w:bookmarkEnd w:id="1251"/>
      <w:bookmarkEnd w:id="1252"/>
    </w:p>
    <w:sectPr w:rsidR="001F4ECE">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Sydney Cromwell" w:date="2023-10-30T10:47:00Z" w:initials="SC">
    <w:p w14:paraId="1087FFF2" w14:textId="77777777" w:rsidR="00ED2B4D" w:rsidRDefault="00ED2B4D" w:rsidP="009F5340">
      <w:r>
        <w:rPr>
          <w:rStyle w:val="CommentReference"/>
        </w:rPr>
        <w:annotationRef/>
      </w:r>
      <w:r>
        <w:rPr>
          <w:color w:val="000000"/>
          <w:sz w:val="20"/>
          <w:szCs w:val="20"/>
        </w:rPr>
        <w:t>AU: left align this column?</w:t>
      </w:r>
    </w:p>
    <w:p w14:paraId="34B3F555" w14:textId="77777777" w:rsidR="00ED2B4D" w:rsidRDefault="00ED2B4D" w:rsidP="009F5340"/>
  </w:comment>
  <w:comment w:id="40" w:author="David Keyes" w:date="2023-11-20T10:25:00Z" w:initials="DK">
    <w:p w14:paraId="1B551E4A" w14:textId="77777777" w:rsidR="005A6368" w:rsidRDefault="005A6368" w:rsidP="005A6368">
      <w:r>
        <w:rPr>
          <w:rStyle w:val="CommentReference"/>
        </w:rPr>
        <w:annotationRef/>
      </w:r>
      <w:r>
        <w:rPr>
          <w:color w:val="000000"/>
          <w:sz w:val="20"/>
          <w:szCs w:val="20"/>
        </w:rPr>
        <w:t>Yes</w:t>
      </w:r>
    </w:p>
  </w:comment>
  <w:comment w:id="81" w:author="Sydney Cromwell" w:date="2023-10-30T10:48:00Z" w:initials="SC">
    <w:p w14:paraId="791323EB" w14:textId="2DFD85CF" w:rsidR="00ED2B4D" w:rsidRDefault="00ED2B4D" w:rsidP="00B35AA5">
      <w:r>
        <w:rPr>
          <w:rStyle w:val="CommentReference"/>
        </w:rPr>
        <w:annotationRef/>
      </w:r>
      <w:r>
        <w:rPr>
          <w:color w:val="000000"/>
          <w:sz w:val="20"/>
          <w:szCs w:val="20"/>
        </w:rPr>
        <w:t>AU: Left align column?</w:t>
      </w:r>
    </w:p>
  </w:comment>
  <w:comment w:id="82" w:author="David Keyes" w:date="2023-11-20T10:25:00Z" w:initials="DK">
    <w:p w14:paraId="5960CFA5" w14:textId="77777777" w:rsidR="005A6368" w:rsidRDefault="005A6368" w:rsidP="005A6368">
      <w:r>
        <w:rPr>
          <w:rStyle w:val="CommentReference"/>
        </w:rPr>
        <w:annotationRef/>
      </w:r>
      <w:r>
        <w:rPr>
          <w:color w:val="000000"/>
          <w:sz w:val="20"/>
          <w:szCs w:val="20"/>
        </w:rPr>
        <w:t>Yes</w:t>
      </w:r>
    </w:p>
  </w:comment>
  <w:comment w:id="107" w:author="Sydney Cromwell" w:date="2023-10-25T09:34:00Z" w:initials="SC">
    <w:p w14:paraId="1DEC3327" w14:textId="71C41077" w:rsidR="00D4262F" w:rsidRDefault="00D4262F" w:rsidP="00CE4299">
      <w:r>
        <w:rPr>
          <w:rStyle w:val="CommentReference"/>
        </w:rPr>
        <w:annotationRef/>
      </w:r>
      <w:r>
        <w:rPr>
          <w:color w:val="000000"/>
          <w:sz w:val="20"/>
          <w:szCs w:val="20"/>
        </w:rPr>
        <w:t>AU: Is this supposed to be a double space, or is a single space okay?</w:t>
      </w:r>
    </w:p>
  </w:comment>
  <w:comment w:id="108" w:author="David Keyes" w:date="2023-11-20T10:27:00Z" w:initials="DK">
    <w:p w14:paraId="1F8A4E15" w14:textId="77777777" w:rsidR="005A6368" w:rsidRDefault="005A6368" w:rsidP="005A6368">
      <w:r>
        <w:rPr>
          <w:rStyle w:val="CommentReference"/>
        </w:rPr>
        <w:annotationRef/>
      </w:r>
      <w:r>
        <w:rPr>
          <w:color w:val="000000"/>
          <w:sz w:val="20"/>
          <w:szCs w:val="20"/>
        </w:rPr>
        <w:t>Please see explanation here: https://show.rfor.us/91CcdHPc</w:t>
      </w:r>
    </w:p>
  </w:comment>
  <w:comment w:id="290" w:author="Sydney Cromwell" w:date="2023-10-25T09:40:00Z" w:initials="SC">
    <w:p w14:paraId="33101B95" w14:textId="547EA6B2" w:rsidR="00BA705D" w:rsidRDefault="00BA705D" w:rsidP="00DD3110">
      <w:r>
        <w:rPr>
          <w:rStyle w:val="CommentReference"/>
        </w:rPr>
        <w:annotationRef/>
      </w:r>
      <w:r>
        <w:rPr>
          <w:color w:val="000000"/>
          <w:sz w:val="20"/>
          <w:szCs w:val="20"/>
        </w:rPr>
        <w:t>AU: This line has a single space indent. If it’s supposed to be indented, we need to add an additional space. If not, we need to delete the space.</w:t>
      </w:r>
    </w:p>
  </w:comment>
  <w:comment w:id="293" w:author="Sydney Cromwell" w:date="2023-10-25T09:36:00Z" w:initials="SC">
    <w:p w14:paraId="5DC13310" w14:textId="158C84FA" w:rsidR="00D4262F" w:rsidRDefault="00D4262F" w:rsidP="001A599A">
      <w:r>
        <w:rPr>
          <w:rStyle w:val="CommentReference"/>
        </w:rPr>
        <w:annotationRef/>
      </w:r>
      <w:r>
        <w:rPr>
          <w:color w:val="000000"/>
          <w:sz w:val="20"/>
          <w:szCs w:val="20"/>
        </w:rPr>
        <w:t>AU: Should this indent be reduced 2 spaces (so the alignment matches the lines with the 2 and 4 annotations)?</w:t>
      </w:r>
    </w:p>
  </w:comment>
  <w:comment w:id="294" w:author="David Keyes" w:date="2023-11-20T10:39:00Z" w:initials="DK">
    <w:p w14:paraId="252D2AF3" w14:textId="77777777" w:rsidR="00E501B3" w:rsidRDefault="00E501B3" w:rsidP="00E501B3">
      <w:r>
        <w:rPr>
          <w:rStyle w:val="CommentReference"/>
        </w:rPr>
        <w:annotationRef/>
      </w:r>
      <w:r>
        <w:rPr>
          <w:color w:val="000000"/>
          <w:sz w:val="20"/>
          <w:szCs w:val="20"/>
        </w:rPr>
        <w:t>It looks fine as is, but I did indent the mutate on the previous line two more spaces.</w:t>
      </w:r>
    </w:p>
  </w:comment>
  <w:comment w:id="385" w:author="Rachel Monaghan" w:date="2023-11-13T17:26:00Z" w:initials="RM">
    <w:p w14:paraId="352E6708" w14:textId="2C63F600" w:rsidR="00F5347D" w:rsidRDefault="00F5347D" w:rsidP="00E72AF3">
      <w:r>
        <w:rPr>
          <w:rStyle w:val="CommentReference"/>
        </w:rPr>
        <w:annotationRef/>
      </w:r>
      <w:r>
        <w:rPr>
          <w:sz w:val="20"/>
          <w:szCs w:val="20"/>
        </w:rPr>
        <w:t>AU: Original was a bit vague, so I tried to clarify; can you check this edit for accuracy?</w:t>
      </w:r>
    </w:p>
  </w:comment>
  <w:comment w:id="386" w:author="David Keyes" w:date="2023-11-20T10:30:00Z" w:initials="DK">
    <w:p w14:paraId="55FEA508" w14:textId="77777777" w:rsidR="005A6368" w:rsidRDefault="005A6368" w:rsidP="005A6368">
      <w:r>
        <w:rPr>
          <w:rStyle w:val="CommentReference"/>
        </w:rPr>
        <w:annotationRef/>
      </w:r>
      <w:r>
        <w:rPr>
          <w:color w:val="000000"/>
          <w:sz w:val="20"/>
          <w:szCs w:val="20"/>
        </w:rPr>
        <w:t>Yes, this is fine</w:t>
      </w:r>
    </w:p>
  </w:comment>
  <w:comment w:id="403" w:author="Sydney Cromwell" w:date="2023-10-25T09:41:00Z" w:initials="SC">
    <w:p w14:paraId="4AE8F21E" w14:textId="46F169DC" w:rsidR="00896FA5" w:rsidRDefault="00896FA5" w:rsidP="00A22D1E">
      <w:r>
        <w:rPr>
          <w:rStyle w:val="CommentReference"/>
        </w:rPr>
        <w:annotationRef/>
      </w:r>
      <w:r>
        <w:rPr>
          <w:color w:val="000000"/>
          <w:sz w:val="20"/>
          <w:szCs w:val="20"/>
        </w:rPr>
        <w:t>AU: Supposed to be a double space here?</w:t>
      </w:r>
    </w:p>
  </w:comment>
  <w:comment w:id="414" w:author="Sydney Cromwell" w:date="2023-10-30T10:54:00Z" w:initials="SC">
    <w:p w14:paraId="5CED3BF3" w14:textId="77777777" w:rsidR="00B31EF1" w:rsidRDefault="00650785" w:rsidP="003B09FE">
      <w:r>
        <w:rPr>
          <w:rStyle w:val="CommentReference"/>
        </w:rPr>
        <w:annotationRef/>
      </w:r>
      <w:r w:rsidR="00B31EF1">
        <w:rPr>
          <w:sz w:val="20"/>
          <w:szCs w:val="20"/>
        </w:rPr>
        <w:t>AU: Is this the right level of indentation? I can’t tell if perhaps it should be indented only 2 spaces, if it should align with “incidence_rate” (3 lines above), align with “include_lowest” (1 line above), or if it’s correct where it is.</w:t>
      </w:r>
    </w:p>
  </w:comment>
  <w:comment w:id="401" w:author="David Keyes" w:date="2023-11-20T10:42:00Z" w:initials="DK">
    <w:p w14:paraId="7E7C6E42" w14:textId="77777777" w:rsidR="00E501B3" w:rsidRDefault="00E501B3" w:rsidP="00E501B3">
      <w:r>
        <w:rPr>
          <w:rStyle w:val="CommentReference"/>
        </w:rPr>
        <w:annotationRef/>
      </w:r>
      <w:r>
        <w:rPr>
          <w:color w:val="000000"/>
          <w:sz w:val="20"/>
          <w:szCs w:val="20"/>
        </w:rPr>
        <w:t>There were a couple of comments abut the indentation of the code in this section. However, since I fixed the formatting, those should be addressed now.</w:t>
      </w:r>
    </w:p>
  </w:comment>
  <w:comment w:id="497" w:author="David Keyes" w:date="2023-11-20T10:44:00Z" w:initials="DK">
    <w:p w14:paraId="0B655AE4" w14:textId="77777777" w:rsidR="0046121D" w:rsidRDefault="0046121D" w:rsidP="0046121D">
      <w:r>
        <w:rPr>
          <w:rStyle w:val="CommentReference"/>
        </w:rPr>
        <w:annotationRef/>
      </w:r>
      <w:r>
        <w:rPr>
          <w:color w:val="000000"/>
          <w:sz w:val="20"/>
          <w:szCs w:val="20"/>
        </w:rPr>
        <w:t>This section of the code had stylized quotes (“ instead of “). I fixed it.</w:t>
      </w:r>
    </w:p>
  </w:comment>
  <w:comment w:id="536" w:author="Sydney Cromwell" w:date="2023-10-26T17:04:00Z" w:initials="SC">
    <w:p w14:paraId="75E6C75C" w14:textId="5AEF9E49" w:rsidR="001D129B" w:rsidRDefault="001D129B" w:rsidP="00AE3F4D">
      <w:r>
        <w:rPr>
          <w:rStyle w:val="CommentReference"/>
        </w:rPr>
        <w:annotationRef/>
      </w:r>
      <w:r>
        <w:rPr>
          <w:color w:val="000000"/>
          <w:sz w:val="20"/>
          <w:szCs w:val="20"/>
        </w:rPr>
        <w:t>AU: Should this be indented to align with “+proj” above</w:t>
      </w:r>
    </w:p>
  </w:comment>
  <w:comment w:id="537" w:author="David Keyes" w:date="2023-11-20T10:32:00Z" w:initials="DK">
    <w:p w14:paraId="6791F910" w14:textId="77777777" w:rsidR="00533409" w:rsidRDefault="00533409" w:rsidP="00533409">
      <w:r>
        <w:rPr>
          <w:rStyle w:val="CommentReference"/>
        </w:rPr>
        <w:annotationRef/>
      </w:r>
      <w:r>
        <w:rPr>
          <w:color w:val="000000"/>
          <w:sz w:val="20"/>
          <w:szCs w:val="20"/>
        </w:rPr>
        <w:t xml:space="preserve">No, if the text has to wrap, it looks like this: </w:t>
      </w:r>
      <w:hyperlink r:id="rId1" w:history="1">
        <w:r w:rsidRPr="007D2989">
          <w:rPr>
            <w:rStyle w:val="Hyperlink"/>
            <w:sz w:val="20"/>
            <w:szCs w:val="20"/>
          </w:rPr>
          <w:t>https://show.rfor.us/rlCMNst0</w:t>
        </w:r>
      </w:hyperlink>
    </w:p>
    <w:p w14:paraId="660CC5F5" w14:textId="77777777" w:rsidR="00533409" w:rsidRDefault="00533409" w:rsidP="00533409"/>
    <w:p w14:paraId="13133E78" w14:textId="77777777" w:rsidR="00533409" w:rsidRDefault="00533409" w:rsidP="00533409">
      <w:r>
        <w:rPr>
          <w:color w:val="000000"/>
          <w:sz w:val="20"/>
          <w:szCs w:val="20"/>
        </w:rPr>
        <w:t xml:space="preserve">However, for most people, assuming their RStudio window is wide enough, it won’t wrap and will look like this: </w:t>
      </w:r>
      <w:hyperlink r:id="rId2" w:history="1">
        <w:r w:rsidRPr="007D2989">
          <w:rPr>
            <w:rStyle w:val="Hyperlink"/>
            <w:sz w:val="20"/>
            <w:szCs w:val="20"/>
          </w:rPr>
          <w:t>https://show.rfor.us/zKydLSQB</w:t>
        </w:r>
      </w:hyperlink>
    </w:p>
    <w:p w14:paraId="64503BBC" w14:textId="77777777" w:rsidR="00533409" w:rsidRDefault="00533409" w:rsidP="00533409"/>
    <w:p w14:paraId="766907F5" w14:textId="77777777" w:rsidR="00533409" w:rsidRDefault="00533409" w:rsidP="00533409"/>
  </w:comment>
  <w:comment w:id="538" w:author="Sydney Cromwell" w:date="2023-10-30T10:55:00Z" w:initials="SC">
    <w:p w14:paraId="76676A63" w14:textId="18E55247" w:rsidR="00B31EF1" w:rsidRDefault="00B31EF1" w:rsidP="00861315">
      <w:r>
        <w:rPr>
          <w:rStyle w:val="CommentReference"/>
        </w:rPr>
        <w:annotationRef/>
      </w:r>
      <w:r>
        <w:rPr>
          <w:color w:val="000000"/>
          <w:sz w:val="20"/>
          <w:szCs w:val="20"/>
        </w:rPr>
        <w:t>AU: Left align?</w:t>
      </w:r>
    </w:p>
  </w:comment>
  <w:comment w:id="558" w:author="Sydney Cromwell" w:date="2023-10-30T10:57:00Z" w:initials="SC">
    <w:p w14:paraId="25A9C35C" w14:textId="77777777" w:rsidR="00B31EF1" w:rsidRDefault="00B31EF1" w:rsidP="006F35CA">
      <w:r>
        <w:rPr>
          <w:rStyle w:val="CommentReference"/>
        </w:rPr>
        <w:annotationRef/>
      </w:r>
      <w:r>
        <w:rPr>
          <w:color w:val="000000"/>
          <w:sz w:val="20"/>
          <w:szCs w:val="20"/>
        </w:rPr>
        <w:t>AU: left-align?</w:t>
      </w:r>
    </w:p>
  </w:comment>
  <w:comment w:id="559" w:author="David Keyes" w:date="2023-11-20T10:32:00Z" w:initials="DK">
    <w:p w14:paraId="37535393" w14:textId="77777777" w:rsidR="00533409" w:rsidRDefault="00533409" w:rsidP="00533409">
      <w:r>
        <w:rPr>
          <w:rStyle w:val="CommentReference"/>
        </w:rPr>
        <w:annotationRef/>
      </w:r>
      <w:r>
        <w:rPr>
          <w:color w:val="000000"/>
          <w:sz w:val="20"/>
          <w:szCs w:val="20"/>
        </w:rPr>
        <w:t>Yes</w:t>
      </w:r>
    </w:p>
  </w:comment>
  <w:comment w:id="1127" w:author="Sydney Cromwell" w:date="2023-10-25T07:54:00Z" w:initials="SC">
    <w:p w14:paraId="55A3D828" w14:textId="18433F86" w:rsidR="00EE42AE" w:rsidRDefault="00EE42AE" w:rsidP="007812BD">
      <w:r>
        <w:rPr>
          <w:rStyle w:val="CommentReference"/>
        </w:rPr>
        <w:annotationRef/>
      </w:r>
      <w:r>
        <w:rPr>
          <w:color w:val="000000"/>
          <w:sz w:val="20"/>
          <w:szCs w:val="20"/>
        </w:rPr>
        <w:t>AU: Should this be in code font?</w:t>
      </w:r>
    </w:p>
  </w:comment>
  <w:comment w:id="1128" w:author="David Keyes" w:date="2023-11-20T10:34:00Z" w:initials="DK">
    <w:p w14:paraId="009FD81D" w14:textId="77777777" w:rsidR="00533409" w:rsidRDefault="00533409" w:rsidP="00533409">
      <w:r>
        <w:rPr>
          <w:rStyle w:val="CommentReference"/>
        </w:rPr>
        <w:annotationRef/>
      </w:r>
      <w:r>
        <w:rPr>
          <w:color w:val="000000"/>
          <w:sz w:val="20"/>
          <w:szCs w:val="20"/>
        </w:rPr>
        <w:t>Yes, probably since it is part of the argument.</w:t>
      </w:r>
    </w:p>
  </w:comment>
  <w:comment w:id="1201" w:author="Sydney Cromwell" w:date="2023-10-30T11:01:00Z" w:initials="SC">
    <w:p w14:paraId="3CA6A3DA" w14:textId="4E2ED140" w:rsidR="008962EC" w:rsidRDefault="008962EC" w:rsidP="00884118">
      <w:r>
        <w:rPr>
          <w:rStyle w:val="CommentReference"/>
        </w:rPr>
        <w:annotationRef/>
      </w:r>
      <w:r>
        <w:rPr>
          <w:color w:val="000000"/>
          <w:sz w:val="20"/>
          <w:szCs w:val="20"/>
        </w:rPr>
        <w:t>AU: left align column?</w:t>
      </w:r>
    </w:p>
  </w:comment>
  <w:comment w:id="1202" w:author="David Keyes" w:date="2023-11-20T10:34:00Z" w:initials="DK">
    <w:p w14:paraId="19432AEE" w14:textId="77777777" w:rsidR="00533409" w:rsidRDefault="00533409" w:rsidP="00533409">
      <w:r>
        <w:rPr>
          <w:rStyle w:val="CommentReference"/>
        </w:rPr>
        <w:annotationRef/>
      </w:r>
      <w:r>
        <w:rPr>
          <w:color w:val="000000"/>
          <w:sz w:val="20"/>
          <w:szCs w:val="20"/>
        </w:rPr>
        <w:t>Yes</w:t>
      </w:r>
    </w:p>
  </w:comment>
  <w:comment w:id="1207" w:author="Sydney Cromwell" w:date="2023-10-25T09:50:00Z" w:initials="SC">
    <w:p w14:paraId="1F87BC83" w14:textId="57CC806F" w:rsidR="00896FA5" w:rsidRDefault="00896FA5" w:rsidP="00B5016B">
      <w:r>
        <w:rPr>
          <w:rStyle w:val="CommentReference"/>
        </w:rPr>
        <w:annotationRef/>
      </w:r>
      <w:r>
        <w:rPr>
          <w:color w:val="000000"/>
          <w:sz w:val="20"/>
          <w:szCs w:val="20"/>
        </w:rPr>
        <w:t>AU: Some of these ellipses have four dots instead of three. Okay for us to fix, or is there a reason?</w:t>
      </w:r>
    </w:p>
  </w:comment>
  <w:comment w:id="1208" w:author="Rachel Monaghan" w:date="2023-11-13T14:47:00Z" w:initials="RM">
    <w:p w14:paraId="461773B3" w14:textId="77777777" w:rsidR="00F36FA5" w:rsidRDefault="00F36FA5" w:rsidP="00A8629F">
      <w:r>
        <w:rPr>
          <w:rStyle w:val="CommentReference"/>
        </w:rPr>
        <w:annotationRef/>
      </w:r>
      <w:r>
        <w:rPr>
          <w:color w:val="000000"/>
          <w:sz w:val="20"/>
          <w:szCs w:val="20"/>
        </w:rPr>
        <w:t>AU: Can you fix this when you reformat the rest of the code for this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B3F555" w15:done="0"/>
  <w15:commentEx w15:paraId="1B551E4A" w15:paraIdParent="34B3F555" w15:done="0"/>
  <w15:commentEx w15:paraId="791323EB" w15:done="0"/>
  <w15:commentEx w15:paraId="5960CFA5" w15:paraIdParent="791323EB" w15:done="0"/>
  <w15:commentEx w15:paraId="1DEC3327" w15:done="0"/>
  <w15:commentEx w15:paraId="1F8A4E15" w15:paraIdParent="1DEC3327" w15:done="0"/>
  <w15:commentEx w15:paraId="33101B95" w15:done="0"/>
  <w15:commentEx w15:paraId="5DC13310" w15:done="0"/>
  <w15:commentEx w15:paraId="252D2AF3" w15:paraIdParent="5DC13310" w15:done="0"/>
  <w15:commentEx w15:paraId="352E6708" w15:done="0"/>
  <w15:commentEx w15:paraId="55FEA508" w15:paraIdParent="352E6708" w15:done="0"/>
  <w15:commentEx w15:paraId="4AE8F21E" w15:done="0"/>
  <w15:commentEx w15:paraId="5CED3BF3" w15:done="0"/>
  <w15:commentEx w15:paraId="7E7C6E42" w15:done="0"/>
  <w15:commentEx w15:paraId="0B655AE4" w15:done="0"/>
  <w15:commentEx w15:paraId="75E6C75C" w15:done="0"/>
  <w15:commentEx w15:paraId="766907F5" w15:paraIdParent="75E6C75C" w15:done="0"/>
  <w15:commentEx w15:paraId="76676A63" w15:done="0"/>
  <w15:commentEx w15:paraId="25A9C35C" w15:done="0"/>
  <w15:commentEx w15:paraId="37535393" w15:paraIdParent="25A9C35C" w15:done="0"/>
  <w15:commentEx w15:paraId="55A3D828" w15:done="0"/>
  <w15:commentEx w15:paraId="009FD81D" w15:paraIdParent="55A3D828" w15:done="0"/>
  <w15:commentEx w15:paraId="3CA6A3DA" w15:done="0"/>
  <w15:commentEx w15:paraId="19432AEE" w15:paraIdParent="3CA6A3DA" w15:done="0"/>
  <w15:commentEx w15:paraId="1F87BC83" w15:done="0"/>
  <w15:commentEx w15:paraId="461773B3" w15:paraIdParent="1F87BC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2604A04" w16cex:dateUtc="2023-10-30T14:47:00Z"/>
  <w16cex:commentExtensible w16cex:durableId="2BF921E8" w16cex:dateUtc="2023-11-20T18:25:00Z"/>
  <w16cex:commentExtensible w16cex:durableId="6B1F6D35" w16cex:dateUtc="2023-10-30T14:48:00Z"/>
  <w16cex:commentExtensible w16cex:durableId="649F32CB" w16cex:dateUtc="2023-11-20T18:25:00Z"/>
  <w16cex:commentExtensible w16cex:durableId="5C2EE0A5" w16cex:dateUtc="2023-10-25T13:34:00Z"/>
  <w16cex:commentExtensible w16cex:durableId="55613D19" w16cex:dateUtc="2023-11-20T18:27:00Z"/>
  <w16cex:commentExtensible w16cex:durableId="67E087A8" w16cex:dateUtc="2023-10-25T13:40:00Z"/>
  <w16cex:commentExtensible w16cex:durableId="1DA72999" w16cex:dateUtc="2023-10-25T13:36:00Z"/>
  <w16cex:commentExtensible w16cex:durableId="1D56B937" w16cex:dateUtc="2023-11-20T18:39:00Z"/>
  <w16cex:commentExtensible w16cex:durableId="7A430A52" w16cex:dateUtc="2023-11-13T23:26:00Z"/>
  <w16cex:commentExtensible w16cex:durableId="278B6EB4" w16cex:dateUtc="2023-11-20T18:30:00Z"/>
  <w16cex:commentExtensible w16cex:durableId="6CAB1D97" w16cex:dateUtc="2023-10-25T13:41:00Z"/>
  <w16cex:commentExtensible w16cex:durableId="48689840" w16cex:dateUtc="2023-10-30T14:54:00Z"/>
  <w16cex:commentExtensible w16cex:durableId="4C2A4494" w16cex:dateUtc="2023-11-20T18:42:00Z"/>
  <w16cex:commentExtensible w16cex:durableId="582E8763" w16cex:dateUtc="2023-11-20T18:44:00Z"/>
  <w16cex:commentExtensible w16cex:durableId="663C46E7" w16cex:dateUtc="2023-10-26T21:04:00Z"/>
  <w16cex:commentExtensible w16cex:durableId="0EC74650" w16cex:dateUtc="2023-11-20T18:32:00Z"/>
  <w16cex:commentExtensible w16cex:durableId="64D50082" w16cex:dateUtc="2023-10-30T14:55:00Z"/>
  <w16cex:commentExtensible w16cex:durableId="65BC5584" w16cex:dateUtc="2023-10-30T14:57:00Z"/>
  <w16cex:commentExtensible w16cex:durableId="768BDE16" w16cex:dateUtc="2023-11-20T18:32:00Z"/>
  <w16cex:commentExtensible w16cex:durableId="2C0761E4" w16cex:dateUtc="2023-10-25T11:54:00Z"/>
  <w16cex:commentExtensible w16cex:durableId="24C7B855" w16cex:dateUtc="2023-11-20T18:34:00Z"/>
  <w16cex:commentExtensible w16cex:durableId="5CD38B70" w16cex:dateUtc="2023-10-30T15:01:00Z"/>
  <w16cex:commentExtensible w16cex:durableId="39D02E06" w16cex:dateUtc="2023-11-20T18:34:00Z"/>
  <w16cex:commentExtensible w16cex:durableId="2413AC39" w16cex:dateUtc="2023-10-25T13:50:00Z"/>
  <w16cex:commentExtensible w16cex:durableId="1CFC9474" w16cex:dateUtc="2023-11-13T2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B3F555" w16cid:durableId="12604A04"/>
  <w16cid:commentId w16cid:paraId="1B551E4A" w16cid:durableId="2BF921E8"/>
  <w16cid:commentId w16cid:paraId="791323EB" w16cid:durableId="6B1F6D35"/>
  <w16cid:commentId w16cid:paraId="5960CFA5" w16cid:durableId="649F32CB"/>
  <w16cid:commentId w16cid:paraId="1DEC3327" w16cid:durableId="5C2EE0A5"/>
  <w16cid:commentId w16cid:paraId="1F8A4E15" w16cid:durableId="55613D19"/>
  <w16cid:commentId w16cid:paraId="33101B95" w16cid:durableId="67E087A8"/>
  <w16cid:commentId w16cid:paraId="5DC13310" w16cid:durableId="1DA72999"/>
  <w16cid:commentId w16cid:paraId="252D2AF3" w16cid:durableId="1D56B937"/>
  <w16cid:commentId w16cid:paraId="352E6708" w16cid:durableId="7A430A52"/>
  <w16cid:commentId w16cid:paraId="55FEA508" w16cid:durableId="278B6EB4"/>
  <w16cid:commentId w16cid:paraId="4AE8F21E" w16cid:durableId="6CAB1D97"/>
  <w16cid:commentId w16cid:paraId="5CED3BF3" w16cid:durableId="48689840"/>
  <w16cid:commentId w16cid:paraId="7E7C6E42" w16cid:durableId="4C2A4494"/>
  <w16cid:commentId w16cid:paraId="0B655AE4" w16cid:durableId="582E8763"/>
  <w16cid:commentId w16cid:paraId="75E6C75C" w16cid:durableId="663C46E7"/>
  <w16cid:commentId w16cid:paraId="766907F5" w16cid:durableId="0EC74650"/>
  <w16cid:commentId w16cid:paraId="76676A63" w16cid:durableId="64D50082"/>
  <w16cid:commentId w16cid:paraId="25A9C35C" w16cid:durableId="65BC5584"/>
  <w16cid:commentId w16cid:paraId="37535393" w16cid:durableId="768BDE16"/>
  <w16cid:commentId w16cid:paraId="55A3D828" w16cid:durableId="2C0761E4"/>
  <w16cid:commentId w16cid:paraId="009FD81D" w16cid:durableId="24C7B855"/>
  <w16cid:commentId w16cid:paraId="3CA6A3DA" w16cid:durableId="5CD38B70"/>
  <w16cid:commentId w16cid:paraId="19432AEE" w16cid:durableId="39D02E06"/>
  <w16cid:commentId w16cid:paraId="1F87BC83" w16cid:durableId="2413AC39"/>
  <w16cid:commentId w16cid:paraId="461773B3" w16cid:durableId="1CFC94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9EA3D" w14:textId="77777777" w:rsidR="007B3AC6" w:rsidRDefault="007B3AC6">
      <w:r>
        <w:separator/>
      </w:r>
    </w:p>
  </w:endnote>
  <w:endnote w:type="continuationSeparator" w:id="0">
    <w:p w14:paraId="19433931" w14:textId="77777777" w:rsidR="007B3AC6" w:rsidRDefault="007B3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Std-Roman">
    <w:altName w:val="Cambria"/>
    <w:panose1 w:val="020B0604020202020204"/>
    <w:charset w:val="00"/>
    <w:family w:val="roman"/>
    <w:notTrueType/>
    <w:pitch w:val="variable"/>
    <w:sig w:usb0="800000AF" w:usb1="5000204A"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DogmaOT-Bold">
    <w:altName w:val="Calibri"/>
    <w:panose1 w:val="020B0604020202020204"/>
    <w:charset w:val="4D"/>
    <w:family w:val="auto"/>
    <w:notTrueType/>
    <w:pitch w:val="variable"/>
    <w:sig w:usb0="00000003" w:usb1="00000000" w:usb2="00000000" w:usb3="00000000" w:csb0="00000001"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Courier">
    <w:altName w:val="Courier New"/>
    <w:panose1 w:val="02070309020205020404"/>
    <w:charset w:val="00"/>
    <w:family w:val="modern"/>
    <w:pitch w:val="fixed"/>
    <w:sig w:usb0="E0002AFF" w:usb1="C0007843" w:usb2="00000009" w:usb3="00000000" w:csb0="000001FF" w:csb1="00000000"/>
  </w:font>
  <w:font w:name="TheSansMonoCondensed-Plain">
    <w:altName w:val="Calibri"/>
    <w:panose1 w:val="020B0604020202020204"/>
    <w:charset w:val="4D"/>
    <w:family w:val="auto"/>
    <w:notTrueType/>
    <w:pitch w:val="default"/>
    <w:sig w:usb0="00000003" w:usb1="00000000" w:usb2="00000000" w:usb3="00000000" w:csb0="00000001" w:csb1="00000000"/>
  </w:font>
  <w:font w:name="NewBaskerville">
    <w:altName w:val="Calibri"/>
    <w:panose1 w:val="020B0604020202020204"/>
    <w:charset w:val="00"/>
    <w:family w:val="auto"/>
    <w:pitch w:val="variable"/>
    <w:sig w:usb0="8000002F" w:usb1="4000204A" w:usb2="00000000" w:usb3="00000000" w:csb0="00000001" w:csb1="00000000"/>
  </w:font>
  <w:font w:name="NewBaskervilleEF-Bold">
    <w:panose1 w:val="020B0604020202020204"/>
    <w:charset w:val="00"/>
    <w:family w:val="auto"/>
    <w:pitch w:val="variable"/>
    <w:sig w:usb0="8000002F" w:usb1="4000204A" w:usb2="00000000" w:usb3="00000000" w:csb0="00000001" w:csb1="00000000"/>
  </w:font>
  <w:font w:name="NewBaskervilleStd-Italic">
    <w:altName w:val="Calibri"/>
    <w:panose1 w:val="020B0604020202020204"/>
    <w:charset w:val="00"/>
    <w:family w:val="roman"/>
    <w:notTrueType/>
    <w:pitch w:val="variable"/>
    <w:sig w:usb0="800000AF" w:usb1="5000204A" w:usb2="00000000" w:usb3="00000000" w:csb0="00000001" w:csb1="00000000"/>
  </w:font>
  <w:font w:name="TheSansMonoCondensed-Bold">
    <w:altName w:val="Calibri"/>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Wingdings2">
    <w:altName w:val="Wingdings 2"/>
    <w:panose1 w:val="020B0604020202020204"/>
    <w:charset w:val="02"/>
    <w:family w:val="auto"/>
    <w:notTrueType/>
    <w:pitch w:val="default"/>
  </w:font>
  <w:font w:name="NewBaskervilleStd-Bold">
    <w:altName w:val="Calibri"/>
    <w:panose1 w:val="020B0604020202020204"/>
    <w:charset w:val="00"/>
    <w:family w:val="roman"/>
    <w:notTrueType/>
    <w:pitch w:val="variable"/>
    <w:sig w:usb0="800000AF" w:usb1="5000204A"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D0D0E" w14:textId="77777777" w:rsidR="007B3AC6" w:rsidRDefault="007B3AC6">
      <w:r>
        <w:separator/>
      </w:r>
    </w:p>
  </w:footnote>
  <w:footnote w:type="continuationSeparator" w:id="0">
    <w:p w14:paraId="1426EF23" w14:textId="77777777" w:rsidR="007B3AC6" w:rsidRDefault="007B3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418CDB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830FF6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1740E0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13AAA4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0FC8B8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DF28D7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C4A80F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B92BC8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C0894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886247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82ED0"/>
    <w:multiLevelType w:val="multilevel"/>
    <w:tmpl w:val="706E9F88"/>
    <w:numStyleLink w:val="ChapterNumbering"/>
  </w:abstractNum>
  <w:abstractNum w:abstractNumId="13"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3DA16D5"/>
    <w:multiLevelType w:val="hybridMultilevel"/>
    <w:tmpl w:val="AAE24F70"/>
    <w:numStyleLink w:val="Bullets"/>
  </w:abstractNum>
  <w:abstractNum w:abstractNumId="21" w15:restartNumberingAfterBreak="0">
    <w:nsid w:val="244B0DA1"/>
    <w:multiLevelType w:val="multilevel"/>
    <w:tmpl w:val="2A3EE75C"/>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25237BF6"/>
    <w:multiLevelType w:val="multilevel"/>
    <w:tmpl w:val="2A3EE75C"/>
    <w:numStyleLink w:val="ImportedStyle2"/>
  </w:abstractNum>
  <w:abstractNum w:abstractNumId="24"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6292768"/>
    <w:multiLevelType w:val="multilevel"/>
    <w:tmpl w:val="706E9F88"/>
    <w:numStyleLink w:val="ChapterNumbering"/>
  </w:abstractNum>
  <w:abstractNum w:abstractNumId="26"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8"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8B01E5"/>
    <w:multiLevelType w:val="hybridMultilevel"/>
    <w:tmpl w:val="AAE24F70"/>
    <w:styleLink w:val="Bullets"/>
    <w:lvl w:ilvl="0" w:tplc="E9923EC0">
      <w:start w:val="1"/>
      <w:numFmt w:val="bullet"/>
      <w:lvlText w:val="-"/>
      <w:lvlJc w:val="left"/>
      <w:pPr>
        <w:tabs>
          <w:tab w:val="num" w:pos="1958"/>
        </w:tabs>
        <w:ind w:left="1598" w:firstLine="202"/>
      </w:pPr>
      <w:rPr>
        <w:rFonts w:hAnsi="Arial Unicode MS"/>
        <w:caps w:val="0"/>
        <w:smallCaps w:val="0"/>
        <w:strike w:val="0"/>
        <w:dstrike w:val="0"/>
        <w:outline w:val="0"/>
        <w:emboss w:val="0"/>
        <w:imprint w:val="0"/>
        <w:spacing w:val="0"/>
        <w:w w:val="100"/>
        <w:kern w:val="0"/>
        <w:position w:val="0"/>
        <w:highlight w:val="none"/>
        <w:vertAlign w:val="baseline"/>
      </w:rPr>
    </w:lvl>
    <w:lvl w:ilvl="1" w:tplc="AD6E0362">
      <w:start w:val="1"/>
      <w:numFmt w:val="bullet"/>
      <w:lvlText w:val="-"/>
      <w:lvlJc w:val="left"/>
      <w:pPr>
        <w:tabs>
          <w:tab w:val="num" w:pos="2558"/>
        </w:tabs>
        <w:ind w:left="2198" w:firstLine="202"/>
      </w:pPr>
      <w:rPr>
        <w:rFonts w:hAnsi="Arial Unicode MS"/>
        <w:caps w:val="0"/>
        <w:smallCaps w:val="0"/>
        <w:strike w:val="0"/>
        <w:dstrike w:val="0"/>
        <w:outline w:val="0"/>
        <w:emboss w:val="0"/>
        <w:imprint w:val="0"/>
        <w:spacing w:val="0"/>
        <w:w w:val="100"/>
        <w:kern w:val="0"/>
        <w:position w:val="0"/>
        <w:highlight w:val="none"/>
        <w:vertAlign w:val="baseline"/>
      </w:rPr>
    </w:lvl>
    <w:lvl w:ilvl="2" w:tplc="140C7900">
      <w:start w:val="1"/>
      <w:numFmt w:val="bullet"/>
      <w:lvlText w:val="-"/>
      <w:lvlJc w:val="left"/>
      <w:pPr>
        <w:tabs>
          <w:tab w:val="num" w:pos="3158"/>
        </w:tabs>
        <w:ind w:left="2798" w:firstLine="202"/>
      </w:pPr>
      <w:rPr>
        <w:rFonts w:hAnsi="Arial Unicode MS"/>
        <w:caps w:val="0"/>
        <w:smallCaps w:val="0"/>
        <w:strike w:val="0"/>
        <w:dstrike w:val="0"/>
        <w:outline w:val="0"/>
        <w:emboss w:val="0"/>
        <w:imprint w:val="0"/>
        <w:spacing w:val="0"/>
        <w:w w:val="100"/>
        <w:kern w:val="0"/>
        <w:position w:val="0"/>
        <w:highlight w:val="none"/>
        <w:vertAlign w:val="baseline"/>
      </w:rPr>
    </w:lvl>
    <w:lvl w:ilvl="3" w:tplc="7420703C">
      <w:start w:val="1"/>
      <w:numFmt w:val="bullet"/>
      <w:lvlText w:val="-"/>
      <w:lvlJc w:val="left"/>
      <w:pPr>
        <w:tabs>
          <w:tab w:val="num" w:pos="3758"/>
        </w:tabs>
        <w:ind w:left="3398" w:firstLine="202"/>
      </w:pPr>
      <w:rPr>
        <w:rFonts w:hAnsi="Arial Unicode MS"/>
        <w:caps w:val="0"/>
        <w:smallCaps w:val="0"/>
        <w:strike w:val="0"/>
        <w:dstrike w:val="0"/>
        <w:outline w:val="0"/>
        <w:emboss w:val="0"/>
        <w:imprint w:val="0"/>
        <w:spacing w:val="0"/>
        <w:w w:val="100"/>
        <w:kern w:val="0"/>
        <w:position w:val="0"/>
        <w:highlight w:val="none"/>
        <w:vertAlign w:val="baseline"/>
      </w:rPr>
    </w:lvl>
    <w:lvl w:ilvl="4" w:tplc="231C7576">
      <w:start w:val="1"/>
      <w:numFmt w:val="bullet"/>
      <w:lvlText w:val="-"/>
      <w:lvlJc w:val="left"/>
      <w:pPr>
        <w:tabs>
          <w:tab w:val="num" w:pos="4358"/>
        </w:tabs>
        <w:ind w:left="3998" w:firstLine="202"/>
      </w:pPr>
      <w:rPr>
        <w:rFonts w:hAnsi="Arial Unicode MS"/>
        <w:caps w:val="0"/>
        <w:smallCaps w:val="0"/>
        <w:strike w:val="0"/>
        <w:dstrike w:val="0"/>
        <w:outline w:val="0"/>
        <w:emboss w:val="0"/>
        <w:imprint w:val="0"/>
        <w:spacing w:val="0"/>
        <w:w w:val="100"/>
        <w:kern w:val="0"/>
        <w:position w:val="0"/>
        <w:highlight w:val="none"/>
        <w:vertAlign w:val="baseline"/>
      </w:rPr>
    </w:lvl>
    <w:lvl w:ilvl="5" w:tplc="B448BE12">
      <w:start w:val="1"/>
      <w:numFmt w:val="bullet"/>
      <w:lvlText w:val="-"/>
      <w:lvlJc w:val="left"/>
      <w:pPr>
        <w:tabs>
          <w:tab w:val="num" w:pos="4958"/>
        </w:tabs>
        <w:ind w:left="4598" w:firstLine="202"/>
      </w:pPr>
      <w:rPr>
        <w:rFonts w:hAnsi="Arial Unicode MS"/>
        <w:caps w:val="0"/>
        <w:smallCaps w:val="0"/>
        <w:strike w:val="0"/>
        <w:dstrike w:val="0"/>
        <w:outline w:val="0"/>
        <w:emboss w:val="0"/>
        <w:imprint w:val="0"/>
        <w:spacing w:val="0"/>
        <w:w w:val="100"/>
        <w:kern w:val="0"/>
        <w:position w:val="0"/>
        <w:highlight w:val="none"/>
        <w:vertAlign w:val="baseline"/>
      </w:rPr>
    </w:lvl>
    <w:lvl w:ilvl="6" w:tplc="557839A0">
      <w:start w:val="1"/>
      <w:numFmt w:val="bullet"/>
      <w:lvlText w:val="-"/>
      <w:lvlJc w:val="left"/>
      <w:pPr>
        <w:tabs>
          <w:tab w:val="num" w:pos="5558"/>
        </w:tabs>
        <w:ind w:left="5198" w:firstLine="202"/>
      </w:pPr>
      <w:rPr>
        <w:rFonts w:hAnsi="Arial Unicode MS"/>
        <w:caps w:val="0"/>
        <w:smallCaps w:val="0"/>
        <w:strike w:val="0"/>
        <w:dstrike w:val="0"/>
        <w:outline w:val="0"/>
        <w:emboss w:val="0"/>
        <w:imprint w:val="0"/>
        <w:spacing w:val="0"/>
        <w:w w:val="100"/>
        <w:kern w:val="0"/>
        <w:position w:val="0"/>
        <w:highlight w:val="none"/>
        <w:vertAlign w:val="baseline"/>
      </w:rPr>
    </w:lvl>
    <w:lvl w:ilvl="7" w:tplc="36ACF27E">
      <w:start w:val="1"/>
      <w:numFmt w:val="bullet"/>
      <w:lvlText w:val="-"/>
      <w:lvlJc w:val="left"/>
      <w:pPr>
        <w:tabs>
          <w:tab w:val="num" w:pos="6158"/>
        </w:tabs>
        <w:ind w:left="5798" w:firstLine="202"/>
      </w:pPr>
      <w:rPr>
        <w:rFonts w:hAnsi="Arial Unicode MS"/>
        <w:caps w:val="0"/>
        <w:smallCaps w:val="0"/>
        <w:strike w:val="0"/>
        <w:dstrike w:val="0"/>
        <w:outline w:val="0"/>
        <w:emboss w:val="0"/>
        <w:imprint w:val="0"/>
        <w:spacing w:val="0"/>
        <w:w w:val="100"/>
        <w:kern w:val="0"/>
        <w:position w:val="0"/>
        <w:highlight w:val="none"/>
        <w:vertAlign w:val="baseline"/>
      </w:rPr>
    </w:lvl>
    <w:lvl w:ilvl="8" w:tplc="88D283EC">
      <w:start w:val="1"/>
      <w:numFmt w:val="bullet"/>
      <w:lvlText w:val="-"/>
      <w:lvlJc w:val="left"/>
      <w:pPr>
        <w:tabs>
          <w:tab w:val="num" w:pos="6758"/>
        </w:tabs>
        <w:ind w:left="6398" w:firstLine="2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FF829CF"/>
    <w:multiLevelType w:val="multilevel"/>
    <w:tmpl w:val="DE12104C"/>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8"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9"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3"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295794"/>
    <w:multiLevelType w:val="multilevel"/>
    <w:tmpl w:val="706E9F88"/>
    <w:numStyleLink w:val="ChapterNumbering"/>
  </w:abstractNum>
  <w:num w:numId="1" w16cid:durableId="68813515">
    <w:abstractNumId w:val="21"/>
  </w:num>
  <w:num w:numId="2" w16cid:durableId="38476024">
    <w:abstractNumId w:val="23"/>
  </w:num>
  <w:num w:numId="3" w16cid:durableId="711003411">
    <w:abstractNumId w:val="23"/>
    <w:lvlOverride w:ilvl="0">
      <w:startOverride w:val="4"/>
    </w:lvlOverride>
  </w:num>
  <w:num w:numId="4" w16cid:durableId="13003497">
    <w:abstractNumId w:val="23"/>
    <w:lvlOverride w:ilvl="0">
      <w:startOverride w:val="4"/>
    </w:lvlOverride>
  </w:num>
  <w:num w:numId="5" w16cid:durableId="1109351671">
    <w:abstractNumId w:val="34"/>
  </w:num>
  <w:num w:numId="6" w16cid:durableId="1377587783">
    <w:abstractNumId w:val="20"/>
  </w:num>
  <w:num w:numId="7" w16cid:durableId="237522365">
    <w:abstractNumId w:val="14"/>
  </w:num>
  <w:num w:numId="8" w16cid:durableId="1200970384">
    <w:abstractNumId w:val="37"/>
  </w:num>
  <w:num w:numId="9" w16cid:durableId="1461724401">
    <w:abstractNumId w:val="42"/>
  </w:num>
  <w:num w:numId="10" w16cid:durableId="204759843">
    <w:abstractNumId w:val="27"/>
  </w:num>
  <w:num w:numId="11" w16cid:durableId="1503548664">
    <w:abstractNumId w:val="39"/>
  </w:num>
  <w:num w:numId="12" w16cid:durableId="1224756642">
    <w:abstractNumId w:val="26"/>
  </w:num>
  <w:num w:numId="13" w16cid:durableId="493761370">
    <w:abstractNumId w:val="33"/>
  </w:num>
  <w:num w:numId="14" w16cid:durableId="1621034139">
    <w:abstractNumId w:val="43"/>
  </w:num>
  <w:num w:numId="15" w16cid:durableId="2022318297">
    <w:abstractNumId w:val="31"/>
  </w:num>
  <w:num w:numId="16" w16cid:durableId="400911050">
    <w:abstractNumId w:val="18"/>
  </w:num>
  <w:num w:numId="17" w16cid:durableId="1994335360">
    <w:abstractNumId w:val="12"/>
  </w:num>
  <w:num w:numId="18" w16cid:durableId="1807430098">
    <w:abstractNumId w:val="25"/>
  </w:num>
  <w:num w:numId="19" w16cid:durableId="381445715">
    <w:abstractNumId w:val="45"/>
  </w:num>
  <w:num w:numId="20" w16cid:durableId="1787430414">
    <w:abstractNumId w:val="0"/>
  </w:num>
  <w:num w:numId="21" w16cid:durableId="1431004266">
    <w:abstractNumId w:val="36"/>
  </w:num>
  <w:num w:numId="22" w16cid:durableId="644820871">
    <w:abstractNumId w:val="10"/>
  </w:num>
  <w:num w:numId="23" w16cid:durableId="1805807359">
    <w:abstractNumId w:val="8"/>
  </w:num>
  <w:num w:numId="24" w16cid:durableId="1106122993">
    <w:abstractNumId w:val="7"/>
  </w:num>
  <w:num w:numId="25" w16cid:durableId="321661655">
    <w:abstractNumId w:val="6"/>
  </w:num>
  <w:num w:numId="26" w16cid:durableId="36711280">
    <w:abstractNumId w:val="5"/>
  </w:num>
  <w:num w:numId="27" w16cid:durableId="641544222">
    <w:abstractNumId w:val="9"/>
  </w:num>
  <w:num w:numId="28" w16cid:durableId="826021543">
    <w:abstractNumId w:val="4"/>
  </w:num>
  <w:num w:numId="29" w16cid:durableId="381440898">
    <w:abstractNumId w:val="3"/>
  </w:num>
  <w:num w:numId="30" w16cid:durableId="459569721">
    <w:abstractNumId w:val="2"/>
  </w:num>
  <w:num w:numId="31" w16cid:durableId="110982410">
    <w:abstractNumId w:val="1"/>
  </w:num>
  <w:num w:numId="32" w16cid:durableId="507715194">
    <w:abstractNumId w:val="10"/>
  </w:num>
  <w:num w:numId="33" w16cid:durableId="364214158">
    <w:abstractNumId w:val="8"/>
  </w:num>
  <w:num w:numId="34" w16cid:durableId="359208158">
    <w:abstractNumId w:val="7"/>
  </w:num>
  <w:num w:numId="35" w16cid:durableId="215973387">
    <w:abstractNumId w:val="6"/>
  </w:num>
  <w:num w:numId="36" w16cid:durableId="811799308">
    <w:abstractNumId w:val="5"/>
  </w:num>
  <w:num w:numId="37" w16cid:durableId="2059354715">
    <w:abstractNumId w:val="9"/>
  </w:num>
  <w:num w:numId="38" w16cid:durableId="1482118367">
    <w:abstractNumId w:val="4"/>
  </w:num>
  <w:num w:numId="39" w16cid:durableId="729306760">
    <w:abstractNumId w:val="3"/>
  </w:num>
  <w:num w:numId="40" w16cid:durableId="2003845986">
    <w:abstractNumId w:val="2"/>
  </w:num>
  <w:num w:numId="41" w16cid:durableId="1144782923">
    <w:abstractNumId w:val="1"/>
  </w:num>
  <w:num w:numId="42" w16cid:durableId="160779933">
    <w:abstractNumId w:val="10"/>
  </w:num>
  <w:num w:numId="43" w16cid:durableId="461968970">
    <w:abstractNumId w:val="8"/>
  </w:num>
  <w:num w:numId="44" w16cid:durableId="2082942422">
    <w:abstractNumId w:val="7"/>
  </w:num>
  <w:num w:numId="45" w16cid:durableId="695427779">
    <w:abstractNumId w:val="6"/>
  </w:num>
  <w:num w:numId="46" w16cid:durableId="73287628">
    <w:abstractNumId w:val="5"/>
  </w:num>
  <w:num w:numId="47" w16cid:durableId="763917356">
    <w:abstractNumId w:val="9"/>
  </w:num>
  <w:num w:numId="48" w16cid:durableId="932400795">
    <w:abstractNumId w:val="4"/>
  </w:num>
  <w:num w:numId="49" w16cid:durableId="1377466222">
    <w:abstractNumId w:val="3"/>
  </w:num>
  <w:num w:numId="50" w16cid:durableId="1530027333">
    <w:abstractNumId w:val="2"/>
  </w:num>
  <w:num w:numId="51" w16cid:durableId="351496768">
    <w:abstractNumId w:val="1"/>
  </w:num>
  <w:num w:numId="52" w16cid:durableId="341519821">
    <w:abstractNumId w:val="28"/>
  </w:num>
  <w:num w:numId="53" w16cid:durableId="941642818">
    <w:abstractNumId w:val="24"/>
  </w:num>
  <w:num w:numId="54" w16cid:durableId="226235040">
    <w:abstractNumId w:val="41"/>
  </w:num>
  <w:num w:numId="55" w16cid:durableId="852495348">
    <w:abstractNumId w:val="13"/>
  </w:num>
  <w:num w:numId="56" w16cid:durableId="593706748">
    <w:abstractNumId w:val="38"/>
  </w:num>
  <w:num w:numId="57" w16cid:durableId="200436476">
    <w:abstractNumId w:val="15"/>
  </w:num>
  <w:num w:numId="58" w16cid:durableId="1217936167">
    <w:abstractNumId w:val="22"/>
  </w:num>
  <w:num w:numId="59" w16cid:durableId="812256837">
    <w:abstractNumId w:val="29"/>
  </w:num>
  <w:num w:numId="60" w16cid:durableId="1454864663">
    <w:abstractNumId w:val="32"/>
  </w:num>
  <w:num w:numId="61" w16cid:durableId="655645715">
    <w:abstractNumId w:val="44"/>
  </w:num>
  <w:num w:numId="62" w16cid:durableId="787892837">
    <w:abstractNumId w:val="16"/>
  </w:num>
  <w:num w:numId="63" w16cid:durableId="1588463938">
    <w:abstractNumId w:val="40"/>
  </w:num>
  <w:num w:numId="64" w16cid:durableId="1626812055">
    <w:abstractNumId w:val="17"/>
  </w:num>
  <w:num w:numId="65" w16cid:durableId="1902783745">
    <w:abstractNumId w:val="35"/>
  </w:num>
  <w:num w:numId="66" w16cid:durableId="2014138205">
    <w:abstractNumId w:val="19"/>
  </w:num>
  <w:num w:numId="67" w16cid:durableId="416679929">
    <w:abstractNumId w:val="30"/>
  </w:num>
  <w:num w:numId="68" w16cid:durableId="477650662">
    <w:abstractNumId w:val="41"/>
    <w:lvlOverride w:ilvl="0">
      <w:startOverride w:val="1"/>
    </w:lvlOverride>
  </w:num>
  <w:num w:numId="69" w16cid:durableId="812874495">
    <w:abstractNumId w:val="40"/>
    <w:lvlOverride w:ilvl="0">
      <w:startOverride w:val="1"/>
    </w:lvlOverride>
  </w:num>
  <w:num w:numId="70" w16cid:durableId="56980448">
    <w:abstractNumId w:val="41"/>
    <w:lvlOverride w:ilvl="0">
      <w:startOverride w:val="1"/>
    </w:lvlOverride>
  </w:num>
  <w:num w:numId="71" w16cid:durableId="1868562665">
    <w:abstractNumId w:val="37"/>
    <w:lvlOverride w:ilvl="0">
      <w:startOverride w:val="1"/>
    </w:lvlOverride>
  </w:num>
  <w:num w:numId="72" w16cid:durableId="1867795153">
    <w:abstractNumId w:val="22"/>
    <w:lvlOverride w:ilvl="0">
      <w:startOverride w:val="1"/>
    </w:lvlOverride>
  </w:num>
  <w:num w:numId="73" w16cid:durableId="176963079">
    <w:abstractNumId w:val="43"/>
    <w:lvlOverride w:ilvl="0">
      <w:startOverride w:val="1"/>
    </w:lvlOverride>
  </w:num>
  <w:num w:numId="74" w16cid:durableId="1694644085">
    <w:abstractNumId w:val="11"/>
  </w:num>
  <w:num w:numId="75" w16cid:durableId="2008287506">
    <w:abstractNumId w:val="10"/>
  </w:num>
  <w:num w:numId="76" w16cid:durableId="2040083680">
    <w:abstractNumId w:val="8"/>
  </w:num>
  <w:num w:numId="77" w16cid:durableId="1142162830">
    <w:abstractNumId w:val="7"/>
  </w:num>
  <w:num w:numId="78" w16cid:durableId="418524754">
    <w:abstractNumId w:val="6"/>
  </w:num>
  <w:num w:numId="79" w16cid:durableId="1213737177">
    <w:abstractNumId w:val="5"/>
  </w:num>
  <w:num w:numId="80" w16cid:durableId="2124952667">
    <w:abstractNumId w:val="9"/>
  </w:num>
  <w:num w:numId="81" w16cid:durableId="1478261497">
    <w:abstractNumId w:val="4"/>
  </w:num>
  <w:num w:numId="82" w16cid:durableId="1208682762">
    <w:abstractNumId w:val="3"/>
  </w:num>
  <w:num w:numId="83" w16cid:durableId="263421819">
    <w:abstractNumId w:val="2"/>
  </w:num>
  <w:num w:numId="84" w16cid:durableId="917978236">
    <w:abstractNumId w:val="1"/>
  </w:num>
  <w:num w:numId="85" w16cid:durableId="1513950930">
    <w:abstractNumId w:val="10"/>
  </w:num>
  <w:num w:numId="86" w16cid:durableId="692927084">
    <w:abstractNumId w:val="8"/>
  </w:num>
  <w:num w:numId="87" w16cid:durableId="89472279">
    <w:abstractNumId w:val="7"/>
  </w:num>
  <w:num w:numId="88" w16cid:durableId="1161968338">
    <w:abstractNumId w:val="6"/>
  </w:num>
  <w:num w:numId="89" w16cid:durableId="101610512">
    <w:abstractNumId w:val="5"/>
  </w:num>
  <w:num w:numId="90" w16cid:durableId="1769962596">
    <w:abstractNumId w:val="9"/>
  </w:num>
  <w:num w:numId="91" w16cid:durableId="1323386224">
    <w:abstractNumId w:val="4"/>
  </w:num>
  <w:num w:numId="92" w16cid:durableId="664824533">
    <w:abstractNumId w:val="3"/>
  </w:num>
  <w:num w:numId="93" w16cid:durableId="1160119431">
    <w:abstractNumId w:val="2"/>
  </w:num>
  <w:num w:numId="94" w16cid:durableId="1738429959">
    <w:abstractNumId w:val="1"/>
  </w:num>
  <w:num w:numId="95" w16cid:durableId="904343644">
    <w:abstractNumId w:val="10"/>
  </w:num>
  <w:num w:numId="96" w16cid:durableId="1894072052">
    <w:abstractNumId w:val="8"/>
  </w:num>
  <w:num w:numId="97" w16cid:durableId="1133602610">
    <w:abstractNumId w:val="7"/>
  </w:num>
  <w:num w:numId="98" w16cid:durableId="550917793">
    <w:abstractNumId w:val="6"/>
  </w:num>
  <w:num w:numId="99" w16cid:durableId="1016422946">
    <w:abstractNumId w:val="5"/>
  </w:num>
  <w:num w:numId="100" w16cid:durableId="407844609">
    <w:abstractNumId w:val="9"/>
  </w:num>
  <w:num w:numId="101" w16cid:durableId="9600624">
    <w:abstractNumId w:val="4"/>
  </w:num>
  <w:num w:numId="102" w16cid:durableId="966862274">
    <w:abstractNumId w:val="3"/>
  </w:num>
  <w:num w:numId="103" w16cid:durableId="1574121197">
    <w:abstractNumId w:val="2"/>
  </w:num>
  <w:num w:numId="104" w16cid:durableId="2037459428">
    <w:abstractNumId w:val="1"/>
  </w:num>
  <w:num w:numId="105" w16cid:durableId="456875594">
    <w:abstractNumId w:val="10"/>
  </w:num>
  <w:num w:numId="106" w16cid:durableId="1639187118">
    <w:abstractNumId w:val="8"/>
  </w:num>
  <w:num w:numId="107" w16cid:durableId="11230388">
    <w:abstractNumId w:val="7"/>
  </w:num>
  <w:num w:numId="108" w16cid:durableId="754983843">
    <w:abstractNumId w:val="6"/>
  </w:num>
  <w:num w:numId="109" w16cid:durableId="1367872414">
    <w:abstractNumId w:val="5"/>
  </w:num>
  <w:num w:numId="110" w16cid:durableId="360127644">
    <w:abstractNumId w:val="9"/>
  </w:num>
  <w:num w:numId="111" w16cid:durableId="1781679368">
    <w:abstractNumId w:val="4"/>
  </w:num>
  <w:num w:numId="112" w16cid:durableId="1234699880">
    <w:abstractNumId w:val="3"/>
  </w:num>
  <w:num w:numId="113" w16cid:durableId="1779183207">
    <w:abstractNumId w:val="2"/>
  </w:num>
  <w:num w:numId="114" w16cid:durableId="791902872">
    <w:abstractNumId w:val="1"/>
  </w:num>
  <w:num w:numId="115" w16cid:durableId="341906123">
    <w:abstractNumId w:val="10"/>
  </w:num>
  <w:num w:numId="116" w16cid:durableId="1353265312">
    <w:abstractNumId w:val="8"/>
  </w:num>
  <w:num w:numId="117" w16cid:durableId="81951641">
    <w:abstractNumId w:val="7"/>
  </w:num>
  <w:num w:numId="118" w16cid:durableId="813303101">
    <w:abstractNumId w:val="6"/>
  </w:num>
  <w:num w:numId="119" w16cid:durableId="890073324">
    <w:abstractNumId w:val="5"/>
  </w:num>
  <w:num w:numId="120" w16cid:durableId="968049210">
    <w:abstractNumId w:val="9"/>
  </w:num>
  <w:num w:numId="121" w16cid:durableId="1182817177">
    <w:abstractNumId w:val="4"/>
  </w:num>
  <w:num w:numId="122" w16cid:durableId="1466434146">
    <w:abstractNumId w:val="3"/>
  </w:num>
  <w:num w:numId="123" w16cid:durableId="1881433591">
    <w:abstractNumId w:val="2"/>
  </w:num>
  <w:num w:numId="124" w16cid:durableId="173881777">
    <w:abstractNumId w:val="1"/>
  </w:num>
  <w:num w:numId="125" w16cid:durableId="1516923003">
    <w:abstractNumId w:val="10"/>
  </w:num>
  <w:num w:numId="126" w16cid:durableId="1505317576">
    <w:abstractNumId w:val="8"/>
  </w:num>
  <w:num w:numId="127" w16cid:durableId="1943873039">
    <w:abstractNumId w:val="7"/>
  </w:num>
  <w:num w:numId="128" w16cid:durableId="424769418">
    <w:abstractNumId w:val="6"/>
  </w:num>
  <w:num w:numId="129" w16cid:durableId="1901867343">
    <w:abstractNumId w:val="5"/>
  </w:num>
  <w:num w:numId="130" w16cid:durableId="967396941">
    <w:abstractNumId w:val="9"/>
  </w:num>
  <w:num w:numId="131" w16cid:durableId="23747986">
    <w:abstractNumId w:val="4"/>
  </w:num>
  <w:num w:numId="132" w16cid:durableId="133569659">
    <w:abstractNumId w:val="3"/>
  </w:num>
  <w:num w:numId="133" w16cid:durableId="1415709522">
    <w:abstractNumId w:val="2"/>
  </w:num>
  <w:num w:numId="134" w16cid:durableId="877548577">
    <w:abstractNumId w:val="1"/>
  </w:num>
  <w:num w:numId="135" w16cid:durableId="23020761">
    <w:abstractNumId w:val="10"/>
  </w:num>
  <w:num w:numId="136" w16cid:durableId="687491994">
    <w:abstractNumId w:val="8"/>
  </w:num>
  <w:num w:numId="137" w16cid:durableId="2065062715">
    <w:abstractNumId w:val="7"/>
  </w:num>
  <w:num w:numId="138" w16cid:durableId="630287451">
    <w:abstractNumId w:val="6"/>
  </w:num>
  <w:num w:numId="139" w16cid:durableId="6444335">
    <w:abstractNumId w:val="5"/>
  </w:num>
  <w:num w:numId="140" w16cid:durableId="1648632073">
    <w:abstractNumId w:val="9"/>
  </w:num>
  <w:num w:numId="141" w16cid:durableId="716465139">
    <w:abstractNumId w:val="4"/>
  </w:num>
  <w:num w:numId="142" w16cid:durableId="1066802577">
    <w:abstractNumId w:val="3"/>
  </w:num>
  <w:num w:numId="143" w16cid:durableId="1506825874">
    <w:abstractNumId w:val="2"/>
  </w:num>
  <w:num w:numId="144" w16cid:durableId="1386178331">
    <w:abstractNumId w:val="1"/>
  </w:num>
  <w:num w:numId="145" w16cid:durableId="901253902">
    <w:abstractNumId w:val="10"/>
  </w:num>
  <w:num w:numId="146" w16cid:durableId="1458403868">
    <w:abstractNumId w:val="8"/>
  </w:num>
  <w:num w:numId="147" w16cid:durableId="1812598013">
    <w:abstractNumId w:val="7"/>
  </w:num>
  <w:num w:numId="148" w16cid:durableId="1606503235">
    <w:abstractNumId w:val="6"/>
  </w:num>
  <w:num w:numId="149" w16cid:durableId="1015688272">
    <w:abstractNumId w:val="5"/>
  </w:num>
  <w:num w:numId="150" w16cid:durableId="1587836343">
    <w:abstractNumId w:val="9"/>
  </w:num>
  <w:num w:numId="151" w16cid:durableId="485244320">
    <w:abstractNumId w:val="4"/>
  </w:num>
  <w:num w:numId="152" w16cid:durableId="482281562">
    <w:abstractNumId w:val="3"/>
  </w:num>
  <w:num w:numId="153" w16cid:durableId="661809878">
    <w:abstractNumId w:val="2"/>
  </w:num>
  <w:num w:numId="154" w16cid:durableId="1412892016">
    <w:abstractNumId w:val="1"/>
  </w:num>
  <w:num w:numId="155" w16cid:durableId="611322675">
    <w:abstractNumId w:val="10"/>
  </w:num>
  <w:num w:numId="156" w16cid:durableId="1187476374">
    <w:abstractNumId w:val="8"/>
  </w:num>
  <w:num w:numId="157" w16cid:durableId="1444809830">
    <w:abstractNumId w:val="7"/>
  </w:num>
  <w:num w:numId="158" w16cid:durableId="1107121569">
    <w:abstractNumId w:val="6"/>
  </w:num>
  <w:num w:numId="159" w16cid:durableId="1540782320">
    <w:abstractNumId w:val="5"/>
  </w:num>
  <w:num w:numId="160" w16cid:durableId="1194342333">
    <w:abstractNumId w:val="9"/>
  </w:num>
  <w:num w:numId="161" w16cid:durableId="870915815">
    <w:abstractNumId w:val="4"/>
  </w:num>
  <w:num w:numId="162" w16cid:durableId="1555778152">
    <w:abstractNumId w:val="3"/>
  </w:num>
  <w:num w:numId="163" w16cid:durableId="1614094966">
    <w:abstractNumId w:val="2"/>
  </w:num>
  <w:num w:numId="164" w16cid:durableId="932012037">
    <w:abstractNumId w:val="1"/>
  </w:num>
  <w:num w:numId="165" w16cid:durableId="1456171371">
    <w:abstractNumId w:val="10"/>
  </w:num>
  <w:num w:numId="166" w16cid:durableId="1409962763">
    <w:abstractNumId w:val="8"/>
  </w:num>
  <w:num w:numId="167" w16cid:durableId="1892767554">
    <w:abstractNumId w:val="7"/>
  </w:num>
  <w:num w:numId="168" w16cid:durableId="782722556">
    <w:abstractNumId w:val="6"/>
  </w:num>
  <w:num w:numId="169" w16cid:durableId="1164509442">
    <w:abstractNumId w:val="5"/>
  </w:num>
  <w:num w:numId="170" w16cid:durableId="512886132">
    <w:abstractNumId w:val="9"/>
  </w:num>
  <w:num w:numId="171" w16cid:durableId="1856263665">
    <w:abstractNumId w:val="4"/>
  </w:num>
  <w:num w:numId="172" w16cid:durableId="1778984464">
    <w:abstractNumId w:val="3"/>
  </w:num>
  <w:num w:numId="173" w16cid:durableId="301273183">
    <w:abstractNumId w:val="2"/>
  </w:num>
  <w:num w:numId="174" w16cid:durableId="607007258">
    <w:abstractNumId w:val="1"/>
  </w:num>
  <w:num w:numId="175" w16cid:durableId="2017689314">
    <w:abstractNumId w:val="10"/>
  </w:num>
  <w:num w:numId="176" w16cid:durableId="1655064713">
    <w:abstractNumId w:val="8"/>
  </w:num>
  <w:num w:numId="177" w16cid:durableId="1620719138">
    <w:abstractNumId w:val="7"/>
  </w:num>
  <w:num w:numId="178" w16cid:durableId="1386106081">
    <w:abstractNumId w:val="6"/>
  </w:num>
  <w:num w:numId="179" w16cid:durableId="526262941">
    <w:abstractNumId w:val="5"/>
  </w:num>
  <w:num w:numId="180" w16cid:durableId="2073648792">
    <w:abstractNumId w:val="9"/>
  </w:num>
  <w:num w:numId="181" w16cid:durableId="250357148">
    <w:abstractNumId w:val="4"/>
  </w:num>
  <w:num w:numId="182" w16cid:durableId="1798715922">
    <w:abstractNumId w:val="3"/>
  </w:num>
  <w:num w:numId="183" w16cid:durableId="1097019360">
    <w:abstractNumId w:val="2"/>
  </w:num>
  <w:num w:numId="184" w16cid:durableId="636566802">
    <w:abstractNumId w:val="1"/>
  </w:num>
  <w:num w:numId="185" w16cid:durableId="1993749678">
    <w:abstractNumId w:val="10"/>
  </w:num>
  <w:num w:numId="186" w16cid:durableId="979309050">
    <w:abstractNumId w:val="8"/>
  </w:num>
  <w:num w:numId="187" w16cid:durableId="2126077003">
    <w:abstractNumId w:val="7"/>
  </w:num>
  <w:num w:numId="188" w16cid:durableId="1795976406">
    <w:abstractNumId w:val="6"/>
  </w:num>
  <w:num w:numId="189" w16cid:durableId="64034158">
    <w:abstractNumId w:val="5"/>
  </w:num>
  <w:num w:numId="190" w16cid:durableId="119032157">
    <w:abstractNumId w:val="9"/>
  </w:num>
  <w:num w:numId="191" w16cid:durableId="1918905705">
    <w:abstractNumId w:val="4"/>
  </w:num>
  <w:num w:numId="192" w16cid:durableId="732703304">
    <w:abstractNumId w:val="3"/>
  </w:num>
  <w:num w:numId="193" w16cid:durableId="1554777609">
    <w:abstractNumId w:val="2"/>
  </w:num>
  <w:num w:numId="194" w16cid:durableId="2086678513">
    <w:abstractNumId w:val="1"/>
  </w:num>
  <w:num w:numId="195" w16cid:durableId="1407844800">
    <w:abstractNumId w:val="10"/>
  </w:num>
  <w:num w:numId="196" w16cid:durableId="787353493">
    <w:abstractNumId w:val="8"/>
  </w:num>
  <w:num w:numId="197" w16cid:durableId="5376397">
    <w:abstractNumId w:val="7"/>
  </w:num>
  <w:num w:numId="198" w16cid:durableId="2110851983">
    <w:abstractNumId w:val="6"/>
  </w:num>
  <w:num w:numId="199" w16cid:durableId="2082867086">
    <w:abstractNumId w:val="5"/>
  </w:num>
  <w:num w:numId="200" w16cid:durableId="733509916">
    <w:abstractNumId w:val="9"/>
  </w:num>
  <w:num w:numId="201" w16cid:durableId="1927107696">
    <w:abstractNumId w:val="4"/>
  </w:num>
  <w:num w:numId="202" w16cid:durableId="58989871">
    <w:abstractNumId w:val="3"/>
  </w:num>
  <w:num w:numId="203" w16cid:durableId="1691376370">
    <w:abstractNumId w:val="2"/>
  </w:num>
  <w:num w:numId="204" w16cid:durableId="1203982436">
    <w:abstractNumId w:val="1"/>
  </w:num>
  <w:num w:numId="205" w16cid:durableId="264771008">
    <w:abstractNumId w:val="10"/>
  </w:num>
  <w:num w:numId="206" w16cid:durableId="23482953">
    <w:abstractNumId w:val="8"/>
  </w:num>
  <w:num w:numId="207" w16cid:durableId="687099378">
    <w:abstractNumId w:val="7"/>
  </w:num>
  <w:num w:numId="208" w16cid:durableId="53478384">
    <w:abstractNumId w:val="6"/>
  </w:num>
  <w:num w:numId="209" w16cid:durableId="1180241324">
    <w:abstractNumId w:val="5"/>
  </w:num>
  <w:num w:numId="210" w16cid:durableId="1244149535">
    <w:abstractNumId w:val="9"/>
  </w:num>
  <w:num w:numId="211" w16cid:durableId="282462378">
    <w:abstractNumId w:val="4"/>
  </w:num>
  <w:num w:numId="212" w16cid:durableId="111632894">
    <w:abstractNumId w:val="3"/>
  </w:num>
  <w:num w:numId="213" w16cid:durableId="882255991">
    <w:abstractNumId w:val="2"/>
  </w:num>
  <w:num w:numId="214" w16cid:durableId="1017578867">
    <w:abstractNumId w:val="1"/>
  </w:num>
  <w:num w:numId="215" w16cid:durableId="837035360">
    <w:abstractNumId w:val="10"/>
  </w:num>
  <w:num w:numId="216" w16cid:durableId="789327380">
    <w:abstractNumId w:val="8"/>
  </w:num>
  <w:num w:numId="217" w16cid:durableId="1967733584">
    <w:abstractNumId w:val="7"/>
  </w:num>
  <w:num w:numId="218" w16cid:durableId="1989284197">
    <w:abstractNumId w:val="6"/>
  </w:num>
  <w:num w:numId="219" w16cid:durableId="534540779">
    <w:abstractNumId w:val="5"/>
  </w:num>
  <w:num w:numId="220" w16cid:durableId="1166436993">
    <w:abstractNumId w:val="9"/>
  </w:num>
  <w:num w:numId="221" w16cid:durableId="1607275435">
    <w:abstractNumId w:val="4"/>
  </w:num>
  <w:num w:numId="222" w16cid:durableId="191846386">
    <w:abstractNumId w:val="3"/>
  </w:num>
  <w:num w:numId="223" w16cid:durableId="1887721641">
    <w:abstractNumId w:val="2"/>
  </w:num>
  <w:num w:numId="224" w16cid:durableId="503709949">
    <w:abstractNumId w:val="1"/>
  </w:num>
  <w:num w:numId="225" w16cid:durableId="1565751392">
    <w:abstractNumId w:val="10"/>
  </w:num>
  <w:num w:numId="226" w16cid:durableId="611283693">
    <w:abstractNumId w:val="8"/>
  </w:num>
  <w:num w:numId="227" w16cid:durableId="1647126970">
    <w:abstractNumId w:val="7"/>
  </w:num>
  <w:num w:numId="228" w16cid:durableId="886918325">
    <w:abstractNumId w:val="6"/>
  </w:num>
  <w:num w:numId="229" w16cid:durableId="474838653">
    <w:abstractNumId w:val="5"/>
  </w:num>
  <w:num w:numId="230" w16cid:durableId="365912187">
    <w:abstractNumId w:val="9"/>
  </w:num>
  <w:num w:numId="231" w16cid:durableId="844589753">
    <w:abstractNumId w:val="4"/>
  </w:num>
  <w:num w:numId="232" w16cid:durableId="468476848">
    <w:abstractNumId w:val="3"/>
  </w:num>
  <w:num w:numId="233" w16cid:durableId="730733385">
    <w:abstractNumId w:val="2"/>
  </w:num>
  <w:num w:numId="234" w16cid:durableId="544946648">
    <w:abstractNumId w:val="1"/>
  </w:num>
  <w:num w:numId="235" w16cid:durableId="1070350608">
    <w:abstractNumId w:val="10"/>
  </w:num>
  <w:num w:numId="236" w16cid:durableId="302388789">
    <w:abstractNumId w:val="8"/>
  </w:num>
  <w:num w:numId="237" w16cid:durableId="1268122151">
    <w:abstractNumId w:val="7"/>
  </w:num>
  <w:num w:numId="238" w16cid:durableId="1151410371">
    <w:abstractNumId w:val="6"/>
  </w:num>
  <w:num w:numId="239" w16cid:durableId="1622883952">
    <w:abstractNumId w:val="5"/>
  </w:num>
  <w:num w:numId="240" w16cid:durableId="746079770">
    <w:abstractNumId w:val="9"/>
  </w:num>
  <w:num w:numId="241" w16cid:durableId="1888756942">
    <w:abstractNumId w:val="4"/>
  </w:num>
  <w:num w:numId="242" w16cid:durableId="1900044744">
    <w:abstractNumId w:val="3"/>
  </w:num>
  <w:num w:numId="243" w16cid:durableId="723022040">
    <w:abstractNumId w:val="2"/>
  </w:num>
  <w:num w:numId="244" w16cid:durableId="526676708">
    <w:abstractNumId w:val="1"/>
  </w:num>
  <w:num w:numId="245" w16cid:durableId="1557429265">
    <w:abstractNumId w:val="10"/>
  </w:num>
  <w:num w:numId="246" w16cid:durableId="585572086">
    <w:abstractNumId w:val="8"/>
  </w:num>
  <w:num w:numId="247" w16cid:durableId="1533306657">
    <w:abstractNumId w:val="7"/>
  </w:num>
  <w:num w:numId="248" w16cid:durableId="1199589458">
    <w:abstractNumId w:val="6"/>
  </w:num>
  <w:num w:numId="249" w16cid:durableId="737705693">
    <w:abstractNumId w:val="5"/>
  </w:num>
  <w:num w:numId="250" w16cid:durableId="228199138">
    <w:abstractNumId w:val="9"/>
  </w:num>
  <w:num w:numId="251" w16cid:durableId="827332495">
    <w:abstractNumId w:val="4"/>
  </w:num>
  <w:num w:numId="252" w16cid:durableId="1980914332">
    <w:abstractNumId w:val="3"/>
  </w:num>
  <w:num w:numId="253" w16cid:durableId="731779450">
    <w:abstractNumId w:val="2"/>
  </w:num>
  <w:num w:numId="254" w16cid:durableId="1292782298">
    <w:abstractNumId w:val="1"/>
  </w:num>
  <w:num w:numId="255" w16cid:durableId="111561802">
    <w:abstractNumId w:val="10"/>
  </w:num>
  <w:num w:numId="256" w16cid:durableId="862785367">
    <w:abstractNumId w:val="8"/>
  </w:num>
  <w:num w:numId="257" w16cid:durableId="1733888979">
    <w:abstractNumId w:val="7"/>
  </w:num>
  <w:num w:numId="258" w16cid:durableId="537163070">
    <w:abstractNumId w:val="6"/>
  </w:num>
  <w:num w:numId="259" w16cid:durableId="231895367">
    <w:abstractNumId w:val="5"/>
  </w:num>
  <w:num w:numId="260" w16cid:durableId="357007030">
    <w:abstractNumId w:val="9"/>
  </w:num>
  <w:num w:numId="261" w16cid:durableId="204217867">
    <w:abstractNumId w:val="4"/>
  </w:num>
  <w:num w:numId="262" w16cid:durableId="1541628664">
    <w:abstractNumId w:val="3"/>
  </w:num>
  <w:num w:numId="263" w16cid:durableId="66736046">
    <w:abstractNumId w:val="2"/>
  </w:num>
  <w:num w:numId="264" w16cid:durableId="511142312">
    <w:abstractNumId w:val="1"/>
  </w:num>
  <w:num w:numId="265" w16cid:durableId="127213481">
    <w:abstractNumId w:val="10"/>
  </w:num>
  <w:num w:numId="266" w16cid:durableId="1179809524">
    <w:abstractNumId w:val="8"/>
  </w:num>
  <w:num w:numId="267" w16cid:durableId="1173956305">
    <w:abstractNumId w:val="7"/>
  </w:num>
  <w:num w:numId="268" w16cid:durableId="1544096858">
    <w:abstractNumId w:val="6"/>
  </w:num>
  <w:num w:numId="269" w16cid:durableId="1342244168">
    <w:abstractNumId w:val="5"/>
  </w:num>
  <w:num w:numId="270" w16cid:durableId="1135373473">
    <w:abstractNumId w:val="9"/>
  </w:num>
  <w:num w:numId="271" w16cid:durableId="863901866">
    <w:abstractNumId w:val="4"/>
  </w:num>
  <w:num w:numId="272" w16cid:durableId="119157204">
    <w:abstractNumId w:val="3"/>
  </w:num>
  <w:num w:numId="273" w16cid:durableId="1327126639">
    <w:abstractNumId w:val="2"/>
  </w:num>
  <w:num w:numId="274" w16cid:durableId="69665943">
    <w:abstractNumId w:val="1"/>
  </w:num>
  <w:num w:numId="275" w16cid:durableId="1255357973">
    <w:abstractNumId w:val="10"/>
  </w:num>
  <w:num w:numId="276" w16cid:durableId="121509540">
    <w:abstractNumId w:val="8"/>
  </w:num>
  <w:num w:numId="277" w16cid:durableId="1572882132">
    <w:abstractNumId w:val="7"/>
  </w:num>
  <w:num w:numId="278" w16cid:durableId="1417361979">
    <w:abstractNumId w:val="6"/>
  </w:num>
  <w:num w:numId="279" w16cid:durableId="1328363544">
    <w:abstractNumId w:val="5"/>
  </w:num>
  <w:num w:numId="280" w16cid:durableId="96607302">
    <w:abstractNumId w:val="9"/>
  </w:num>
  <w:num w:numId="281" w16cid:durableId="1335231577">
    <w:abstractNumId w:val="4"/>
  </w:num>
  <w:num w:numId="282" w16cid:durableId="884486013">
    <w:abstractNumId w:val="3"/>
  </w:num>
  <w:num w:numId="283" w16cid:durableId="2047634584">
    <w:abstractNumId w:val="2"/>
  </w:num>
  <w:num w:numId="284" w16cid:durableId="1289508275">
    <w:abstractNumId w:val="1"/>
  </w:num>
  <w:num w:numId="285" w16cid:durableId="1808472135">
    <w:abstractNumId w:val="10"/>
  </w:num>
  <w:num w:numId="286" w16cid:durableId="11075720">
    <w:abstractNumId w:val="8"/>
  </w:num>
  <w:num w:numId="287" w16cid:durableId="87846321">
    <w:abstractNumId w:val="7"/>
  </w:num>
  <w:num w:numId="288" w16cid:durableId="1466436334">
    <w:abstractNumId w:val="6"/>
  </w:num>
  <w:num w:numId="289" w16cid:durableId="444883727">
    <w:abstractNumId w:val="5"/>
  </w:num>
  <w:num w:numId="290" w16cid:durableId="1275594043">
    <w:abstractNumId w:val="9"/>
  </w:num>
  <w:num w:numId="291" w16cid:durableId="686176542">
    <w:abstractNumId w:val="4"/>
  </w:num>
  <w:num w:numId="292" w16cid:durableId="851182763">
    <w:abstractNumId w:val="3"/>
  </w:num>
  <w:num w:numId="293" w16cid:durableId="1508792905">
    <w:abstractNumId w:val="2"/>
  </w:num>
  <w:num w:numId="294" w16cid:durableId="1754010629">
    <w:abstractNumId w:val="1"/>
  </w:num>
  <w:num w:numId="295" w16cid:durableId="1171725968">
    <w:abstractNumId w:val="10"/>
  </w:num>
  <w:num w:numId="296" w16cid:durableId="89549543">
    <w:abstractNumId w:val="8"/>
  </w:num>
  <w:num w:numId="297" w16cid:durableId="410203884">
    <w:abstractNumId w:val="7"/>
  </w:num>
  <w:num w:numId="298" w16cid:durableId="178668112">
    <w:abstractNumId w:val="6"/>
  </w:num>
  <w:num w:numId="299" w16cid:durableId="1667514512">
    <w:abstractNumId w:val="5"/>
  </w:num>
  <w:num w:numId="300" w16cid:durableId="1247571121">
    <w:abstractNumId w:val="9"/>
  </w:num>
  <w:num w:numId="301" w16cid:durableId="943149789">
    <w:abstractNumId w:val="4"/>
  </w:num>
  <w:num w:numId="302" w16cid:durableId="1389114722">
    <w:abstractNumId w:val="3"/>
  </w:num>
  <w:num w:numId="303" w16cid:durableId="236482603">
    <w:abstractNumId w:val="2"/>
  </w:num>
  <w:num w:numId="304" w16cid:durableId="2138596577">
    <w:abstractNumId w:val="1"/>
  </w:num>
  <w:num w:numId="305" w16cid:durableId="813136113">
    <w:abstractNumId w:val="10"/>
  </w:num>
  <w:num w:numId="306" w16cid:durableId="2048292141">
    <w:abstractNumId w:val="8"/>
  </w:num>
  <w:num w:numId="307" w16cid:durableId="978147422">
    <w:abstractNumId w:val="7"/>
  </w:num>
  <w:num w:numId="308" w16cid:durableId="1853496398">
    <w:abstractNumId w:val="6"/>
  </w:num>
  <w:num w:numId="309" w16cid:durableId="1041856588">
    <w:abstractNumId w:val="5"/>
  </w:num>
  <w:num w:numId="310" w16cid:durableId="734200561">
    <w:abstractNumId w:val="9"/>
  </w:num>
  <w:num w:numId="311" w16cid:durableId="1519201501">
    <w:abstractNumId w:val="4"/>
  </w:num>
  <w:num w:numId="312" w16cid:durableId="1669555528">
    <w:abstractNumId w:val="3"/>
  </w:num>
  <w:num w:numId="313" w16cid:durableId="278537910">
    <w:abstractNumId w:val="2"/>
  </w:num>
  <w:num w:numId="314" w16cid:durableId="937568503">
    <w:abstractNumId w:val="1"/>
  </w:num>
  <w:num w:numId="315" w16cid:durableId="572159208">
    <w:abstractNumId w:val="10"/>
  </w:num>
  <w:num w:numId="316" w16cid:durableId="1322739220">
    <w:abstractNumId w:val="8"/>
  </w:num>
  <w:num w:numId="317" w16cid:durableId="339696538">
    <w:abstractNumId w:val="7"/>
  </w:num>
  <w:num w:numId="318" w16cid:durableId="953288099">
    <w:abstractNumId w:val="6"/>
  </w:num>
  <w:num w:numId="319" w16cid:durableId="878780375">
    <w:abstractNumId w:val="5"/>
  </w:num>
  <w:num w:numId="320" w16cid:durableId="1382555679">
    <w:abstractNumId w:val="9"/>
  </w:num>
  <w:num w:numId="321" w16cid:durableId="4330775">
    <w:abstractNumId w:val="4"/>
  </w:num>
  <w:num w:numId="322" w16cid:durableId="832795098">
    <w:abstractNumId w:val="3"/>
  </w:num>
  <w:num w:numId="323" w16cid:durableId="862668045">
    <w:abstractNumId w:val="2"/>
  </w:num>
  <w:num w:numId="324" w16cid:durableId="1562865892">
    <w:abstractNumId w:val="1"/>
  </w:num>
  <w:num w:numId="325" w16cid:durableId="703335847">
    <w:abstractNumId w:val="10"/>
  </w:num>
  <w:num w:numId="326" w16cid:durableId="2006349911">
    <w:abstractNumId w:val="8"/>
  </w:num>
  <w:num w:numId="327" w16cid:durableId="1731079108">
    <w:abstractNumId w:val="7"/>
  </w:num>
  <w:num w:numId="328" w16cid:durableId="1863283189">
    <w:abstractNumId w:val="6"/>
  </w:num>
  <w:num w:numId="329" w16cid:durableId="1252472342">
    <w:abstractNumId w:val="5"/>
  </w:num>
  <w:num w:numId="330" w16cid:durableId="1797211305">
    <w:abstractNumId w:val="9"/>
  </w:num>
  <w:num w:numId="331" w16cid:durableId="1323004912">
    <w:abstractNumId w:val="4"/>
  </w:num>
  <w:num w:numId="332" w16cid:durableId="2122064718">
    <w:abstractNumId w:val="3"/>
  </w:num>
  <w:num w:numId="333" w16cid:durableId="1819809454">
    <w:abstractNumId w:val="2"/>
  </w:num>
  <w:num w:numId="334" w16cid:durableId="1392733955">
    <w:abstractNumId w:val="1"/>
  </w:num>
  <w:num w:numId="335" w16cid:durableId="1305815606">
    <w:abstractNumId w:val="10"/>
  </w:num>
  <w:num w:numId="336" w16cid:durableId="13461569">
    <w:abstractNumId w:val="8"/>
  </w:num>
  <w:num w:numId="337" w16cid:durableId="705721404">
    <w:abstractNumId w:val="7"/>
  </w:num>
  <w:num w:numId="338" w16cid:durableId="1315523325">
    <w:abstractNumId w:val="6"/>
  </w:num>
  <w:num w:numId="339" w16cid:durableId="798766963">
    <w:abstractNumId w:val="5"/>
  </w:num>
  <w:num w:numId="340" w16cid:durableId="325549775">
    <w:abstractNumId w:val="9"/>
  </w:num>
  <w:num w:numId="341" w16cid:durableId="1811901718">
    <w:abstractNumId w:val="4"/>
  </w:num>
  <w:num w:numId="342" w16cid:durableId="1448348359">
    <w:abstractNumId w:val="3"/>
  </w:num>
  <w:num w:numId="343" w16cid:durableId="1125463309">
    <w:abstractNumId w:val="2"/>
  </w:num>
  <w:num w:numId="344" w16cid:durableId="1368407195">
    <w:abstractNumId w:val="1"/>
  </w:num>
  <w:numIdMacAtCleanup w:val="3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ydney Cromwell">
    <w15:presenceInfo w15:providerId="Windows Live" w15:userId="0696899a9e37788f"/>
  </w15:person>
  <w15:person w15:author="Rachel Monaghan">
    <w15:presenceInfo w15:providerId="Windows Live" w15:userId="b9bf719561a8539a"/>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2FD"/>
    <w:rsid w:val="00036BBD"/>
    <w:rsid w:val="00037C1E"/>
    <w:rsid w:val="0005187B"/>
    <w:rsid w:val="00055058"/>
    <w:rsid w:val="00080D15"/>
    <w:rsid w:val="000B39DE"/>
    <w:rsid w:val="000C38BA"/>
    <w:rsid w:val="000C3FA7"/>
    <w:rsid w:val="000D4363"/>
    <w:rsid w:val="000F5C63"/>
    <w:rsid w:val="001433CF"/>
    <w:rsid w:val="00147A1B"/>
    <w:rsid w:val="0016022D"/>
    <w:rsid w:val="001832FD"/>
    <w:rsid w:val="001875B6"/>
    <w:rsid w:val="00197888"/>
    <w:rsid w:val="001D129B"/>
    <w:rsid w:val="001D3C10"/>
    <w:rsid w:val="001E1503"/>
    <w:rsid w:val="001E6B56"/>
    <w:rsid w:val="001F4ECE"/>
    <w:rsid w:val="0020210E"/>
    <w:rsid w:val="0023711C"/>
    <w:rsid w:val="00241116"/>
    <w:rsid w:val="00246EF6"/>
    <w:rsid w:val="002733B1"/>
    <w:rsid w:val="002B623F"/>
    <w:rsid w:val="002B62DF"/>
    <w:rsid w:val="002D3F99"/>
    <w:rsid w:val="002D48FC"/>
    <w:rsid w:val="002E37AD"/>
    <w:rsid w:val="002E47ED"/>
    <w:rsid w:val="003814C5"/>
    <w:rsid w:val="003A0722"/>
    <w:rsid w:val="003A2DD8"/>
    <w:rsid w:val="003A4733"/>
    <w:rsid w:val="003B0E1A"/>
    <w:rsid w:val="003C4E9F"/>
    <w:rsid w:val="003D5C4D"/>
    <w:rsid w:val="00417B0C"/>
    <w:rsid w:val="004531A1"/>
    <w:rsid w:val="0046121D"/>
    <w:rsid w:val="00462F13"/>
    <w:rsid w:val="004668E9"/>
    <w:rsid w:val="00480934"/>
    <w:rsid w:val="00493091"/>
    <w:rsid w:val="004A4E11"/>
    <w:rsid w:val="004B46D7"/>
    <w:rsid w:val="004B56A2"/>
    <w:rsid w:val="004C4567"/>
    <w:rsid w:val="004D3FD5"/>
    <w:rsid w:val="005267EA"/>
    <w:rsid w:val="00527847"/>
    <w:rsid w:val="00533409"/>
    <w:rsid w:val="00544512"/>
    <w:rsid w:val="00595A12"/>
    <w:rsid w:val="005A3BE0"/>
    <w:rsid w:val="005A6368"/>
    <w:rsid w:val="005B0F2A"/>
    <w:rsid w:val="005C5EA4"/>
    <w:rsid w:val="005E5C26"/>
    <w:rsid w:val="0061098A"/>
    <w:rsid w:val="00614185"/>
    <w:rsid w:val="00642601"/>
    <w:rsid w:val="006501B9"/>
    <w:rsid w:val="00650785"/>
    <w:rsid w:val="00661B25"/>
    <w:rsid w:val="00684382"/>
    <w:rsid w:val="006B0D8F"/>
    <w:rsid w:val="006B296F"/>
    <w:rsid w:val="006B7DF6"/>
    <w:rsid w:val="006C1F62"/>
    <w:rsid w:val="006D70BB"/>
    <w:rsid w:val="006E6E8F"/>
    <w:rsid w:val="006F0F05"/>
    <w:rsid w:val="006F293A"/>
    <w:rsid w:val="00727189"/>
    <w:rsid w:val="007353AC"/>
    <w:rsid w:val="00750E06"/>
    <w:rsid w:val="00755AAE"/>
    <w:rsid w:val="00777471"/>
    <w:rsid w:val="007A0F8D"/>
    <w:rsid w:val="007B2622"/>
    <w:rsid w:val="007B3508"/>
    <w:rsid w:val="007B3AC6"/>
    <w:rsid w:val="007B57EA"/>
    <w:rsid w:val="007F5E4A"/>
    <w:rsid w:val="00847750"/>
    <w:rsid w:val="00853A81"/>
    <w:rsid w:val="00855A0D"/>
    <w:rsid w:val="00864D6B"/>
    <w:rsid w:val="00880C4D"/>
    <w:rsid w:val="00890B18"/>
    <w:rsid w:val="008962EC"/>
    <w:rsid w:val="00896FA5"/>
    <w:rsid w:val="008C308E"/>
    <w:rsid w:val="008C76C1"/>
    <w:rsid w:val="008D2097"/>
    <w:rsid w:val="00914B96"/>
    <w:rsid w:val="00917FFE"/>
    <w:rsid w:val="0095385C"/>
    <w:rsid w:val="00962621"/>
    <w:rsid w:val="00971D5C"/>
    <w:rsid w:val="0097269D"/>
    <w:rsid w:val="009813F0"/>
    <w:rsid w:val="00995E08"/>
    <w:rsid w:val="009A364A"/>
    <w:rsid w:val="009C2DDC"/>
    <w:rsid w:val="009E4A43"/>
    <w:rsid w:val="009F53C5"/>
    <w:rsid w:val="00A21A1F"/>
    <w:rsid w:val="00A673DB"/>
    <w:rsid w:val="00A7106E"/>
    <w:rsid w:val="00A82EFF"/>
    <w:rsid w:val="00A913CC"/>
    <w:rsid w:val="00A93EC1"/>
    <w:rsid w:val="00AC0C49"/>
    <w:rsid w:val="00AD0AE7"/>
    <w:rsid w:val="00AD505D"/>
    <w:rsid w:val="00B02EA1"/>
    <w:rsid w:val="00B2071A"/>
    <w:rsid w:val="00B21B69"/>
    <w:rsid w:val="00B226C0"/>
    <w:rsid w:val="00B26DBE"/>
    <w:rsid w:val="00B31EF1"/>
    <w:rsid w:val="00B526DD"/>
    <w:rsid w:val="00B55187"/>
    <w:rsid w:val="00B6759C"/>
    <w:rsid w:val="00B8164D"/>
    <w:rsid w:val="00BA705D"/>
    <w:rsid w:val="00BD35D2"/>
    <w:rsid w:val="00C044A8"/>
    <w:rsid w:val="00C07ED6"/>
    <w:rsid w:val="00C135C6"/>
    <w:rsid w:val="00C22317"/>
    <w:rsid w:val="00C2400B"/>
    <w:rsid w:val="00C34156"/>
    <w:rsid w:val="00C35298"/>
    <w:rsid w:val="00C74CA5"/>
    <w:rsid w:val="00C82EEA"/>
    <w:rsid w:val="00C90743"/>
    <w:rsid w:val="00CF43F9"/>
    <w:rsid w:val="00D13634"/>
    <w:rsid w:val="00D14399"/>
    <w:rsid w:val="00D24A8E"/>
    <w:rsid w:val="00D26F3F"/>
    <w:rsid w:val="00D31F79"/>
    <w:rsid w:val="00D4262F"/>
    <w:rsid w:val="00D44711"/>
    <w:rsid w:val="00D44AC6"/>
    <w:rsid w:val="00D5468C"/>
    <w:rsid w:val="00D675F0"/>
    <w:rsid w:val="00D94F66"/>
    <w:rsid w:val="00DC6A40"/>
    <w:rsid w:val="00DE376B"/>
    <w:rsid w:val="00E02453"/>
    <w:rsid w:val="00E04BFF"/>
    <w:rsid w:val="00E06E0E"/>
    <w:rsid w:val="00E100A6"/>
    <w:rsid w:val="00E126FA"/>
    <w:rsid w:val="00E15043"/>
    <w:rsid w:val="00E30EAD"/>
    <w:rsid w:val="00E31B87"/>
    <w:rsid w:val="00E41DB2"/>
    <w:rsid w:val="00E44BC6"/>
    <w:rsid w:val="00E501B3"/>
    <w:rsid w:val="00E52DDA"/>
    <w:rsid w:val="00E56F9B"/>
    <w:rsid w:val="00E70A9A"/>
    <w:rsid w:val="00E85B68"/>
    <w:rsid w:val="00EA46F6"/>
    <w:rsid w:val="00ED2B4D"/>
    <w:rsid w:val="00EE42AE"/>
    <w:rsid w:val="00F305DF"/>
    <w:rsid w:val="00F36FA5"/>
    <w:rsid w:val="00F4698A"/>
    <w:rsid w:val="00F4751B"/>
    <w:rsid w:val="00F5347D"/>
    <w:rsid w:val="00F55F30"/>
    <w:rsid w:val="00F56F93"/>
    <w:rsid w:val="00F76A86"/>
    <w:rsid w:val="00F92C62"/>
    <w:rsid w:val="00FA55CA"/>
    <w:rsid w:val="00FE2594"/>
    <w:rsid w:val="00FE5F58"/>
    <w:rsid w:val="00FF2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BA1EE2"/>
  <w15:docId w15:val="{F6A6CE1A-F2BE-4CFF-BA48-EAD23186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asciiTheme="minorHAnsi" w:eastAsia="Times New Roman" w:hAnsiTheme="minorHAnsi" w:cstheme="minorBidi"/>
      <w:sz w:val="24"/>
      <w:szCs w:val="24"/>
      <w:bdr w:val="none" w:sz="0" w:space="0" w:color="auto"/>
    </w:rPr>
  </w:style>
  <w:style w:type="paragraph" w:styleId="Heading2">
    <w:name w:val="heading 2"/>
    <w:basedOn w:val="Normal"/>
    <w:next w:val="Normal"/>
    <w:link w:val="Heading2Char"/>
    <w:uiPriority w:val="9"/>
    <w:semiHidden/>
    <w:unhideWhenUsed/>
    <w:qFormat/>
    <w:rsid w:val="009A364A"/>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9A364A"/>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9A364A"/>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9A364A"/>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9A364A"/>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9A364A"/>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A364A"/>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A364A"/>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A364A"/>
    <w:rPr>
      <w:color w:val="0000FF" w:themeColor="hyperlink"/>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9A364A"/>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9A364A"/>
    <w:p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sz w:val="24"/>
      <w:szCs w:val="24"/>
      <w:bdr w:val="none" w:sz="0" w:space="0" w:color="auto"/>
      <w:lang w:eastAsia="en-CA"/>
    </w:rPr>
  </w:style>
  <w:style w:type="numbering" w:customStyle="1" w:styleId="ImportedStyle2">
    <w:name w:val="Imported Style 2"/>
    <w:pPr>
      <w:numPr>
        <w:numId w:val="1"/>
      </w:numPr>
    </w:pPr>
  </w:style>
  <w:style w:type="paragraph" w:styleId="TOC1">
    <w:name w:val="toc 1"/>
    <w:uiPriority w:val="39"/>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9A364A"/>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uiPriority w:val="39"/>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9A364A"/>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styleId="TOC3">
    <w:name w:val="toc 3"/>
    <w:uiPriority w:val="39"/>
    <w:pPr>
      <w:tabs>
        <w:tab w:val="right" w:leader="dot" w:pos="9340"/>
      </w:tabs>
      <w:spacing w:after="100" w:line="276" w:lineRule="auto"/>
      <w:ind w:left="480"/>
    </w:pPr>
    <w:rPr>
      <w:rFonts w:cs="Arial Unicode MS"/>
      <w:color w:val="000000"/>
      <w:sz w:val="22"/>
      <w:szCs w:val="22"/>
      <w:u w:color="000000"/>
    </w:rPr>
  </w:style>
  <w:style w:type="paragraph" w:customStyle="1" w:styleId="HeadC">
    <w:name w:val="HeadC"/>
    <w:qFormat/>
    <w:rsid w:val="009A364A"/>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ChapterTitle">
    <w:name w:val="ChapterTitle"/>
    <w:qFormat/>
    <w:rsid w:val="009A364A"/>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ChapterIntro">
    <w:name w:val="ChapterIntro"/>
    <w:qFormat/>
    <w:rsid w:val="009A364A"/>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Xref">
    <w:name w:val="Xref"/>
    <w:uiPriority w:val="1"/>
    <w:rsid w:val="009A364A"/>
    <w:rPr>
      <w:color w:val="FF0000"/>
      <w:lang w:val="fr-FR"/>
    </w:rPr>
  </w:style>
  <w:style w:type="paragraph" w:customStyle="1" w:styleId="GraphicSlug">
    <w:name w:val="GraphicSlug"/>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9A364A"/>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Code">
    <w:name w:val="Code"/>
    <w:qFormat/>
    <w:rsid w:val="009A364A"/>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720"/>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Default">
    <w:name w:val="Default"/>
    <w:rsid w:val="009A364A"/>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odeWide">
    <w:name w:val="CodeWide"/>
    <w:qFormat/>
    <w:rsid w:val="009A364A"/>
    <w:pPr>
      <w:widowControl w:val="0"/>
      <w:pBdr>
        <w:top w:val="none" w:sz="0" w:space="0" w:color="auto"/>
        <w:left w:val="single" w:sz="4" w:space="1"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right="-1440"/>
      <w:contextualSpacing/>
      <w:textAlignment w:val="baseline"/>
    </w:pPr>
    <w:rPr>
      <w:rFonts w:ascii="Courier" w:eastAsia="Times New Roman" w:hAnsi="Courier" w:cs="TheSansMonoCondensed-Plain"/>
      <w:color w:val="000000"/>
      <w:w w:val="66"/>
      <w:sz w:val="15"/>
      <w:szCs w:val="17"/>
      <w:bdr w:val="none" w:sz="0" w:space="0" w:color="auto"/>
      <w:lang w:eastAsia="en-CA"/>
    </w:rPr>
  </w:style>
  <w:style w:type="numbering" w:customStyle="1" w:styleId="Bullets">
    <w:name w:val="Bullets"/>
    <w:pPr>
      <w:numPr>
        <w:numId w:val="5"/>
      </w:numPr>
    </w:pPr>
  </w:style>
  <w:style w:type="character" w:customStyle="1" w:styleId="Literal">
    <w:name w:val="Literal"/>
    <w:uiPriority w:val="1"/>
    <w:qFormat/>
    <w:rsid w:val="009A364A"/>
    <w:rPr>
      <w:rFonts w:ascii="Courier" w:hAnsi="Courier" w:cs="TheSansMonoCondensed-Plain"/>
      <w:color w:val="3366FF"/>
      <w:spacing w:val="0"/>
      <w:w w:val="100"/>
      <w:position w:val="0"/>
      <w:u w:val="none"/>
      <w:vertAlign w:val="baseline"/>
      <w:lang w:val="en-US"/>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4A4E1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customStyle="1" w:styleId="Heading2Char">
    <w:name w:val="Heading 2 Char"/>
    <w:basedOn w:val="DefaultParagraphFont"/>
    <w:link w:val="Heading2"/>
    <w:uiPriority w:val="9"/>
    <w:semiHidden/>
    <w:rsid w:val="009A364A"/>
    <w:rPr>
      <w:rFonts w:asciiTheme="majorHAnsi" w:eastAsiaTheme="majorEastAsia" w:hAnsiTheme="majorHAnsi" w:cstheme="majorBidi"/>
      <w:b/>
      <w:bCs/>
      <w:color w:val="4472C4" w:themeColor="accent1"/>
      <w:sz w:val="26"/>
      <w:szCs w:val="26"/>
      <w:bdr w:val="none" w:sz="0" w:space="0" w:color="auto"/>
    </w:rPr>
  </w:style>
  <w:style w:type="character" w:customStyle="1" w:styleId="Heading3Char">
    <w:name w:val="Heading 3 Char"/>
    <w:basedOn w:val="DefaultParagraphFont"/>
    <w:link w:val="Heading3"/>
    <w:uiPriority w:val="9"/>
    <w:semiHidden/>
    <w:rsid w:val="009A364A"/>
    <w:rPr>
      <w:rFonts w:asciiTheme="majorHAnsi" w:eastAsiaTheme="majorEastAsia" w:hAnsiTheme="majorHAnsi" w:cstheme="majorBidi"/>
      <w:b/>
      <w:bCs/>
      <w:color w:val="4472C4" w:themeColor="accent1"/>
      <w:sz w:val="24"/>
      <w:szCs w:val="24"/>
      <w:bdr w:val="none" w:sz="0" w:space="0" w:color="auto"/>
    </w:rPr>
  </w:style>
  <w:style w:type="character" w:customStyle="1" w:styleId="Heading4Char">
    <w:name w:val="Heading 4 Char"/>
    <w:basedOn w:val="DefaultParagraphFont"/>
    <w:link w:val="Heading4"/>
    <w:uiPriority w:val="9"/>
    <w:semiHidden/>
    <w:rsid w:val="009A364A"/>
    <w:rPr>
      <w:rFonts w:asciiTheme="majorHAnsi" w:eastAsiaTheme="majorEastAsia" w:hAnsiTheme="majorHAnsi" w:cstheme="majorBidi"/>
      <w:b/>
      <w:bCs/>
      <w:i/>
      <w:iCs/>
      <w:color w:val="4472C4" w:themeColor="accent1"/>
      <w:sz w:val="24"/>
      <w:szCs w:val="24"/>
      <w:bdr w:val="none" w:sz="0" w:space="0" w:color="auto"/>
    </w:rPr>
  </w:style>
  <w:style w:type="character" w:customStyle="1" w:styleId="Heading5Char">
    <w:name w:val="Heading 5 Char"/>
    <w:basedOn w:val="DefaultParagraphFont"/>
    <w:link w:val="Heading5"/>
    <w:uiPriority w:val="9"/>
    <w:semiHidden/>
    <w:rsid w:val="009A364A"/>
    <w:rPr>
      <w:rFonts w:asciiTheme="majorHAnsi" w:eastAsiaTheme="majorEastAsia" w:hAnsiTheme="majorHAnsi" w:cstheme="majorBidi"/>
      <w:color w:val="1F3763" w:themeColor="accent1" w:themeShade="7F"/>
      <w:sz w:val="24"/>
      <w:szCs w:val="24"/>
      <w:bdr w:val="none" w:sz="0" w:space="0" w:color="auto"/>
    </w:rPr>
  </w:style>
  <w:style w:type="character" w:customStyle="1" w:styleId="Heading6Char">
    <w:name w:val="Heading 6 Char"/>
    <w:basedOn w:val="DefaultParagraphFont"/>
    <w:link w:val="Heading6"/>
    <w:uiPriority w:val="9"/>
    <w:semiHidden/>
    <w:rsid w:val="009A364A"/>
    <w:rPr>
      <w:rFonts w:asciiTheme="majorHAnsi" w:eastAsiaTheme="majorEastAsia" w:hAnsiTheme="majorHAnsi" w:cstheme="majorBidi"/>
      <w:i/>
      <w:iCs/>
      <w:color w:val="1F3763"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9A364A"/>
    <w:rPr>
      <w:rFonts w:asciiTheme="majorHAnsi" w:eastAsiaTheme="majorEastAsia" w:hAnsiTheme="majorHAnsi" w:cstheme="majorBidi"/>
      <w:i/>
      <w:iCs/>
      <w:color w:val="404040" w:themeColor="text1" w:themeTint="BF"/>
      <w:sz w:val="24"/>
      <w:szCs w:val="24"/>
      <w:bdr w:val="none" w:sz="0" w:space="0" w:color="auto"/>
    </w:rPr>
  </w:style>
  <w:style w:type="character" w:customStyle="1" w:styleId="Heading8Char">
    <w:name w:val="Heading 8 Char"/>
    <w:basedOn w:val="DefaultParagraphFont"/>
    <w:link w:val="Heading8"/>
    <w:uiPriority w:val="9"/>
    <w:semiHidden/>
    <w:rsid w:val="009A364A"/>
    <w:rPr>
      <w:rFonts w:asciiTheme="majorHAnsi" w:eastAsiaTheme="majorEastAsia" w:hAnsiTheme="majorHAnsi" w:cstheme="majorBidi"/>
      <w:color w:val="404040" w:themeColor="text1" w:themeTint="BF"/>
      <w:bdr w:val="none" w:sz="0" w:space="0" w:color="auto"/>
    </w:rPr>
  </w:style>
  <w:style w:type="character" w:customStyle="1" w:styleId="Heading9Char">
    <w:name w:val="Heading 9 Char"/>
    <w:basedOn w:val="DefaultParagraphFont"/>
    <w:link w:val="Heading9"/>
    <w:uiPriority w:val="9"/>
    <w:semiHidden/>
    <w:rsid w:val="009A364A"/>
    <w:rPr>
      <w:rFonts w:asciiTheme="majorHAnsi" w:eastAsiaTheme="majorEastAsia" w:hAnsiTheme="majorHAnsi" w:cstheme="majorBidi"/>
      <w:i/>
      <w:iCs/>
      <w:color w:val="404040" w:themeColor="text1" w:themeTint="BF"/>
      <w:bdr w:val="none" w:sz="0" w:space="0" w:color="auto"/>
    </w:rPr>
  </w:style>
  <w:style w:type="paragraph" w:customStyle="1" w:styleId="NoParagraphStyle">
    <w:name w:val="[No Paragraph Style]"/>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9A364A"/>
    <w:rPr>
      <w:rFonts w:cs="NewBaskervilleEF-Bold"/>
      <w:b/>
      <w:bCs/>
      <w:i/>
      <w:iCs/>
      <w:color w:val="3366FF"/>
      <w:w w:val="100"/>
      <w:position w:val="0"/>
      <w:u w:val="none"/>
      <w:vertAlign w:val="baseline"/>
      <w:lang w:val="en-US"/>
    </w:rPr>
  </w:style>
  <w:style w:type="paragraph" w:customStyle="1" w:styleId="BodyCustom">
    <w:name w:val="BodyCustom"/>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sz w:val="24"/>
      <w:szCs w:val="24"/>
      <w:bdr w:val="none" w:sz="0" w:space="0" w:color="auto"/>
      <w:lang w:eastAsia="en-CA"/>
    </w:rPr>
  </w:style>
  <w:style w:type="paragraph" w:customStyle="1" w:styleId="IndexHead">
    <w:name w:val="IndexHead"/>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9A364A"/>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9A364A"/>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9A364A"/>
    <w:rPr>
      <w:rFonts w:ascii="Courier" w:hAnsi="Courier" w:cs="TheSansMonoCondensed-Italic"/>
      <w:b w:val="0"/>
      <w:i/>
      <w:iCs/>
      <w:color w:val="3366FF"/>
      <w:spacing w:val="0"/>
      <w:w w:val="100"/>
      <w:position w:val="0"/>
      <w:szCs w:val="17"/>
      <w:u w:val="none"/>
      <w:vertAlign w:val="baseline"/>
      <w:lang w:val="en-US"/>
    </w:rPr>
  </w:style>
  <w:style w:type="character" w:customStyle="1" w:styleId="LiteralBoldItalic">
    <w:name w:val="LiteralBoldItalic"/>
    <w:uiPriority w:val="1"/>
    <w:qFormat/>
    <w:rsid w:val="009A364A"/>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9A364A"/>
    <w:pPr>
      <w:numPr>
        <w:numId w:val="16"/>
      </w:numPr>
    </w:pPr>
  </w:style>
  <w:style w:type="paragraph" w:customStyle="1" w:styleId="Blockquote">
    <w:name w:val="Blockquote"/>
    <w:next w:val="Normal"/>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character" w:customStyle="1" w:styleId="Regular">
    <w:name w:val="Regular"/>
    <w:uiPriority w:val="1"/>
    <w:qFormat/>
    <w:rsid w:val="009A364A"/>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9A364A"/>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Header">
    <w:name w:val="TableHeader"/>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customStyle="1" w:styleId="TableBody">
    <w:name w:val="TableBody"/>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9A364A"/>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9A364A"/>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9A364A"/>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9A364A"/>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ind w:left="216" w:right="864"/>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9A364A"/>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9A364A"/>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KeyCaps">
    <w:name w:val="KeyCaps"/>
    <w:uiPriority w:val="1"/>
    <w:qFormat/>
    <w:rsid w:val="004668E9"/>
    <w:rPr>
      <w:rFonts w:cs="NewBaskervilleStd-Roman"/>
      <w:caps w:val="0"/>
      <w:smallCaps/>
      <w:color w:val="3366FF"/>
      <w:w w:val="100"/>
      <w:position w:val="0"/>
      <w:u w:val="none"/>
      <w:vertAlign w:val="baseline"/>
      <w:lang w:val="en-US"/>
    </w:rPr>
  </w:style>
  <w:style w:type="character" w:customStyle="1" w:styleId="wingdings">
    <w:name w:val="wingdings"/>
    <w:uiPriority w:val="1"/>
    <w:qFormat/>
    <w:rsid w:val="009A364A"/>
    <w:rPr>
      <w:rFonts w:ascii="Wingdings2" w:hAnsi="Wingdings2" w:cs="Wingdings2"/>
      <w:color w:val="000000"/>
      <w:w w:val="100"/>
      <w:position w:val="0"/>
      <w:u w:val="none"/>
      <w:vertAlign w:val="baseline"/>
      <w:lang w:val="en-US"/>
    </w:rPr>
  </w:style>
  <w:style w:type="paragraph" w:customStyle="1" w:styleId="ListBody">
    <w:name w:val="ListBody"/>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LinkURL">
    <w:name w:val="LinkURL"/>
    <w:uiPriority w:val="1"/>
    <w:qFormat/>
    <w:rsid w:val="009A364A"/>
    <w:rPr>
      <w:rFonts w:cs="NewBaskervilleStd-Italic"/>
      <w:i/>
      <w:iCs/>
      <w:color w:val="3366FF"/>
      <w:w w:val="100"/>
      <w:position w:val="0"/>
      <w:u w:val="none"/>
      <w:vertAlign w:val="baseline"/>
      <w:lang w:val="en-US"/>
    </w:rPr>
  </w:style>
  <w:style w:type="paragraph" w:customStyle="1" w:styleId="Note">
    <w:name w:val="Note"/>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sz w:val="24"/>
      <w:szCs w:val="24"/>
      <w:bdr w:val="none" w:sz="0" w:space="0" w:color="auto"/>
      <w:lang w:eastAsia="en-CA"/>
    </w:rPr>
  </w:style>
  <w:style w:type="character" w:customStyle="1" w:styleId="bulletcharacter">
    <w:name w:val="bullet_character"/>
    <w:uiPriority w:val="99"/>
    <w:rsid w:val="009A364A"/>
    <w:rPr>
      <w:rFonts w:ascii="Symbol" w:hAnsi="Symbol" w:cs="Symbol"/>
      <w:color w:val="000000"/>
    </w:rPr>
  </w:style>
  <w:style w:type="character" w:customStyle="1" w:styleId="Superscript">
    <w:name w:val="Superscript"/>
    <w:uiPriority w:val="1"/>
    <w:qFormat/>
    <w:rsid w:val="009A364A"/>
    <w:rPr>
      <w:color w:val="3366FF"/>
      <w:vertAlign w:val="superscript"/>
    </w:rPr>
  </w:style>
  <w:style w:type="character" w:customStyle="1" w:styleId="SuperscriptItalic">
    <w:name w:val="SuperscriptItalic"/>
    <w:uiPriority w:val="1"/>
    <w:qFormat/>
    <w:rsid w:val="009A364A"/>
    <w:rPr>
      <w:i/>
      <w:color w:val="3366FF"/>
      <w:vertAlign w:val="superscript"/>
    </w:rPr>
  </w:style>
  <w:style w:type="character" w:customStyle="1" w:styleId="Subscript">
    <w:name w:val="Subscript"/>
    <w:uiPriority w:val="1"/>
    <w:qFormat/>
    <w:rsid w:val="009A364A"/>
    <w:rPr>
      <w:color w:val="3366FF"/>
      <w:vertAlign w:val="subscript"/>
    </w:rPr>
  </w:style>
  <w:style w:type="character" w:customStyle="1" w:styleId="SubscriptItalic">
    <w:name w:val="SubscriptItalic"/>
    <w:uiPriority w:val="1"/>
    <w:qFormat/>
    <w:rsid w:val="009A364A"/>
    <w:rPr>
      <w:i/>
      <w:color w:val="3366FF"/>
      <w:vertAlign w:val="subscript"/>
    </w:rPr>
  </w:style>
  <w:style w:type="character" w:customStyle="1" w:styleId="Symbol">
    <w:name w:val="Symbol"/>
    <w:uiPriority w:val="1"/>
    <w:qFormat/>
    <w:rsid w:val="009A364A"/>
    <w:rPr>
      <w:rFonts w:ascii="Symbol" w:hAnsi="Symbol"/>
    </w:rPr>
  </w:style>
  <w:style w:type="character" w:customStyle="1" w:styleId="Italic">
    <w:name w:val="Italic"/>
    <w:uiPriority w:val="1"/>
    <w:qFormat/>
    <w:rsid w:val="009A364A"/>
    <w:rPr>
      <w:rFonts w:cs="NewBaskervilleStd-Italic"/>
      <w:i/>
      <w:iCs/>
      <w:color w:val="0000FF"/>
      <w:w w:val="100"/>
      <w:position w:val="0"/>
      <w:u w:val="none"/>
      <w:vertAlign w:val="baseline"/>
      <w:lang w:val="en-US"/>
    </w:rPr>
  </w:style>
  <w:style w:type="paragraph" w:customStyle="1" w:styleId="ListBullet">
    <w:name w:val="ListBullet"/>
    <w:qFormat/>
    <w:rsid w:val="009A364A"/>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Code">
    <w:name w:val="ListCode"/>
    <w:qFormat/>
    <w:rsid w:val="009A364A"/>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584"/>
      <w:contextualSpacing/>
      <w:textAlignment w:val="baseline"/>
    </w:pPr>
    <w:rPr>
      <w:rFonts w:ascii="Courier" w:eastAsia="Times New Roman" w:hAnsi="Courier" w:cs="TheSansMonoCondensed-Plain"/>
      <w:color w:val="000000"/>
      <w:sz w:val="15"/>
      <w:szCs w:val="17"/>
      <w:bdr w:val="none" w:sz="0" w:space="0" w:color="auto"/>
      <w:lang w:eastAsia="en-CA"/>
    </w:rPr>
  </w:style>
  <w:style w:type="paragraph" w:customStyle="1" w:styleId="ListHead">
    <w:name w:val="ListHead"/>
    <w:qFormat/>
    <w:rsid w:val="009A364A"/>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sz w:val="24"/>
      <w:szCs w:val="24"/>
      <w:bdr w:val="none" w:sz="0" w:space="0" w:color="auto"/>
      <w:lang w:eastAsia="en-CA"/>
    </w:rPr>
  </w:style>
  <w:style w:type="paragraph" w:customStyle="1" w:styleId="ListNumber">
    <w:name w:val="ListNumber"/>
    <w:qFormat/>
    <w:rsid w:val="009A364A"/>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NumberSub">
    <w:name w:val="ListNumberSub"/>
    <w:qFormat/>
    <w:rsid w:val="009A364A"/>
    <w:pPr>
      <w:widowControl w:val="0"/>
      <w:numPr>
        <w:numId w:val="71"/>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sz w:val="24"/>
      <w:szCs w:val="24"/>
      <w:bdr w:val="none" w:sz="0" w:space="0" w:color="auto"/>
      <w:lang w:eastAsia="en-CA"/>
    </w:rPr>
  </w:style>
  <w:style w:type="character" w:customStyle="1" w:styleId="AltText">
    <w:name w:val="AltText"/>
    <w:uiPriority w:val="1"/>
    <w:qFormat/>
    <w:rsid w:val="009A364A"/>
    <w:rPr>
      <w:color w:val="FF358C"/>
      <w:u w:val="single"/>
    </w:rPr>
  </w:style>
  <w:style w:type="paragraph" w:customStyle="1" w:styleId="PartNumber">
    <w:name w:val="PartNumber"/>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IntroList">
    <w:name w:val="ChapterIntroList"/>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Subtitle">
    <w:name w:val="ChapterSubtitle"/>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HeadA">
    <w:name w:val="BoxHeadA"/>
    <w:qFormat/>
    <w:rsid w:val="009A364A"/>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9A364A"/>
    <w:pPr>
      <w:spacing w:before="120"/>
    </w:pPr>
    <w:rPr>
      <w:i/>
      <w:iCs/>
      <w:caps w:val="0"/>
    </w:rPr>
  </w:style>
  <w:style w:type="paragraph" w:customStyle="1" w:styleId="BoxBodyContinued">
    <w:name w:val="BoxBodyContinued"/>
    <w:qFormat/>
    <w:rsid w:val="009A364A"/>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character" w:customStyle="1" w:styleId="Bold">
    <w:name w:val="Bold"/>
    <w:uiPriority w:val="1"/>
    <w:rsid w:val="009A364A"/>
    <w:rPr>
      <w:b/>
      <w:bCs/>
      <w:color w:val="3366FF"/>
    </w:rPr>
  </w:style>
  <w:style w:type="paragraph" w:customStyle="1" w:styleId="RunInHead">
    <w:name w:val="RunInHead"/>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sz w:val="24"/>
      <w:szCs w:val="24"/>
      <w:bdr w:val="none" w:sz="0" w:space="0" w:color="auto"/>
      <w:lang w:eastAsia="en-CA"/>
    </w:rPr>
  </w:style>
  <w:style w:type="paragraph" w:customStyle="1" w:styleId="RunInPara">
    <w:name w:val="RunInPara"/>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RunInHead">
    <w:name w:val="BoxRunInHead"/>
    <w:rsid w:val="009A364A"/>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9A364A"/>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9A364A"/>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9A364A"/>
    <w:rPr>
      <w:color w:val="3366FF"/>
      <w:bdr w:val="none" w:sz="0" w:space="0" w:color="auto"/>
      <w:shd w:val="clear" w:color="auto" w:fill="99CC00"/>
    </w:rPr>
  </w:style>
  <w:style w:type="character" w:customStyle="1" w:styleId="KeyTerm">
    <w:name w:val="KeyTerm"/>
    <w:uiPriority w:val="1"/>
    <w:qFormat/>
    <w:rsid w:val="004668E9"/>
    <w:rPr>
      <w:i/>
      <w:color w:val="3366FF"/>
      <w:bdr w:val="none" w:sz="0" w:space="0" w:color="auto"/>
      <w:shd w:val="clear" w:color="auto" w:fill="D9D9D9"/>
    </w:rPr>
  </w:style>
  <w:style w:type="character" w:customStyle="1" w:styleId="DigitalOnly">
    <w:name w:val="DigitalOnly"/>
    <w:uiPriority w:val="1"/>
    <w:qFormat/>
    <w:rsid w:val="009A364A"/>
    <w:rPr>
      <w:color w:val="3366FF"/>
      <w:bdr w:val="single" w:sz="4" w:space="0" w:color="3366FF"/>
    </w:rPr>
  </w:style>
  <w:style w:type="character" w:customStyle="1" w:styleId="PrintOnly">
    <w:name w:val="PrintOnly"/>
    <w:uiPriority w:val="1"/>
    <w:qFormat/>
    <w:rsid w:val="009A364A"/>
    <w:rPr>
      <w:color w:val="3366FF"/>
      <w:bdr w:val="single" w:sz="4" w:space="0" w:color="FF0000"/>
    </w:rPr>
  </w:style>
  <w:style w:type="character" w:customStyle="1" w:styleId="LinkEmail">
    <w:name w:val="LinkEmail"/>
    <w:basedOn w:val="LinkURL"/>
    <w:uiPriority w:val="1"/>
    <w:qFormat/>
    <w:rsid w:val="009A364A"/>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9A364A"/>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9A364A"/>
    <w:rPr>
      <w:color w:val="3366FF"/>
      <w:bdr w:val="none" w:sz="0" w:space="0" w:color="auto"/>
      <w:shd w:val="clear" w:color="auto" w:fill="FFFF00"/>
    </w:rPr>
  </w:style>
  <w:style w:type="character" w:customStyle="1" w:styleId="FootnoteReference">
    <w:name w:val="FootnoteReference"/>
    <w:uiPriority w:val="1"/>
    <w:qFormat/>
    <w:rsid w:val="009A364A"/>
    <w:rPr>
      <w:color w:val="3366FF"/>
      <w:vertAlign w:val="superscript"/>
    </w:rPr>
  </w:style>
  <w:style w:type="paragraph" w:customStyle="1" w:styleId="Footnote">
    <w:name w:val="Footnote"/>
    <w:qFormat/>
    <w:rsid w:val="009A364A"/>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szCs w:val="24"/>
      <w:bdr w:val="none" w:sz="0" w:space="0" w:color="auto"/>
      <w:lang w:eastAsia="en-CA"/>
    </w:rPr>
  </w:style>
  <w:style w:type="character" w:customStyle="1" w:styleId="FootnoteRef">
    <w:name w:val="FootnoteRef"/>
    <w:basedOn w:val="FootnoteReference"/>
    <w:uiPriority w:val="1"/>
    <w:qFormat/>
    <w:rsid w:val="009A364A"/>
    <w:rPr>
      <w:color w:val="3366FF"/>
      <w:vertAlign w:val="superscript"/>
    </w:rPr>
  </w:style>
  <w:style w:type="character" w:customStyle="1" w:styleId="EndnoteReference">
    <w:name w:val="EndnoteReference"/>
    <w:basedOn w:val="FootnoteReference"/>
    <w:uiPriority w:val="1"/>
    <w:qFormat/>
    <w:rsid w:val="009A364A"/>
    <w:rPr>
      <w:color w:val="3366FF"/>
      <w:vertAlign w:val="superscript"/>
    </w:rPr>
  </w:style>
  <w:style w:type="paragraph" w:customStyle="1" w:styleId="QuotePara">
    <w:name w:val="QuotePara"/>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i/>
      <w:color w:val="000000"/>
      <w:sz w:val="24"/>
      <w:szCs w:val="24"/>
      <w:bdr w:val="none" w:sz="0" w:space="0" w:color="auto"/>
      <w:lang w:eastAsia="en-CA"/>
    </w:rPr>
  </w:style>
  <w:style w:type="paragraph" w:customStyle="1" w:styleId="QuoteSource">
    <w:name w:val="QuoteSource"/>
    <w:basedOn w:val="QuotePara"/>
    <w:qFormat/>
    <w:rsid w:val="009A364A"/>
    <w:pPr>
      <w:spacing w:after="240"/>
      <w:jc w:val="right"/>
    </w:pPr>
    <w:rPr>
      <w:i w:val="0"/>
    </w:rPr>
  </w:style>
  <w:style w:type="character" w:customStyle="1" w:styleId="Caps">
    <w:name w:val="Caps"/>
    <w:uiPriority w:val="1"/>
    <w:qFormat/>
    <w:rsid w:val="009A364A"/>
    <w:rPr>
      <w:caps/>
      <w:smallCaps w:val="0"/>
      <w:color w:val="3366FF"/>
    </w:rPr>
  </w:style>
  <w:style w:type="character" w:customStyle="1" w:styleId="SmallCaps">
    <w:name w:val="SmallCaps"/>
    <w:uiPriority w:val="1"/>
    <w:qFormat/>
    <w:rsid w:val="009A364A"/>
    <w:rPr>
      <w:caps w:val="0"/>
      <w:smallCaps/>
      <w:color w:val="3366FF"/>
    </w:rPr>
  </w:style>
  <w:style w:type="character" w:customStyle="1" w:styleId="SmallCapsBold">
    <w:name w:val="SmallCapsBold"/>
    <w:basedOn w:val="SmallCaps"/>
    <w:uiPriority w:val="1"/>
    <w:qFormat/>
    <w:rsid w:val="009A364A"/>
    <w:rPr>
      <w:b/>
      <w:bCs/>
      <w:caps w:val="0"/>
      <w:smallCaps/>
      <w:color w:val="3366FF"/>
    </w:rPr>
  </w:style>
  <w:style w:type="character" w:customStyle="1" w:styleId="SmallCapsBoldItalic">
    <w:name w:val="SmallCapsBoldItalic"/>
    <w:basedOn w:val="SmallCapsBold"/>
    <w:uiPriority w:val="1"/>
    <w:qFormat/>
    <w:rsid w:val="009A364A"/>
    <w:rPr>
      <w:b/>
      <w:bCs/>
      <w:i/>
      <w:iCs/>
      <w:caps w:val="0"/>
      <w:smallCaps/>
      <w:color w:val="3366FF"/>
    </w:rPr>
  </w:style>
  <w:style w:type="character" w:customStyle="1" w:styleId="SmallCapsItalic">
    <w:name w:val="SmallCapsItalic"/>
    <w:basedOn w:val="SmallCaps"/>
    <w:uiPriority w:val="1"/>
    <w:qFormat/>
    <w:rsid w:val="009A364A"/>
    <w:rPr>
      <w:i/>
      <w:iCs/>
      <w:caps w:val="0"/>
      <w:smallCaps/>
      <w:color w:val="3366FF"/>
    </w:rPr>
  </w:style>
  <w:style w:type="character" w:customStyle="1" w:styleId="NSSymbol">
    <w:name w:val="NSSymbol"/>
    <w:uiPriority w:val="1"/>
    <w:qFormat/>
    <w:rsid w:val="009A364A"/>
    <w:rPr>
      <w:color w:val="3366FF"/>
    </w:rPr>
  </w:style>
  <w:style w:type="table" w:styleId="TableGrid">
    <w:name w:val="Table Grid"/>
    <w:basedOn w:val="TableNormal"/>
    <w:uiPriority w:val="59"/>
    <w:rsid w:val="009A364A"/>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9A364A"/>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9A364A"/>
    <w:pPr>
      <w:keepLines/>
      <w:widowControl w:val="0"/>
      <w:numPr>
        <w:numId w:val="7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9A364A"/>
    <w:rPr>
      <w:i w:val="0"/>
      <w:sz w:val="18"/>
      <w:szCs w:val="18"/>
    </w:rPr>
  </w:style>
  <w:style w:type="paragraph" w:customStyle="1" w:styleId="ExtractSource">
    <w:name w:val="ExtractSource"/>
    <w:basedOn w:val="ExtractPara"/>
    <w:qFormat/>
    <w:rsid w:val="009A364A"/>
    <w:pPr>
      <w:jc w:val="right"/>
    </w:pPr>
  </w:style>
  <w:style w:type="paragraph" w:customStyle="1" w:styleId="ExtractParaContinued">
    <w:name w:val="ExtractParaContinued"/>
    <w:basedOn w:val="ExtractPara"/>
    <w:qFormat/>
    <w:rsid w:val="009A364A"/>
    <w:pPr>
      <w:spacing w:before="0"/>
      <w:ind w:firstLine="360"/>
    </w:pPr>
  </w:style>
  <w:style w:type="paragraph" w:customStyle="1" w:styleId="AppendixNumber">
    <w:name w:val="AppendixNumber"/>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9A364A"/>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sz w:val="24"/>
      <w:szCs w:val="24"/>
      <w:bdr w:val="none" w:sz="0" w:space="0" w:color="auto"/>
      <w:lang w:eastAsia="en-CA"/>
    </w:rPr>
  </w:style>
  <w:style w:type="paragraph" w:customStyle="1" w:styleId="GlossaryDefinition">
    <w:name w:val="GlossaryDefinition"/>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EndnoteEntry">
    <w:name w:val="EndnoteEntry"/>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720" w:hanging="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EndnoteRef">
    <w:name w:val="EndnoteRef"/>
    <w:basedOn w:val="EndnoteReference"/>
    <w:uiPriority w:val="1"/>
    <w:qFormat/>
    <w:rsid w:val="009A364A"/>
    <w:rPr>
      <w:color w:val="3366FF"/>
      <w:vertAlign w:val="superscript"/>
    </w:rPr>
  </w:style>
  <w:style w:type="paragraph" w:customStyle="1" w:styleId="Reference">
    <w:name w:val="Reference"/>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HeadProject">
    <w:name w:val="HeadProject"/>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9A364A"/>
    <w:rPr>
      <w:rFonts w:ascii="Courier" w:hAnsi="Courier"/>
      <w:color w:val="A6A6A6" w:themeColor="background1" w:themeShade="A6"/>
    </w:rPr>
  </w:style>
  <w:style w:type="character" w:customStyle="1" w:styleId="PyBracket">
    <w:name w:val="PyBracket"/>
    <w:uiPriority w:val="1"/>
    <w:qFormat/>
    <w:rsid w:val="009A364A"/>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9A364A"/>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9A364A"/>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9A364A"/>
  </w:style>
  <w:style w:type="character" w:styleId="BookTitle">
    <w:name w:val="Book Title"/>
    <w:basedOn w:val="DefaultParagraphFont"/>
    <w:uiPriority w:val="33"/>
    <w:qFormat/>
    <w:rsid w:val="009A364A"/>
    <w:rPr>
      <w:b/>
      <w:bCs/>
      <w:smallCaps/>
      <w:spacing w:val="5"/>
    </w:rPr>
  </w:style>
  <w:style w:type="paragraph" w:customStyle="1" w:styleId="BookTitle0">
    <w:name w:val="BookTitle"/>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9A364A"/>
  </w:style>
  <w:style w:type="paragraph" w:customStyle="1" w:styleId="BookEdition">
    <w:name w:val="BookEdition"/>
    <w:basedOn w:val="BookSubtitle"/>
    <w:qFormat/>
    <w:rsid w:val="009A364A"/>
    <w:rPr>
      <w:b w:val="0"/>
      <w:bCs w:val="0"/>
      <w:i/>
      <w:iCs/>
      <w:sz w:val="24"/>
      <w:szCs w:val="24"/>
    </w:rPr>
  </w:style>
  <w:style w:type="paragraph" w:customStyle="1" w:styleId="BookAuthor">
    <w:name w:val="BookAuthor"/>
    <w:basedOn w:val="BookEdition"/>
    <w:qFormat/>
    <w:rsid w:val="009A364A"/>
    <w:rPr>
      <w:i w:val="0"/>
      <w:iCs w:val="0"/>
      <w:smallCaps/>
    </w:rPr>
  </w:style>
  <w:style w:type="paragraph" w:customStyle="1" w:styleId="BookPublisher">
    <w:name w:val="BookPublisher"/>
    <w:basedOn w:val="BookAuthor"/>
    <w:qFormat/>
    <w:rsid w:val="009A364A"/>
    <w:rPr>
      <w:i/>
      <w:iCs/>
      <w:smallCaps w:val="0"/>
      <w:sz w:val="20"/>
      <w:szCs w:val="20"/>
    </w:rPr>
  </w:style>
  <w:style w:type="paragraph" w:customStyle="1" w:styleId="Copyright">
    <w:name w:val="Copyright"/>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00"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9A364A"/>
  </w:style>
  <w:style w:type="paragraph" w:customStyle="1" w:styleId="CopyrightHead">
    <w:name w:val="CopyrightHead"/>
    <w:basedOn w:val="CopyrightLOC"/>
    <w:qFormat/>
    <w:rsid w:val="009A364A"/>
    <w:rPr>
      <w:b/>
    </w:rPr>
  </w:style>
  <w:style w:type="paragraph" w:customStyle="1" w:styleId="Dedication">
    <w:name w:val="Dedication"/>
    <w:basedOn w:val="BookPublisher"/>
    <w:qFormat/>
    <w:rsid w:val="009A364A"/>
  </w:style>
  <w:style w:type="paragraph" w:customStyle="1" w:styleId="FrontmatterTitle">
    <w:name w:val="FrontmatterTitle"/>
    <w:basedOn w:val="BackmatterTitle"/>
    <w:qFormat/>
    <w:rsid w:val="009A364A"/>
  </w:style>
  <w:style w:type="paragraph" w:customStyle="1" w:styleId="TOCFM">
    <w:name w:val="TOCFM"/>
    <w:basedOn w:val="Normal"/>
    <w:qFormat/>
    <w:rsid w:val="009A364A"/>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9A364A"/>
    <w:pPr>
      <w:ind w:left="720"/>
    </w:pPr>
    <w:rPr>
      <w:b/>
    </w:rPr>
  </w:style>
  <w:style w:type="paragraph" w:customStyle="1" w:styleId="TOCPart">
    <w:name w:val="TOCPart"/>
    <w:basedOn w:val="TOCH1"/>
    <w:qFormat/>
    <w:rsid w:val="009A364A"/>
    <w:pPr>
      <w:spacing w:before="120"/>
      <w:ind w:left="0"/>
      <w:jc w:val="center"/>
    </w:pPr>
    <w:rPr>
      <w:b w:val="0"/>
      <w:sz w:val="28"/>
      <w:szCs w:val="24"/>
    </w:rPr>
  </w:style>
  <w:style w:type="paragraph" w:customStyle="1" w:styleId="TOCChapter">
    <w:name w:val="TOCChapter"/>
    <w:basedOn w:val="TOCH1"/>
    <w:qFormat/>
    <w:rsid w:val="009A364A"/>
    <w:pPr>
      <w:ind w:left="360"/>
    </w:pPr>
    <w:rPr>
      <w:b w:val="0"/>
      <w:sz w:val="24"/>
    </w:rPr>
  </w:style>
  <w:style w:type="paragraph" w:customStyle="1" w:styleId="TOCH2">
    <w:name w:val="TOCH2"/>
    <w:basedOn w:val="TOCH1"/>
    <w:qFormat/>
    <w:rsid w:val="009A364A"/>
    <w:pPr>
      <w:ind w:left="1080"/>
    </w:pPr>
    <w:rPr>
      <w:i/>
    </w:rPr>
  </w:style>
  <w:style w:type="paragraph" w:customStyle="1" w:styleId="TOCH3">
    <w:name w:val="TOCH3"/>
    <w:basedOn w:val="TOCH1"/>
    <w:qFormat/>
    <w:rsid w:val="009A364A"/>
    <w:pPr>
      <w:ind w:left="1440"/>
    </w:pPr>
    <w:rPr>
      <w:b w:val="0"/>
      <w:i/>
    </w:rPr>
  </w:style>
  <w:style w:type="paragraph" w:customStyle="1" w:styleId="BoxType">
    <w:name w:val="BoxType"/>
    <w:qFormat/>
    <w:rsid w:val="009A364A"/>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9A364A"/>
    <w:rPr>
      <w:b w:val="0"/>
      <w:bCs w:val="0"/>
      <w:i w:val="0"/>
      <w:iCs w:val="0"/>
      <w:color w:val="3366FF"/>
      <w:bdr w:val="none" w:sz="0" w:space="0" w:color="auto"/>
      <w:shd w:val="clear" w:color="auto" w:fill="CCFFCC"/>
    </w:rPr>
  </w:style>
  <w:style w:type="character" w:customStyle="1" w:styleId="CodeAnnotation">
    <w:name w:val="CodeAnnotation"/>
    <w:uiPriority w:val="1"/>
    <w:qFormat/>
    <w:rsid w:val="009A364A"/>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9A364A"/>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9A364A"/>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Number">
    <w:name w:val="HeadCNumber"/>
    <w:qFormat/>
    <w:rsid w:val="009A364A"/>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ListPlain">
    <w:name w:val="ListPlain"/>
    <w:qFormat/>
    <w:rsid w:val="009A364A"/>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CodeAnnotated">
    <w:name w:val="CodeAnnotated"/>
    <w:qFormat/>
    <w:rsid w:val="009A364A"/>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spacing w:line="210" w:lineRule="atLeast"/>
      <w:ind w:left="740" w:hanging="216"/>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BoxListNumber">
    <w:name w:val="BoxListNumber"/>
    <w:qFormat/>
    <w:rsid w:val="009A364A"/>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9A364A"/>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9A364A"/>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9A364A"/>
    <w:rPr>
      <w:rFonts w:ascii="Webdings" w:hAnsi="Webdings" w:cs="Webdings"/>
      <w:color w:val="3366FF"/>
      <w:w w:val="100"/>
      <w:position w:val="0"/>
      <w:u w:val="none"/>
      <w:vertAlign w:val="baseline"/>
      <w:lang w:val="en-US"/>
    </w:rPr>
  </w:style>
  <w:style w:type="paragraph" w:customStyle="1" w:styleId="TableTitle">
    <w:name w:val="TableTitle"/>
    <w:qFormat/>
    <w:rsid w:val="009A364A"/>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EpigraphSource">
    <w:name w:val="EpigraphSource"/>
    <w:basedOn w:val="Epigraph"/>
    <w:qFormat/>
    <w:rsid w:val="009A364A"/>
    <w:pPr>
      <w:jc w:val="right"/>
    </w:pPr>
    <w:rPr>
      <w:i w:val="0"/>
    </w:rPr>
  </w:style>
  <w:style w:type="paragraph" w:customStyle="1" w:styleId="SourceForeword">
    <w:name w:val="SourceForeword"/>
    <w:basedOn w:val="ReviewSource"/>
    <w:qFormat/>
    <w:rsid w:val="009A364A"/>
  </w:style>
  <w:style w:type="paragraph" w:customStyle="1" w:styleId="ReviewHead">
    <w:name w:val="ReviewHead"/>
    <w:basedOn w:val="FrontmatterTitle"/>
    <w:qFormat/>
    <w:rsid w:val="009A364A"/>
  </w:style>
  <w:style w:type="paragraph" w:customStyle="1" w:styleId="ReviewQuote">
    <w:name w:val="ReviewQuote"/>
    <w:basedOn w:val="QuotePara"/>
    <w:qFormat/>
    <w:rsid w:val="009A364A"/>
  </w:style>
  <w:style w:type="paragraph" w:customStyle="1" w:styleId="ReviewSource">
    <w:name w:val="ReviewSource"/>
    <w:basedOn w:val="QuoteSource"/>
    <w:qFormat/>
    <w:rsid w:val="009A364A"/>
  </w:style>
  <w:style w:type="paragraph" w:customStyle="1" w:styleId="ListGraphic">
    <w:name w:val="ListGraphic"/>
    <w:basedOn w:val="GraphicSlug"/>
    <w:qFormat/>
    <w:rsid w:val="009A364A"/>
    <w:pPr>
      <w:ind w:left="0"/>
    </w:pPr>
  </w:style>
  <w:style w:type="paragraph" w:customStyle="1" w:styleId="ListCaption">
    <w:name w:val="ListCaption"/>
    <w:basedOn w:val="CaptionLine"/>
    <w:qFormat/>
    <w:rsid w:val="009A364A"/>
    <w:pPr>
      <w:ind w:left="3600"/>
    </w:pPr>
  </w:style>
  <w:style w:type="paragraph" w:customStyle="1" w:styleId="NoteContinued">
    <w:name w:val="NoteContinued"/>
    <w:basedOn w:val="Note"/>
    <w:qFormat/>
    <w:rsid w:val="009A364A"/>
    <w:pPr>
      <w:spacing w:before="0"/>
      <w:ind w:firstLine="0"/>
    </w:pPr>
  </w:style>
  <w:style w:type="paragraph" w:customStyle="1" w:styleId="NoteCode">
    <w:name w:val="NoteCode"/>
    <w:basedOn w:val="Code"/>
    <w:qFormat/>
    <w:rsid w:val="009A364A"/>
    <w:pPr>
      <w:spacing w:after="240"/>
    </w:pPr>
  </w:style>
  <w:style w:type="paragraph" w:customStyle="1" w:styleId="ListBulletSub">
    <w:name w:val="ListBulletSub"/>
    <w:basedOn w:val="ListBullet"/>
    <w:qFormat/>
    <w:rsid w:val="009A364A"/>
    <w:pPr>
      <w:numPr>
        <w:numId w:val="67"/>
      </w:numPr>
      <w:ind w:left="2520"/>
    </w:pPr>
  </w:style>
  <w:style w:type="paragraph" w:customStyle="1" w:styleId="CodeCustom1">
    <w:name w:val="CodeCustom1"/>
    <w:basedOn w:val="Code"/>
    <w:qFormat/>
    <w:rsid w:val="009A364A"/>
    <w:rPr>
      <w:color w:val="00B0F0"/>
    </w:rPr>
  </w:style>
  <w:style w:type="paragraph" w:customStyle="1" w:styleId="CodeCustom2">
    <w:name w:val="CodeCustom2"/>
    <w:basedOn w:val="CodeCustom1"/>
    <w:qFormat/>
    <w:rsid w:val="009A364A"/>
    <w:pPr>
      <w:framePr w:wrap="around" w:vAnchor="text" w:hAnchor="text" w:y="1"/>
    </w:pPr>
    <w:rPr>
      <w:color w:val="7030A0"/>
    </w:rPr>
  </w:style>
  <w:style w:type="paragraph" w:customStyle="1" w:styleId="BoxGraphic">
    <w:name w:val="BoxGraphic"/>
    <w:basedOn w:val="BoxBodyFirst"/>
    <w:qFormat/>
    <w:rsid w:val="009A364A"/>
    <w:rPr>
      <w:bCs/>
      <w:color w:val="A12126"/>
    </w:rPr>
  </w:style>
  <w:style w:type="paragraph" w:customStyle="1" w:styleId="Equation">
    <w:name w:val="Equation"/>
    <w:basedOn w:val="ListPlain"/>
    <w:qFormat/>
    <w:rsid w:val="009A364A"/>
  </w:style>
  <w:style w:type="paragraph" w:styleId="CommentSubject">
    <w:name w:val="annotation subject"/>
    <w:basedOn w:val="CommentText"/>
    <w:next w:val="CommentText"/>
    <w:link w:val="CommentSubjectChar"/>
    <w:uiPriority w:val="99"/>
    <w:semiHidden/>
    <w:unhideWhenUsed/>
    <w:rsid w:val="004668E9"/>
    <w:pPr>
      <w:spacing w:line="240" w:lineRule="auto"/>
    </w:pPr>
    <w:rPr>
      <w:b/>
      <w:bCs/>
    </w:rPr>
  </w:style>
  <w:style w:type="character" w:customStyle="1" w:styleId="CommentSubjectChar">
    <w:name w:val="Comment Subject Char"/>
    <w:basedOn w:val="CommentTextChar"/>
    <w:link w:val="CommentSubject"/>
    <w:uiPriority w:val="99"/>
    <w:semiHidden/>
    <w:rsid w:val="004668E9"/>
    <w:rPr>
      <w:rFonts w:eastAsia="Times New Roman"/>
      <w:b/>
      <w:bCs/>
      <w:bdr w:val="none" w:sz="0" w:space="0" w:color="auto"/>
      <w:lang w:val="en-CA" w:eastAsia="en-CA"/>
    </w:rPr>
  </w:style>
  <w:style w:type="paragraph" w:styleId="HTMLPreformatted">
    <w:name w:val="HTML Preformatted"/>
    <w:basedOn w:val="Normal"/>
    <w:link w:val="HTMLPreformattedChar"/>
    <w:uiPriority w:val="99"/>
    <w:semiHidden/>
    <w:unhideWhenUsed/>
    <w:rsid w:val="00880C4D"/>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80C4D"/>
    <w:rPr>
      <w:rFonts w:ascii="Consolas" w:eastAsia="Times New Roman" w:hAnsi="Consolas" w:cs="Consolas"/>
      <w:bdr w:val="none" w:sz="0" w:space="0" w:color="auto"/>
      <w:lang w:val="en-CA" w:eastAsia="en-CA"/>
    </w:rPr>
  </w:style>
  <w:style w:type="paragraph" w:customStyle="1" w:styleId="HeadAExercise">
    <w:name w:val="HeadAExercise"/>
    <w:qFormat/>
    <w:rsid w:val="009A364A"/>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Superscript">
    <w:name w:val="LiteralSuperscript"/>
    <w:uiPriority w:val="1"/>
    <w:qFormat/>
    <w:rsid w:val="009A364A"/>
    <w:rPr>
      <w:vertAlign w:val="superscript"/>
    </w:rPr>
  </w:style>
  <w:style w:type="character" w:customStyle="1" w:styleId="LiteralSubscript">
    <w:name w:val="LiteralSubscript"/>
    <w:uiPriority w:val="1"/>
    <w:qFormat/>
    <w:rsid w:val="009A364A"/>
    <w:rPr>
      <w:vertAlign w:val="subscript"/>
    </w:rPr>
  </w:style>
  <w:style w:type="character" w:customStyle="1" w:styleId="LiteralItalicSuperscript">
    <w:name w:val="LiteralItalicSuperscript"/>
    <w:uiPriority w:val="1"/>
    <w:qFormat/>
    <w:rsid w:val="009A364A"/>
    <w:rPr>
      <w:i/>
      <w:color w:val="3266FF"/>
      <w:vertAlign w:val="superscript"/>
    </w:rPr>
  </w:style>
  <w:style w:type="character" w:customStyle="1" w:styleId="LiteralItalicSubscript">
    <w:name w:val="LiteralItalicSubscript"/>
    <w:basedOn w:val="LiteralItalicSuperscript"/>
    <w:uiPriority w:val="1"/>
    <w:qFormat/>
    <w:rsid w:val="009A364A"/>
    <w:rPr>
      <w:i/>
      <w:color w:val="3266FF"/>
      <w:vertAlign w:val="subscript"/>
    </w:rPr>
  </w:style>
  <w:style w:type="paragraph" w:customStyle="1" w:styleId="BoxCodeAnnotated">
    <w:name w:val="BoxCodeAnnotated"/>
    <w:basedOn w:val="BoxCode"/>
    <w:qFormat/>
    <w:rsid w:val="009A364A"/>
    <w:pPr>
      <w:ind w:hanging="216"/>
    </w:pPr>
  </w:style>
  <w:style w:type="paragraph" w:customStyle="1" w:styleId="BoxListNumberSub">
    <w:name w:val="BoxListNumberSub"/>
    <w:basedOn w:val="BoxListNumber"/>
    <w:qFormat/>
    <w:rsid w:val="009A364A"/>
    <w:pPr>
      <w:numPr>
        <w:numId w:val="68"/>
      </w:numPr>
      <w:ind w:left="720"/>
    </w:pPr>
  </w:style>
  <w:style w:type="numbering" w:customStyle="1" w:styleId="CurrentList1">
    <w:name w:val="Current List1"/>
    <w:uiPriority w:val="99"/>
    <w:rsid w:val="009A364A"/>
    <w:pPr>
      <w:numPr>
        <w:numId w:val="52"/>
      </w:numPr>
    </w:pPr>
  </w:style>
  <w:style w:type="numbering" w:customStyle="1" w:styleId="CurrentList2">
    <w:name w:val="Current List2"/>
    <w:uiPriority w:val="99"/>
    <w:rsid w:val="009A364A"/>
    <w:pPr>
      <w:numPr>
        <w:numId w:val="53"/>
      </w:numPr>
    </w:pPr>
  </w:style>
  <w:style w:type="paragraph" w:customStyle="1" w:styleId="ListContinued">
    <w:name w:val="ListContinued"/>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before="120"/>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CodeAnnotated">
    <w:name w:val="ListCodeAnnotated"/>
    <w:basedOn w:val="ListCode"/>
    <w:qFormat/>
    <w:rsid w:val="009A364A"/>
    <w:pPr>
      <w:ind w:left="1613" w:hanging="216"/>
    </w:pPr>
  </w:style>
  <w:style w:type="paragraph" w:customStyle="1" w:styleId="ListLetter">
    <w:name w:val="ListLetter"/>
    <w:qFormat/>
    <w:rsid w:val="009A364A"/>
    <w:pPr>
      <w:numPr>
        <w:numId w:val="55"/>
      </w:numPr>
      <w:pBdr>
        <w:top w:val="none" w:sz="0" w:space="0" w:color="auto"/>
        <w:left w:val="none" w:sz="0" w:space="0" w:color="auto"/>
        <w:bottom w:val="none" w:sz="0" w:space="0" w:color="auto"/>
        <w:right w:val="none" w:sz="0" w:space="0" w:color="auto"/>
        <w:between w:val="none" w:sz="0" w:space="0" w:color="auto"/>
        <w:bar w:val="none" w:sz="0" w:color="auto"/>
      </w:pBdr>
      <w:spacing w:before="180" w:line="240" w:lineRule="atLeast"/>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LetterSub">
    <w:name w:val="ListLetterSub"/>
    <w:qFormat/>
    <w:rsid w:val="009A364A"/>
    <w:pPr>
      <w:numPr>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60" w:line="240" w:lineRule="atLeast"/>
      <w:ind w:left="2160"/>
    </w:pPr>
    <w:rPr>
      <w:rFonts w:ascii="Times Roman" w:eastAsia="Times New Roman" w:hAnsi="Times Roman" w:cs="NewBaskervilleStd-Roman"/>
      <w:color w:val="000000"/>
      <w:sz w:val="24"/>
      <w:szCs w:val="24"/>
      <w:bdr w:val="none" w:sz="0" w:space="0" w:color="auto"/>
      <w:lang w:eastAsia="en-CA"/>
    </w:rPr>
  </w:style>
  <w:style w:type="paragraph" w:customStyle="1" w:styleId="ListPlainSub">
    <w:name w:val="ListPlainSub"/>
    <w:qFormat/>
    <w:rsid w:val="009A364A"/>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tLeast"/>
      <w:ind w:left="2160"/>
    </w:pPr>
    <w:rPr>
      <w:rFonts w:ascii="Times Roman" w:eastAsia="Times New Roman" w:hAnsi="Times Roman" w:cs="NewBaskervilleStd-Roman"/>
      <w:color w:val="000000"/>
      <w:sz w:val="24"/>
      <w:szCs w:val="24"/>
      <w:bdr w:val="none" w:sz="0" w:space="0" w:color="auto"/>
      <w:lang w:eastAsia="en-CA"/>
    </w:rPr>
  </w:style>
  <w:style w:type="numbering" w:customStyle="1" w:styleId="CurrentList3">
    <w:name w:val="Current List3"/>
    <w:uiPriority w:val="99"/>
    <w:rsid w:val="009A364A"/>
    <w:pPr>
      <w:numPr>
        <w:numId w:val="56"/>
      </w:numPr>
    </w:pPr>
  </w:style>
  <w:style w:type="numbering" w:customStyle="1" w:styleId="CurrentList4">
    <w:name w:val="Current List4"/>
    <w:uiPriority w:val="99"/>
    <w:rsid w:val="009A364A"/>
    <w:pPr>
      <w:numPr>
        <w:numId w:val="57"/>
      </w:numPr>
    </w:pPr>
  </w:style>
  <w:style w:type="paragraph" w:customStyle="1" w:styleId="BoxListLetter">
    <w:name w:val="BoxListLetter"/>
    <w:basedOn w:val="BoxListNumber"/>
    <w:qFormat/>
    <w:rsid w:val="009A364A"/>
    <w:pPr>
      <w:numPr>
        <w:numId w:val="61"/>
      </w:numPr>
      <w:ind w:left="360"/>
    </w:pPr>
  </w:style>
  <w:style w:type="numbering" w:customStyle="1" w:styleId="CurrentList5">
    <w:name w:val="Current List5"/>
    <w:uiPriority w:val="99"/>
    <w:rsid w:val="009A364A"/>
    <w:pPr>
      <w:numPr>
        <w:numId w:val="59"/>
      </w:numPr>
    </w:pPr>
  </w:style>
  <w:style w:type="paragraph" w:customStyle="1" w:styleId="BoxListLetterSub">
    <w:name w:val="BoxListLetterSub"/>
    <w:basedOn w:val="BoxListNumber"/>
    <w:qFormat/>
    <w:rsid w:val="009A364A"/>
    <w:pPr>
      <w:numPr>
        <w:numId w:val="69"/>
      </w:numPr>
    </w:pPr>
  </w:style>
  <w:style w:type="numbering" w:customStyle="1" w:styleId="CurrentList6">
    <w:name w:val="Current List6"/>
    <w:uiPriority w:val="99"/>
    <w:rsid w:val="009A364A"/>
    <w:pPr>
      <w:numPr>
        <w:numId w:val="60"/>
      </w:numPr>
    </w:pPr>
  </w:style>
  <w:style w:type="paragraph" w:customStyle="1" w:styleId="BoxListBulletSub">
    <w:name w:val="BoxListBulletSub"/>
    <w:basedOn w:val="BoxListBullet"/>
    <w:qFormat/>
    <w:rsid w:val="009A364A"/>
    <w:pPr>
      <w:numPr>
        <w:numId w:val="65"/>
      </w:numPr>
      <w:ind w:left="720"/>
    </w:pPr>
  </w:style>
  <w:style w:type="numbering" w:customStyle="1" w:styleId="CurrentList7">
    <w:name w:val="Current List7"/>
    <w:uiPriority w:val="99"/>
    <w:rsid w:val="009A364A"/>
    <w:pPr>
      <w:numPr>
        <w:numId w:val="62"/>
      </w:numPr>
    </w:pPr>
  </w:style>
  <w:style w:type="paragraph" w:customStyle="1" w:styleId="ChapterAuthor">
    <w:name w:val="ChapterAuthor"/>
    <w:basedOn w:val="ChapterSubtitle"/>
    <w:qFormat/>
    <w:rsid w:val="009A364A"/>
    <w:rPr>
      <w:i/>
      <w:sz w:val="22"/>
    </w:rPr>
  </w:style>
  <w:style w:type="character" w:customStyle="1" w:styleId="ChineseChar">
    <w:name w:val="ChineseChar"/>
    <w:uiPriority w:val="1"/>
    <w:qFormat/>
    <w:rsid w:val="009A364A"/>
    <w:rPr>
      <w:lang w:val="fr-FR"/>
    </w:rPr>
  </w:style>
  <w:style w:type="character" w:customStyle="1" w:styleId="JapaneseChar">
    <w:name w:val="JapaneseChar"/>
    <w:uiPriority w:val="1"/>
    <w:qFormat/>
    <w:rsid w:val="009A364A"/>
    <w:rPr>
      <w:lang w:val="fr-FR"/>
    </w:rPr>
  </w:style>
  <w:style w:type="character" w:customStyle="1" w:styleId="EmojiChar">
    <w:name w:val="EmojiChar"/>
    <w:uiPriority w:val="99"/>
    <w:qFormat/>
    <w:rsid w:val="009A364A"/>
    <w:rPr>
      <w:lang w:val="fr-FR"/>
    </w:rPr>
  </w:style>
  <w:style w:type="character" w:customStyle="1" w:styleId="Strikethrough">
    <w:name w:val="Strikethrough"/>
    <w:uiPriority w:val="1"/>
    <w:qFormat/>
    <w:rsid w:val="009A364A"/>
    <w:rPr>
      <w:strike/>
      <w:dstrike w:val="0"/>
    </w:rPr>
  </w:style>
  <w:style w:type="character" w:customStyle="1" w:styleId="SuperscriptBold">
    <w:name w:val="SuperscriptBold"/>
    <w:basedOn w:val="Superscript"/>
    <w:uiPriority w:val="1"/>
    <w:qFormat/>
    <w:rsid w:val="009A364A"/>
    <w:rPr>
      <w:b/>
      <w:color w:val="3366FF"/>
      <w:vertAlign w:val="superscript"/>
    </w:rPr>
  </w:style>
  <w:style w:type="character" w:customStyle="1" w:styleId="SubscriptBold">
    <w:name w:val="SubscriptBold"/>
    <w:basedOn w:val="Subscript"/>
    <w:uiPriority w:val="1"/>
    <w:qFormat/>
    <w:rsid w:val="009A364A"/>
    <w:rPr>
      <w:b/>
      <w:color w:val="3366FF"/>
      <w:vertAlign w:val="subscript"/>
    </w:rPr>
  </w:style>
  <w:style w:type="character" w:customStyle="1" w:styleId="SuperscriptBoldItalic">
    <w:name w:val="SuperscriptBoldItalic"/>
    <w:basedOn w:val="Superscript"/>
    <w:uiPriority w:val="1"/>
    <w:qFormat/>
    <w:rsid w:val="009A364A"/>
    <w:rPr>
      <w:b/>
      <w:i/>
      <w:color w:val="3366FF"/>
      <w:vertAlign w:val="superscript"/>
    </w:rPr>
  </w:style>
  <w:style w:type="character" w:customStyle="1" w:styleId="SubscriptBoldItalic">
    <w:name w:val="SubscriptBoldItalic"/>
    <w:basedOn w:val="Subscript"/>
    <w:uiPriority w:val="1"/>
    <w:qFormat/>
    <w:rsid w:val="009A364A"/>
    <w:rPr>
      <w:b/>
      <w:i/>
      <w:color w:val="3366FF"/>
      <w:vertAlign w:val="subscript"/>
    </w:rPr>
  </w:style>
  <w:style w:type="character" w:customStyle="1" w:styleId="SuperscriptLiteralBoldItalic">
    <w:name w:val="SuperscriptLiteralBoldItalic"/>
    <w:basedOn w:val="SuperscriptBoldItalic"/>
    <w:uiPriority w:val="1"/>
    <w:qFormat/>
    <w:rsid w:val="009A364A"/>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9A364A"/>
    <w:rPr>
      <w:rFonts w:ascii="Courier" w:hAnsi="Courier"/>
      <w:b/>
      <w:i/>
      <w:color w:val="3366FF"/>
      <w:vertAlign w:val="subscript"/>
    </w:rPr>
  </w:style>
  <w:style w:type="character" w:customStyle="1" w:styleId="SuperscriptLiteralBold">
    <w:name w:val="SuperscriptLiteralBold"/>
    <w:basedOn w:val="SuperscriptBold"/>
    <w:uiPriority w:val="1"/>
    <w:qFormat/>
    <w:rsid w:val="009A364A"/>
    <w:rPr>
      <w:rFonts w:ascii="Courier" w:hAnsi="Courier"/>
      <w:b/>
      <w:i w:val="0"/>
      <w:color w:val="3366FF"/>
      <w:vertAlign w:val="superscript"/>
    </w:rPr>
  </w:style>
  <w:style w:type="character" w:customStyle="1" w:styleId="SubscriptLiteralBold">
    <w:name w:val="SubscriptLiteralBold"/>
    <w:basedOn w:val="SubscriptBold"/>
    <w:uiPriority w:val="1"/>
    <w:qFormat/>
    <w:rsid w:val="009A364A"/>
    <w:rPr>
      <w:rFonts w:ascii="Courier" w:hAnsi="Courier"/>
      <w:b/>
      <w:i w:val="0"/>
      <w:color w:val="3366FF"/>
      <w:vertAlign w:val="subscript"/>
    </w:rPr>
  </w:style>
  <w:style w:type="character" w:customStyle="1" w:styleId="SuperscriptLiteral">
    <w:name w:val="SuperscriptLiteral"/>
    <w:basedOn w:val="Superscript"/>
    <w:uiPriority w:val="1"/>
    <w:qFormat/>
    <w:rsid w:val="009A364A"/>
    <w:rPr>
      <w:rFonts w:ascii="Courier" w:hAnsi="Courier"/>
      <w:color w:val="3366FF"/>
      <w:vertAlign w:val="superscript"/>
    </w:rPr>
  </w:style>
  <w:style w:type="character" w:customStyle="1" w:styleId="SuperscriptLiteralItalic">
    <w:name w:val="SuperscriptLiteralItalic"/>
    <w:basedOn w:val="SuperscriptLiteral"/>
    <w:uiPriority w:val="1"/>
    <w:qFormat/>
    <w:rsid w:val="009A364A"/>
    <w:rPr>
      <w:rFonts w:ascii="Courier" w:hAnsi="Courier"/>
      <w:i/>
      <w:color w:val="3366FF"/>
      <w:vertAlign w:val="superscript"/>
    </w:rPr>
  </w:style>
  <w:style w:type="character" w:customStyle="1" w:styleId="SubscriptLiteral">
    <w:name w:val="SubscriptLiteral"/>
    <w:basedOn w:val="Subscript"/>
    <w:uiPriority w:val="1"/>
    <w:qFormat/>
    <w:rsid w:val="009A364A"/>
    <w:rPr>
      <w:rFonts w:ascii="Courier" w:hAnsi="Courier"/>
      <w:color w:val="3366FF"/>
      <w:vertAlign w:val="subscript"/>
    </w:rPr>
  </w:style>
  <w:style w:type="character" w:customStyle="1" w:styleId="SubscriptLiteralItalic">
    <w:name w:val="SubscriptLiteralItalic"/>
    <w:basedOn w:val="SubscriptLiteral"/>
    <w:uiPriority w:val="1"/>
    <w:qFormat/>
    <w:rsid w:val="009A364A"/>
    <w:rPr>
      <w:rFonts w:ascii="Courier" w:hAnsi="Courier"/>
      <w:i/>
      <w:color w:val="3366FF"/>
      <w:vertAlign w:val="subscript"/>
    </w:rPr>
  </w:style>
  <w:style w:type="character" w:customStyle="1" w:styleId="CyrillicChar">
    <w:name w:val="CyrillicChar"/>
    <w:uiPriority w:val="1"/>
    <w:qFormat/>
    <w:rsid w:val="009A364A"/>
    <w:rPr>
      <w:lang w:val="fr-FR"/>
    </w:rPr>
  </w:style>
  <w:style w:type="paragraph" w:customStyle="1" w:styleId="TabularList">
    <w:name w:val="TabularList"/>
    <w:basedOn w:val="Body"/>
    <w:qFormat/>
    <w:rsid w:val="009A364A"/>
    <w:pPr>
      <w:ind w:left="0" w:firstLine="0"/>
    </w:pPr>
  </w:style>
  <w:style w:type="character" w:styleId="UnresolvedMention">
    <w:name w:val="Unresolved Mention"/>
    <w:basedOn w:val="DefaultParagraphFont"/>
    <w:uiPriority w:val="99"/>
    <w:semiHidden/>
    <w:unhideWhenUsed/>
    <w:rsid w:val="009A364A"/>
    <w:rPr>
      <w:color w:val="605E5C"/>
      <w:shd w:val="clear" w:color="auto" w:fill="E1DFDD"/>
    </w:rPr>
  </w:style>
  <w:style w:type="numbering" w:customStyle="1" w:styleId="CurrentList9">
    <w:name w:val="Current List9"/>
    <w:uiPriority w:val="99"/>
    <w:rsid w:val="009A364A"/>
    <w:pPr>
      <w:numPr>
        <w:numId w:val="66"/>
      </w:numPr>
    </w:pPr>
  </w:style>
  <w:style w:type="numbering" w:customStyle="1" w:styleId="CurrentList8">
    <w:name w:val="Current List8"/>
    <w:uiPriority w:val="99"/>
    <w:rsid w:val="009A364A"/>
    <w:pPr>
      <w:numPr>
        <w:numId w:val="64"/>
      </w:numPr>
    </w:pPr>
  </w:style>
  <w:style w:type="paragraph" w:styleId="EndnoteText">
    <w:name w:val="endnote text"/>
    <w:basedOn w:val="Normal"/>
    <w:link w:val="EndnoteTextChar"/>
    <w:uiPriority w:val="99"/>
    <w:semiHidden/>
    <w:unhideWhenUsed/>
    <w:rsid w:val="009A364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A364A"/>
    <w:rPr>
      <w:rFonts w:asciiTheme="minorHAnsi" w:eastAsia="Times New Roman" w:hAnsiTheme="minorHAnsi" w:cstheme="minorBidi"/>
      <w:bdr w:val="none" w:sz="0" w:space="0" w:color="auto"/>
    </w:rPr>
  </w:style>
  <w:style w:type="character" w:styleId="EndnoteReference0">
    <w:name w:val="endnote reference"/>
    <w:basedOn w:val="DefaultParagraphFont"/>
    <w:uiPriority w:val="99"/>
    <w:semiHidden/>
    <w:unhideWhenUsed/>
    <w:rsid w:val="009A364A"/>
    <w:rPr>
      <w:vertAlign w:val="superscript"/>
    </w:rPr>
  </w:style>
  <w:style w:type="paragraph" w:styleId="FootnoteText">
    <w:name w:val="footnote text"/>
    <w:basedOn w:val="Normal"/>
    <w:link w:val="FootnoteTextChar"/>
    <w:uiPriority w:val="99"/>
    <w:semiHidden/>
    <w:unhideWhenUsed/>
    <w:rsid w:val="009A364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A364A"/>
    <w:rPr>
      <w:rFonts w:asciiTheme="minorHAnsi" w:eastAsia="Times New Roman" w:hAnsiTheme="minorHAnsi" w:cstheme="minorBidi"/>
      <w:bdr w:val="none" w:sz="0" w:space="0" w:color="auto"/>
    </w:rPr>
  </w:style>
  <w:style w:type="character" w:styleId="FootnoteReference0">
    <w:name w:val="footnote reference"/>
    <w:basedOn w:val="DefaultParagraphFont"/>
    <w:uiPriority w:val="99"/>
    <w:semiHidden/>
    <w:unhideWhenUsed/>
    <w:rsid w:val="009A364A"/>
    <w:rPr>
      <w:vertAlign w:val="superscript"/>
    </w:rPr>
  </w:style>
  <w:style w:type="character" w:customStyle="1" w:styleId="Emoji">
    <w:name w:val="Emoji"/>
    <w:basedOn w:val="DefaultParagraphFont"/>
    <w:uiPriority w:val="1"/>
    <w:qFormat/>
    <w:rsid w:val="009A364A"/>
    <w:rPr>
      <w:rFonts w:ascii="Apple Color Emoji" w:hAnsi="Apple Color Emoji" w:cs="Apple Color Emoji"/>
      <w:lang w:eastAsia="en-US"/>
    </w:rPr>
  </w:style>
  <w:style w:type="character" w:customStyle="1" w:styleId="LiteralGrayItalic">
    <w:name w:val="LiteralGrayItalic"/>
    <w:basedOn w:val="LiteralGray"/>
    <w:uiPriority w:val="1"/>
    <w:qFormat/>
    <w:rsid w:val="009A364A"/>
    <w:rPr>
      <w:rFonts w:ascii="Courier" w:hAnsi="Courier"/>
      <w:i/>
      <w:color w:val="A6A6A6" w:themeColor="background1" w:themeShade="A6"/>
    </w:rPr>
  </w:style>
  <w:style w:type="paragraph" w:styleId="Header">
    <w:name w:val="header"/>
    <w:basedOn w:val="Normal"/>
    <w:link w:val="HeaderChar"/>
    <w:uiPriority w:val="99"/>
    <w:unhideWhenUsed/>
    <w:rsid w:val="00D675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75F0"/>
    <w:rPr>
      <w:rFonts w:asciiTheme="minorHAnsi" w:eastAsia="Times New Roman" w:hAnsiTheme="minorHAnsi" w:cstheme="minorBidi"/>
      <w:sz w:val="24"/>
      <w:szCs w:val="24"/>
      <w:bdr w:val="none" w:sz="0" w:space="0" w:color="auto"/>
    </w:rPr>
  </w:style>
  <w:style w:type="paragraph" w:styleId="Footer">
    <w:name w:val="footer"/>
    <w:basedOn w:val="Normal"/>
    <w:link w:val="FooterChar"/>
    <w:uiPriority w:val="99"/>
    <w:unhideWhenUsed/>
    <w:rsid w:val="00D675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75F0"/>
    <w:rPr>
      <w:rFonts w:asciiTheme="minorHAnsi" w:eastAsia="Times New Roman" w:hAnsiTheme="minorHAnsi" w:cstheme="minorBidi"/>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2800">
      <w:bodyDiv w:val="1"/>
      <w:marLeft w:val="0"/>
      <w:marRight w:val="0"/>
      <w:marTop w:val="0"/>
      <w:marBottom w:val="0"/>
      <w:divBdr>
        <w:top w:val="none" w:sz="0" w:space="0" w:color="auto"/>
        <w:left w:val="none" w:sz="0" w:space="0" w:color="auto"/>
        <w:bottom w:val="none" w:sz="0" w:space="0" w:color="auto"/>
        <w:right w:val="none" w:sz="0" w:space="0" w:color="auto"/>
      </w:divBdr>
    </w:div>
    <w:div w:id="950819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show.rfor.us/zKydLSQB" TargetMode="External"/><Relationship Id="rId1" Type="http://schemas.openxmlformats.org/officeDocument/2006/relationships/hyperlink" Target="https://show.rfor.us/rlCMNst0"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20(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505CE-F4F8-4EB9-B9EF-7AFC19C5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C:\Users\franc\Downloads\NSPTemplate091622 (2).dotm</Template>
  <TotalTime>126</TotalTime>
  <Pages>26</Pages>
  <Words>6490</Words>
  <Characters>36998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Keyes</cp:lastModifiedBy>
  <cp:revision>14</cp:revision>
  <dcterms:created xsi:type="dcterms:W3CDTF">2023-11-13T20:47:00Z</dcterms:created>
  <dcterms:modified xsi:type="dcterms:W3CDTF">2023-11-20T18:49:00Z</dcterms:modified>
</cp:coreProperties>
</file>